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6.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8.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9.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10.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oter11.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footer12.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footer13.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footer14.xml" ContentType="application/vnd.openxmlformats-officedocument.wordprocessingml.footer+xml"/>
  <Override PartName="/word/header3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A7CA30D" w14:textId="77777777" w:rsidR="004A61D8" w:rsidRPr="006C2555" w:rsidRDefault="004A61D8">
      <w:pPr>
        <w:spacing w:before="3"/>
        <w:rPr>
          <w:rFonts w:ascii="Arial" w:eastAsia="Times New Roman" w:hAnsi="Arial" w:cs="Arial"/>
          <w:sz w:val="27"/>
          <w:szCs w:val="27"/>
        </w:rPr>
      </w:pPr>
      <w:bookmarkStart w:id="0" w:name="_GoBack"/>
      <w:bookmarkEnd w:id="0"/>
    </w:p>
    <w:p w14:paraId="2A87F4A7" w14:textId="77777777" w:rsidR="004A61D8" w:rsidRPr="006C2555" w:rsidRDefault="004A61D8">
      <w:pPr>
        <w:spacing w:line="200" w:lineRule="atLeast"/>
        <w:ind w:left="112"/>
        <w:rPr>
          <w:rFonts w:ascii="Arial" w:eastAsia="Times New Roman" w:hAnsi="Arial" w:cs="Arial"/>
          <w:sz w:val="20"/>
          <w:szCs w:val="20"/>
        </w:rPr>
      </w:pPr>
    </w:p>
    <w:p w14:paraId="3CC176B9" w14:textId="77777777" w:rsidR="004A61D8" w:rsidRPr="006C2555" w:rsidRDefault="004A61D8">
      <w:pPr>
        <w:spacing w:before="10"/>
        <w:rPr>
          <w:rFonts w:ascii="Arial" w:eastAsia="Times New Roman" w:hAnsi="Arial" w:cs="Arial"/>
          <w:sz w:val="11"/>
          <w:szCs w:val="11"/>
        </w:rPr>
      </w:pPr>
    </w:p>
    <w:p w14:paraId="64F458B1" w14:textId="77777777" w:rsidR="00E24947" w:rsidRDefault="00E24947" w:rsidP="00E24947">
      <w:pPr>
        <w:spacing w:before="3"/>
        <w:rPr>
          <w:rFonts w:ascii="Times New Roman" w:eastAsia="Times New Roman" w:hAnsi="Times New Roman" w:cs="Times New Roman"/>
          <w:sz w:val="20"/>
          <w:szCs w:val="20"/>
        </w:rPr>
      </w:pPr>
      <w:r>
        <w:rPr>
          <w:noProof/>
        </w:rPr>
        <mc:AlternateContent>
          <mc:Choice Requires="wpg">
            <w:drawing>
              <wp:anchor distT="0" distB="0" distL="114300" distR="114300" simplePos="0" relativeHeight="251752448" behindDoc="0" locked="0" layoutInCell="1" allowOverlap="1" wp14:anchorId="74985057" wp14:editId="124F1ED5">
                <wp:simplePos x="0" y="0"/>
                <wp:positionH relativeFrom="page">
                  <wp:posOffset>5894705</wp:posOffset>
                </wp:positionH>
                <wp:positionV relativeFrom="page">
                  <wp:posOffset>346075</wp:posOffset>
                </wp:positionV>
                <wp:extent cx="1270" cy="9712960"/>
                <wp:effectExtent l="0" t="0" r="36830" b="21590"/>
                <wp:wrapNone/>
                <wp:docPr id="6"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9712960"/>
                          <a:chOff x="9283" y="545"/>
                          <a:chExt cx="2" cy="15296"/>
                        </a:xfrm>
                      </wpg:grpSpPr>
                      <wps:wsp>
                        <wps:cNvPr id="281" name="Freeform 106"/>
                        <wps:cNvSpPr>
                          <a:spLocks/>
                        </wps:cNvSpPr>
                        <wps:spPr bwMode="auto">
                          <a:xfrm>
                            <a:off x="9283" y="545"/>
                            <a:ext cx="2" cy="15296"/>
                          </a:xfrm>
                          <a:custGeom>
                            <a:avLst/>
                            <a:gdLst>
                              <a:gd name="T0" fmla="+- 0 545 545"/>
                              <a:gd name="T1" fmla="*/ 545 h 15296"/>
                              <a:gd name="T2" fmla="+- 0 15840 545"/>
                              <a:gd name="T3" fmla="*/ 15840 h 15296"/>
                            </a:gdLst>
                            <a:ahLst/>
                            <a:cxnLst>
                              <a:cxn ang="0">
                                <a:pos x="0" y="T1"/>
                              </a:cxn>
                              <a:cxn ang="0">
                                <a:pos x="0" y="T3"/>
                              </a:cxn>
                            </a:cxnLst>
                            <a:rect l="0" t="0" r="r" b="b"/>
                            <a:pathLst>
                              <a:path h="15296">
                                <a:moveTo>
                                  <a:pt x="0" y="0"/>
                                </a:moveTo>
                                <a:lnTo>
                                  <a:pt x="0" y="15295"/>
                                </a:lnTo>
                              </a:path>
                            </a:pathLst>
                          </a:custGeom>
                          <a:noFill/>
                          <a:ln w="19558">
                            <a:solidFill>
                              <a:srgbClr val="00A9A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5D335C20" id="Group 105" o:spid="_x0000_s1026" style="position:absolute;margin-left:464.15pt;margin-top:27.25pt;width:.1pt;height:764.8pt;z-index:251752448;mso-position-horizontal-relative:page;mso-position-vertical-relative:page" coordorigin="9283,545" coordsize="2,15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">
                <v:shape id="Freeform 106" o:spid="_x0000_s1027" style="position:absolute;left:9283;top:545;width:2;height:15296;visibility:visible;mso-wrap-style:square;v-text-anchor:top" coordsize="2,15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uyT8MA&#10;AADcAAAADwAAAGRycy9kb3ducmV2LnhtbESPQWvCQBSE74X+h+UVvBTdKKVIdJVSKHg1reLxmX3J&#10;BrNvQ/Y1if++Wyj0OMzMN8x2P/lWDdTHJrCB5SIDRVwG23Bt4OvzY74GFQXZYhuYDNwpwn73+LDF&#10;3IaRjzQUUqsE4ZijASfS5VrH0pHHuAgdcfKq0HuUJPta2x7HBPetXmXZq/bYcFpw2NG7o/JWfHsD&#10;L8P17k5dcThX7WmU+lku1UWMmT1NbxtQQpP8h//aB2tgtV7C75l0BPTu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uyT8MAAADcAAAADwAAAAAAAAAAAAAAAACYAgAAZHJzL2Rv&#10;d25yZXYueG1sUEsFBgAAAAAEAAQA9QAAAIgDAAAAAA==&#10;" path="m,l,15295e" filled="f" strokecolor="#00a9a0" strokeweight="1.54pt">
                  <v:path arrowok="t" o:connecttype="custom" o:connectlocs="0,545;0,15840" o:connectangles="0,0"/>
                </v:shape>
                <w10:wrap anchorx="page" anchory="page"/>
              </v:group>
            </w:pict>
          </mc:Fallback>
        </mc:AlternateContent>
      </w:r>
    </w:p>
    <w:p w14:paraId="0CFB7511" w14:textId="77777777" w:rsidR="00E24947" w:rsidRDefault="00E24947" w:rsidP="00E24947">
      <w:pPr>
        <w:spacing w:before="10"/>
        <w:rPr>
          <w:rFonts w:ascii="Times New Roman" w:eastAsia="Times New Roman" w:hAnsi="Times New Roman" w:cs="Times New Roman"/>
          <w:sz w:val="11"/>
          <w:szCs w:val="11"/>
        </w:rPr>
      </w:pPr>
    </w:p>
    <w:p w14:paraId="25C6BCD5" w14:textId="77777777" w:rsidR="00E24947" w:rsidRDefault="00E24947" w:rsidP="00BD1BE0">
      <w:pPr>
        <w:spacing w:line="200" w:lineRule="atLeast"/>
        <w:ind w:left="63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005E835C" wp14:editId="44E219D1">
            <wp:extent cx="5219700" cy="3971999"/>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CPMC - Mission Bernal - rendering.png"/>
                    <pic:cNvPicPr/>
                  </pic:nvPicPr>
                  <pic:blipFill>
                    <a:blip r:embed="rId9">
                      <a:extLst>
                        <a:ext uri="{28A0092B-C50C-407E-A947-70E740481C1C}">
                          <a14:useLocalDpi xmlns:a14="http://schemas.microsoft.com/office/drawing/2010/main" val="0"/>
                        </a:ext>
                      </a:extLst>
                    </a:blip>
                    <a:stretch>
                      <a:fillRect/>
                    </a:stretch>
                  </pic:blipFill>
                  <pic:spPr>
                    <a:xfrm>
                      <a:off x="0" y="0"/>
                      <a:ext cx="5244545" cy="3990905"/>
                    </a:xfrm>
                    <a:prstGeom prst="rect">
                      <a:avLst/>
                    </a:prstGeom>
                  </pic:spPr>
                </pic:pic>
              </a:graphicData>
            </a:graphic>
          </wp:inline>
        </w:drawing>
      </w:r>
    </w:p>
    <w:p w14:paraId="5446FEEF" w14:textId="77777777" w:rsidR="00E24947" w:rsidRPr="00BD1BE0" w:rsidRDefault="00E24947" w:rsidP="00BD1BE0">
      <w:pPr>
        <w:spacing w:line="276" w:lineRule="auto"/>
        <w:ind w:left="540"/>
        <w:rPr>
          <w:rFonts w:ascii="Arial" w:eastAsia="Calibri" w:hAnsi="Arial" w:cs="Arial"/>
          <w:color w:val="00A9A0"/>
          <w:sz w:val="76"/>
          <w:szCs w:val="76"/>
        </w:rPr>
      </w:pPr>
      <w:r w:rsidRPr="00BD1BE0">
        <w:rPr>
          <w:rFonts w:ascii="Arial" w:eastAsia="Calibri" w:hAnsi="Arial" w:cs="Arial"/>
          <w:color w:val="00A9A0"/>
          <w:sz w:val="76"/>
          <w:szCs w:val="76"/>
        </w:rPr>
        <w:t>Your Guide</w:t>
      </w:r>
    </w:p>
    <w:p w14:paraId="42AF0292" w14:textId="33551110" w:rsidR="00E24947" w:rsidRPr="00C07554" w:rsidRDefault="00E24947" w:rsidP="00BD1BE0">
      <w:pPr>
        <w:spacing w:line="276" w:lineRule="auto"/>
        <w:ind w:left="540"/>
        <w:rPr>
          <w:rFonts w:ascii="Arial" w:eastAsia="Calibri" w:hAnsi="Arial" w:cs="Arial"/>
          <w:sz w:val="76"/>
          <w:szCs w:val="76"/>
        </w:rPr>
      </w:pPr>
      <w:r w:rsidRPr="00BD1BE0">
        <w:rPr>
          <w:rFonts w:ascii="Arial" w:eastAsia="Calibri" w:hAnsi="Arial" w:cs="Arial"/>
          <w:color w:val="00A9A0"/>
          <w:sz w:val="76"/>
          <w:szCs w:val="76"/>
        </w:rPr>
        <w:t>to the New Mission Bernal Campus</w:t>
      </w:r>
      <w:r w:rsidRPr="00BD1BE0">
        <w:rPr>
          <w:rFonts w:ascii="Arial" w:hAnsi="Arial" w:cs="Arial"/>
          <w:color w:val="00A9A0"/>
          <w:sz w:val="76"/>
          <w:szCs w:val="76"/>
        </w:rPr>
        <w:t xml:space="preserve"> </w:t>
      </w:r>
    </w:p>
    <w:p w14:paraId="4F027C85" w14:textId="34864DD9" w:rsidR="00E24947" w:rsidRPr="00A96802" w:rsidRDefault="00A96802" w:rsidP="00A96802">
      <w:pPr>
        <w:spacing w:before="42"/>
        <w:rPr>
          <w:rFonts w:ascii="Calibri" w:eastAsia="Calibri" w:hAnsi="Calibri" w:cs="Calibri"/>
          <w:sz w:val="36"/>
          <w:szCs w:val="36"/>
          <w:highlight w:val="yellow"/>
        </w:rPr>
      </w:pPr>
      <w:r w:rsidRPr="00A96802">
        <w:rPr>
          <w:rFonts w:ascii="Calibri"/>
          <w:spacing w:val="-1"/>
          <w:sz w:val="36"/>
          <w:szCs w:val="36"/>
          <w:highlight w:val="yellow"/>
        </w:rPr>
        <w:t xml:space="preserve">May 2 Draft- includes Benney </w:t>
      </w:r>
      <w:r w:rsidR="00C97A1A">
        <w:rPr>
          <w:rFonts w:ascii="Calibri"/>
          <w:spacing w:val="-1"/>
          <w:sz w:val="36"/>
          <w:szCs w:val="36"/>
          <w:highlight w:val="yellow"/>
        </w:rPr>
        <w:t xml:space="preserve"> 5/2 </w:t>
      </w:r>
      <w:r w:rsidRPr="00A96802">
        <w:rPr>
          <w:rFonts w:ascii="Calibri"/>
          <w:spacing w:val="-1"/>
          <w:sz w:val="36"/>
          <w:szCs w:val="36"/>
          <w:highlight w:val="yellow"/>
        </w:rPr>
        <w:t>edits and phone # corrections based on Pocket Guide</w:t>
      </w:r>
    </w:p>
    <w:p w14:paraId="2D6FE038" w14:textId="77777777" w:rsidR="00E24947" w:rsidRPr="00A96802" w:rsidRDefault="00E24947" w:rsidP="00E24947">
      <w:pPr>
        <w:rPr>
          <w:rFonts w:ascii="Calibri" w:eastAsia="Calibri" w:hAnsi="Calibri" w:cs="Calibri"/>
          <w:sz w:val="56"/>
          <w:szCs w:val="56"/>
          <w:highlight w:val="yellow"/>
        </w:rPr>
      </w:pPr>
      <w:r w:rsidRPr="00A96802">
        <w:rPr>
          <w:highlight w:val="yellow"/>
        </w:rPr>
        <w:br w:type="column"/>
      </w:r>
    </w:p>
    <w:p w14:paraId="37F99F62" w14:textId="77777777" w:rsidR="00E24947" w:rsidRPr="00A96802" w:rsidRDefault="00E24947" w:rsidP="00E24947">
      <w:pPr>
        <w:rPr>
          <w:rFonts w:ascii="Calibri" w:eastAsia="Calibri" w:hAnsi="Calibri" w:cs="Calibri"/>
          <w:sz w:val="56"/>
          <w:szCs w:val="56"/>
          <w:highlight w:val="yellow"/>
        </w:rPr>
      </w:pPr>
    </w:p>
    <w:p w14:paraId="7E6440AC" w14:textId="77777777" w:rsidR="00E24947" w:rsidRPr="00A96802" w:rsidRDefault="00E24947" w:rsidP="00E24947">
      <w:pPr>
        <w:rPr>
          <w:rFonts w:ascii="Calibri" w:eastAsia="Calibri" w:hAnsi="Calibri" w:cs="Calibri"/>
          <w:sz w:val="56"/>
          <w:szCs w:val="56"/>
          <w:highlight w:val="yellow"/>
        </w:rPr>
      </w:pPr>
    </w:p>
    <w:p w14:paraId="67121106" w14:textId="77777777" w:rsidR="00E24947" w:rsidRPr="00A96802" w:rsidRDefault="00E24947" w:rsidP="00E24947">
      <w:pPr>
        <w:rPr>
          <w:rFonts w:ascii="Calibri" w:eastAsia="Calibri" w:hAnsi="Calibri" w:cs="Calibri"/>
          <w:sz w:val="56"/>
          <w:szCs w:val="56"/>
          <w:highlight w:val="yellow"/>
        </w:rPr>
      </w:pPr>
    </w:p>
    <w:p w14:paraId="3B240DD7" w14:textId="77777777" w:rsidR="00E24947" w:rsidRPr="00A96802" w:rsidRDefault="00E24947" w:rsidP="00E24947">
      <w:pPr>
        <w:rPr>
          <w:rFonts w:ascii="Calibri" w:eastAsia="Calibri" w:hAnsi="Calibri" w:cs="Calibri"/>
          <w:sz w:val="56"/>
          <w:szCs w:val="56"/>
          <w:highlight w:val="yellow"/>
        </w:rPr>
      </w:pPr>
    </w:p>
    <w:p w14:paraId="7133B1D7" w14:textId="77777777" w:rsidR="00E24947" w:rsidRPr="00A96802" w:rsidRDefault="00E24947" w:rsidP="00E24947">
      <w:pPr>
        <w:rPr>
          <w:rFonts w:ascii="Calibri" w:eastAsia="Calibri" w:hAnsi="Calibri" w:cs="Calibri"/>
          <w:sz w:val="56"/>
          <w:szCs w:val="56"/>
          <w:highlight w:val="yellow"/>
        </w:rPr>
      </w:pPr>
    </w:p>
    <w:p w14:paraId="673A82E8" w14:textId="77777777" w:rsidR="00E24947" w:rsidRPr="00A96802" w:rsidRDefault="00E24947" w:rsidP="00E24947">
      <w:pPr>
        <w:spacing w:before="9"/>
        <w:rPr>
          <w:rFonts w:ascii="Calibri" w:eastAsia="Calibri" w:hAnsi="Calibri" w:cs="Calibri"/>
          <w:sz w:val="80"/>
          <w:szCs w:val="80"/>
          <w:highlight w:val="yellow"/>
        </w:rPr>
      </w:pPr>
    </w:p>
    <w:p w14:paraId="4ABCFD96" w14:textId="77777777" w:rsidR="00E24947" w:rsidRPr="00A96802" w:rsidRDefault="00E24947" w:rsidP="00E24947">
      <w:pPr>
        <w:spacing w:before="1"/>
        <w:ind w:left="90"/>
        <w:rPr>
          <w:rFonts w:ascii="Calibri Light"/>
          <w:color w:val="00A9A0"/>
          <w:spacing w:val="-15"/>
          <w:sz w:val="56"/>
        </w:rPr>
      </w:pPr>
      <w:r w:rsidRPr="00A96802">
        <w:rPr>
          <w:rFonts w:ascii="Calibri Light"/>
          <w:color w:val="00A9A0"/>
          <w:spacing w:val="-15"/>
          <w:sz w:val="56"/>
        </w:rPr>
        <w:t>CPMC</w:t>
      </w:r>
    </w:p>
    <w:p w14:paraId="4F592E45" w14:textId="77777777" w:rsidR="00E24947" w:rsidRPr="005D6B7B" w:rsidRDefault="00E24947" w:rsidP="00E24947">
      <w:pPr>
        <w:spacing w:before="1"/>
        <w:ind w:left="90" w:right="-104"/>
        <w:rPr>
          <w:rFonts w:ascii="Calibri Light" w:eastAsia="Calibri Light" w:hAnsi="Calibri Light" w:cs="Calibri Light"/>
          <w:color w:val="00A9A0"/>
          <w:sz w:val="56"/>
          <w:szCs w:val="56"/>
        </w:rPr>
      </w:pPr>
      <w:r w:rsidRPr="00A96802">
        <w:rPr>
          <w:rFonts w:ascii="Calibri Light"/>
          <w:color w:val="00A9A0"/>
          <w:spacing w:val="-15"/>
          <w:sz w:val="56"/>
        </w:rPr>
        <w:t>Occupancy Manual</w:t>
      </w:r>
    </w:p>
    <w:p w14:paraId="2B50F18C" w14:textId="77777777" w:rsidR="00E24947" w:rsidRDefault="00E24947" w:rsidP="00E24947">
      <w:pPr>
        <w:rPr>
          <w:rFonts w:ascii="Calibri Light" w:eastAsia="Calibri Light" w:hAnsi="Calibri Light" w:cs="Calibri Light"/>
          <w:sz w:val="56"/>
          <w:szCs w:val="56"/>
        </w:rPr>
        <w:sectPr w:rsidR="00E24947" w:rsidSect="00045146">
          <w:footerReference w:type="default" r:id="rId10"/>
          <w:type w:val="continuous"/>
          <w:pgSz w:w="12240" w:h="15840"/>
          <w:pgMar w:top="446" w:right="346" w:bottom="173" w:left="202" w:header="720" w:footer="720" w:gutter="0"/>
          <w:cols w:num="2" w:space="720" w:equalWidth="0">
            <w:col w:w="8750" w:space="622"/>
            <w:col w:w="2320"/>
          </w:cols>
        </w:sectPr>
      </w:pPr>
    </w:p>
    <w:p w14:paraId="5B4F5196" w14:textId="77777777" w:rsidR="004A61D8" w:rsidRPr="006C2555" w:rsidRDefault="004A61D8">
      <w:pPr>
        <w:rPr>
          <w:rFonts w:ascii="Arial" w:eastAsia="Calibri Light" w:hAnsi="Arial" w:cs="Arial"/>
          <w:sz w:val="56"/>
          <w:szCs w:val="56"/>
        </w:rPr>
        <w:sectPr w:rsidR="004A61D8" w:rsidRPr="006C2555" w:rsidSect="001A3D9C">
          <w:type w:val="continuous"/>
          <w:pgSz w:w="12240" w:h="15840"/>
          <w:pgMar w:top="440" w:right="340" w:bottom="0" w:left="200" w:header="720" w:footer="720" w:gutter="0"/>
          <w:cols w:num="2" w:space="180" w:equalWidth="0">
            <w:col w:w="8752" w:space="622"/>
            <w:col w:w="2326"/>
          </w:cols>
        </w:sectPr>
      </w:pPr>
    </w:p>
    <w:p w14:paraId="1397412B" w14:textId="77777777" w:rsidR="00871D6F" w:rsidRDefault="00871D6F" w:rsidP="00871D6F">
      <w:pPr>
        <w:spacing w:line="641" w:lineRule="exact"/>
        <w:ind w:left="1170"/>
        <w:rPr>
          <w:rFonts w:ascii="Arial" w:hAnsi="Arial" w:cs="Arial"/>
          <w:color w:val="00A9A0"/>
          <w:spacing w:val="-10"/>
          <w:sz w:val="52"/>
          <w:szCs w:val="52"/>
        </w:rPr>
      </w:pPr>
    </w:p>
    <w:p w14:paraId="617C6814" w14:textId="77777777" w:rsidR="00C07554" w:rsidRDefault="00C07554" w:rsidP="00871D6F">
      <w:pPr>
        <w:spacing w:line="641" w:lineRule="exact"/>
        <w:ind w:left="1170"/>
        <w:rPr>
          <w:rFonts w:ascii="Arial" w:hAnsi="Arial" w:cs="Arial"/>
          <w:color w:val="00A9A0"/>
          <w:spacing w:val="-10"/>
          <w:sz w:val="52"/>
          <w:szCs w:val="52"/>
        </w:rPr>
      </w:pPr>
    </w:p>
    <w:p w14:paraId="7CB1BC3A" w14:textId="77777777" w:rsidR="00C07554" w:rsidRDefault="00C07554" w:rsidP="00871D6F">
      <w:pPr>
        <w:spacing w:line="641" w:lineRule="exact"/>
        <w:ind w:left="1170"/>
        <w:rPr>
          <w:rFonts w:ascii="Arial" w:hAnsi="Arial" w:cs="Arial"/>
          <w:color w:val="00A9A0"/>
          <w:spacing w:val="-10"/>
          <w:sz w:val="52"/>
          <w:szCs w:val="52"/>
        </w:rPr>
      </w:pPr>
    </w:p>
    <w:p w14:paraId="577825C4" w14:textId="77777777" w:rsidR="00871D6F" w:rsidRDefault="00871D6F" w:rsidP="00871D6F">
      <w:pPr>
        <w:spacing w:line="641" w:lineRule="exact"/>
        <w:ind w:left="1170"/>
        <w:rPr>
          <w:rFonts w:ascii="Arial" w:hAnsi="Arial" w:cs="Arial"/>
          <w:color w:val="00A9A0"/>
          <w:spacing w:val="-10"/>
          <w:sz w:val="52"/>
          <w:szCs w:val="52"/>
        </w:rPr>
      </w:pPr>
    </w:p>
    <w:p w14:paraId="1D79C0DE" w14:textId="77777777" w:rsidR="00BF2009" w:rsidRDefault="00BF2009" w:rsidP="00871D6F">
      <w:pPr>
        <w:spacing w:line="641" w:lineRule="exact"/>
        <w:ind w:left="1080"/>
        <w:rPr>
          <w:rFonts w:ascii="Arial" w:hAnsi="Arial" w:cs="Arial"/>
          <w:color w:val="00A9A0"/>
          <w:spacing w:val="-10"/>
          <w:sz w:val="52"/>
          <w:szCs w:val="52"/>
        </w:rPr>
      </w:pPr>
    </w:p>
    <w:p w14:paraId="62E8CEE7" w14:textId="77777777" w:rsidR="00BF2009" w:rsidRDefault="00BF2009" w:rsidP="00871D6F">
      <w:pPr>
        <w:spacing w:line="641" w:lineRule="exact"/>
        <w:ind w:left="1080"/>
        <w:rPr>
          <w:rFonts w:ascii="Arial" w:hAnsi="Arial" w:cs="Arial"/>
          <w:color w:val="00A9A0"/>
          <w:spacing w:val="-10"/>
          <w:sz w:val="52"/>
          <w:szCs w:val="52"/>
        </w:rPr>
      </w:pPr>
    </w:p>
    <w:p w14:paraId="0CF9DD82" w14:textId="2CABD787" w:rsidR="004A61D8" w:rsidRDefault="007321E5" w:rsidP="00871D6F">
      <w:pPr>
        <w:spacing w:line="641" w:lineRule="exact"/>
        <w:ind w:left="1080"/>
        <w:rPr>
          <w:rFonts w:ascii="Arial" w:hAnsi="Arial" w:cs="Arial"/>
          <w:color w:val="00A9A0"/>
          <w:spacing w:val="-10"/>
          <w:sz w:val="52"/>
          <w:szCs w:val="52"/>
        </w:rPr>
      </w:pPr>
      <w:r w:rsidRPr="005D6B7B">
        <w:rPr>
          <w:rFonts w:ascii="Arial" w:hAnsi="Arial" w:cs="Arial"/>
          <w:color w:val="00A9A0"/>
          <w:spacing w:val="-10"/>
          <w:sz w:val="52"/>
          <w:szCs w:val="52"/>
        </w:rPr>
        <w:t>Welcome</w:t>
      </w:r>
      <w:r w:rsidR="00B94526">
        <w:rPr>
          <w:rFonts w:ascii="Arial" w:hAnsi="Arial" w:cs="Arial"/>
          <w:color w:val="00A9A0"/>
          <w:spacing w:val="-10"/>
          <w:sz w:val="52"/>
          <w:szCs w:val="52"/>
        </w:rPr>
        <w:t xml:space="preserve"> to the Mission Bernal</w:t>
      </w:r>
      <w:r w:rsidR="00871D6F">
        <w:rPr>
          <w:rFonts w:ascii="Arial" w:hAnsi="Arial" w:cs="Arial"/>
          <w:color w:val="00A9A0"/>
          <w:spacing w:val="-10"/>
          <w:sz w:val="52"/>
          <w:szCs w:val="52"/>
        </w:rPr>
        <w:t xml:space="preserve"> </w:t>
      </w:r>
      <w:r w:rsidR="00334048" w:rsidRPr="005D6B7B">
        <w:rPr>
          <w:rFonts w:ascii="Arial" w:hAnsi="Arial" w:cs="Arial"/>
          <w:color w:val="00A9A0"/>
          <w:spacing w:val="-10"/>
          <w:sz w:val="52"/>
          <w:szCs w:val="52"/>
        </w:rPr>
        <w:t>Campus</w:t>
      </w:r>
      <w:r w:rsidR="00564FF8">
        <w:rPr>
          <w:rFonts w:ascii="Arial" w:hAnsi="Arial" w:cs="Arial"/>
          <w:color w:val="00A9A0"/>
          <w:spacing w:val="-10"/>
          <w:sz w:val="52"/>
          <w:szCs w:val="52"/>
        </w:rPr>
        <w:t>!</w:t>
      </w:r>
    </w:p>
    <w:p w14:paraId="478AC88A" w14:textId="77777777" w:rsidR="00871D6F" w:rsidRDefault="00871D6F" w:rsidP="00871D6F">
      <w:pPr>
        <w:spacing w:line="276" w:lineRule="auto"/>
        <w:ind w:left="1080"/>
        <w:rPr>
          <w:rFonts w:ascii="Arial" w:hAnsi="Arial" w:cs="Arial"/>
          <w:sz w:val="24"/>
          <w:szCs w:val="24"/>
        </w:rPr>
      </w:pPr>
    </w:p>
    <w:p w14:paraId="1D86A185" w14:textId="3C9A6B0C" w:rsidR="00B94526" w:rsidRPr="00871D6F" w:rsidRDefault="00871D6F" w:rsidP="00982EF0">
      <w:pPr>
        <w:spacing w:line="276" w:lineRule="auto"/>
        <w:ind w:left="1080"/>
        <w:rPr>
          <w:rFonts w:ascii="Arial" w:hAnsi="Arial" w:cs="Arial"/>
          <w:sz w:val="24"/>
          <w:szCs w:val="24"/>
        </w:rPr>
      </w:pPr>
      <w:r w:rsidRPr="006C2555">
        <w:rPr>
          <w:rFonts w:ascii="Arial" w:hAnsi="Arial" w:cs="Arial"/>
          <w:noProof/>
          <w:color w:val="FFFFFF" w:themeColor="background1"/>
          <w14:textFill>
            <w14:noFill/>
          </w14:textFill>
        </w:rPr>
        <w:drawing>
          <wp:anchor distT="0" distB="0" distL="114300" distR="114300" simplePos="0" relativeHeight="251738112" behindDoc="0" locked="0" layoutInCell="1" allowOverlap="1" wp14:anchorId="31054603" wp14:editId="27AFBF15">
            <wp:simplePos x="0" y="0"/>
            <wp:positionH relativeFrom="margin">
              <wp:posOffset>3601283</wp:posOffset>
            </wp:positionH>
            <wp:positionV relativeFrom="margin">
              <wp:posOffset>473042</wp:posOffset>
            </wp:positionV>
            <wp:extent cx="3048000" cy="1904365"/>
            <wp:effectExtent l="0" t="0" r="0" b="635"/>
            <wp:wrapSquare wrapText="bothSides"/>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48000" cy="1904365"/>
                    </a:xfrm>
                    <a:prstGeom prst="rect">
                      <a:avLst/>
                    </a:prstGeom>
                  </pic:spPr>
                </pic:pic>
              </a:graphicData>
            </a:graphic>
            <wp14:sizeRelH relativeFrom="margin">
              <wp14:pctWidth>0</wp14:pctWidth>
            </wp14:sizeRelH>
            <wp14:sizeRelV relativeFrom="margin">
              <wp14:pctHeight>0</wp14:pctHeight>
            </wp14:sizeRelV>
          </wp:anchor>
        </w:drawing>
      </w:r>
      <w:r w:rsidR="00B94526" w:rsidRPr="00871D6F">
        <w:rPr>
          <w:rFonts w:ascii="Arial" w:hAnsi="Arial" w:cs="Arial"/>
          <w:sz w:val="24"/>
          <w:szCs w:val="24"/>
        </w:rPr>
        <w:t>We hope you are as excited as we are to begi</w:t>
      </w:r>
      <w:r w:rsidR="00982EF0">
        <w:rPr>
          <w:rFonts w:ascii="Arial" w:hAnsi="Arial" w:cs="Arial"/>
          <w:sz w:val="24"/>
          <w:szCs w:val="24"/>
        </w:rPr>
        <w:t>n work at Mission Bernal campus!</w:t>
      </w:r>
      <w:r w:rsidR="00B94526" w:rsidRPr="00871D6F">
        <w:rPr>
          <w:rFonts w:ascii="Arial" w:hAnsi="Arial" w:cs="Arial"/>
          <w:sz w:val="24"/>
          <w:szCs w:val="24"/>
        </w:rPr>
        <w:t xml:space="preserve"> </w:t>
      </w:r>
    </w:p>
    <w:p w14:paraId="50EF339F" w14:textId="77777777" w:rsidR="00B94526" w:rsidRPr="00871D6F" w:rsidRDefault="00B94526" w:rsidP="00871D6F">
      <w:pPr>
        <w:ind w:left="1080" w:right="780"/>
        <w:rPr>
          <w:rFonts w:ascii="Arial" w:hAnsi="Arial" w:cs="Arial"/>
          <w:sz w:val="24"/>
          <w:szCs w:val="24"/>
        </w:rPr>
      </w:pPr>
    </w:p>
    <w:p w14:paraId="039C3F78" w14:textId="0FADC486" w:rsidR="00B94526" w:rsidRPr="00871D6F" w:rsidRDefault="00B94526" w:rsidP="00871D6F">
      <w:pPr>
        <w:ind w:left="1080" w:right="780"/>
        <w:rPr>
          <w:rFonts w:ascii="Arial" w:hAnsi="Arial" w:cs="Arial"/>
          <w:sz w:val="24"/>
          <w:szCs w:val="24"/>
        </w:rPr>
      </w:pPr>
      <w:r w:rsidRPr="00871D6F">
        <w:rPr>
          <w:rFonts w:ascii="Arial" w:hAnsi="Arial" w:cs="Arial"/>
          <w:sz w:val="24"/>
          <w:szCs w:val="24"/>
        </w:rPr>
        <w:t xml:space="preserve">This detailed Occupancy Manual. is designed to be your “go-to guide” to help orient you to our new campus. </w:t>
      </w:r>
    </w:p>
    <w:p w14:paraId="1C3B96DE" w14:textId="77777777" w:rsidR="00B94526" w:rsidRPr="00871D6F" w:rsidRDefault="00B94526" w:rsidP="00871D6F">
      <w:pPr>
        <w:ind w:left="1080" w:right="780"/>
        <w:rPr>
          <w:rFonts w:ascii="Arial" w:hAnsi="Arial" w:cs="Arial"/>
          <w:sz w:val="24"/>
          <w:szCs w:val="24"/>
        </w:rPr>
      </w:pPr>
    </w:p>
    <w:p w14:paraId="351785EF" w14:textId="77777777" w:rsidR="00B94526" w:rsidRPr="00871D6F" w:rsidRDefault="00B94526" w:rsidP="00871D6F">
      <w:pPr>
        <w:ind w:left="1080" w:right="780"/>
        <w:rPr>
          <w:rFonts w:ascii="Arial" w:hAnsi="Arial" w:cs="Arial"/>
          <w:sz w:val="24"/>
          <w:szCs w:val="24"/>
          <w:u w:val="single"/>
        </w:rPr>
      </w:pPr>
      <w:r w:rsidRPr="00871D6F">
        <w:rPr>
          <w:rFonts w:ascii="Arial" w:hAnsi="Arial" w:cs="Arial"/>
          <w:sz w:val="24"/>
          <w:szCs w:val="24"/>
          <w:u w:val="single"/>
        </w:rPr>
        <w:t>Retaining the “heart” of what we do</w:t>
      </w:r>
    </w:p>
    <w:p w14:paraId="627A0002" w14:textId="77777777" w:rsidR="00716600" w:rsidRPr="00871D6F" w:rsidRDefault="00B94526" w:rsidP="00871D6F">
      <w:pPr>
        <w:spacing w:line="276" w:lineRule="auto"/>
        <w:ind w:left="1080" w:right="780"/>
        <w:rPr>
          <w:rFonts w:ascii="Arial" w:hAnsi="Arial" w:cs="Arial"/>
          <w:sz w:val="24"/>
          <w:szCs w:val="24"/>
        </w:rPr>
      </w:pPr>
      <w:r w:rsidRPr="00871D6F">
        <w:rPr>
          <w:rFonts w:ascii="Arial" w:hAnsi="Arial" w:cs="Arial"/>
          <w:sz w:val="24"/>
          <w:szCs w:val="24"/>
        </w:rPr>
        <w:t xml:space="preserve">The opening of the new Mission  Bernal campus </w:t>
      </w:r>
      <w:r w:rsidR="00716600" w:rsidRPr="00871D6F">
        <w:rPr>
          <w:rFonts w:ascii="Arial" w:hAnsi="Arial" w:cs="Arial"/>
          <w:sz w:val="24"/>
          <w:szCs w:val="24"/>
        </w:rPr>
        <w:t xml:space="preserve">is the culmination of years of hard work, commitment and anticipation. </w:t>
      </w:r>
      <w:r w:rsidRPr="00871D6F">
        <w:rPr>
          <w:rFonts w:ascii="Arial" w:hAnsi="Arial" w:cs="Arial"/>
          <w:sz w:val="24"/>
          <w:szCs w:val="24"/>
        </w:rPr>
        <w:t>It</w:t>
      </w:r>
      <w:r w:rsidR="00716600" w:rsidRPr="00871D6F">
        <w:rPr>
          <w:rFonts w:ascii="Arial" w:hAnsi="Arial" w:cs="Arial"/>
          <w:sz w:val="24"/>
          <w:szCs w:val="24"/>
        </w:rPr>
        <w:t xml:space="preserve"> </w:t>
      </w:r>
      <w:r w:rsidR="007153D7" w:rsidRPr="00871D6F">
        <w:rPr>
          <w:rFonts w:ascii="Arial" w:hAnsi="Arial" w:cs="Arial"/>
          <w:sz w:val="24"/>
          <w:szCs w:val="24"/>
        </w:rPr>
        <w:t xml:space="preserve">will continue the legacy of being the neighborhood hospital in the Mission District and retain the “heart” that has made St. Luke’s special for patients, staff, physicians and volunteers alike. </w:t>
      </w:r>
    </w:p>
    <w:p w14:paraId="7D5F32ED" w14:textId="77777777" w:rsidR="00B94526" w:rsidRPr="00871D6F" w:rsidRDefault="00B94526" w:rsidP="00871D6F">
      <w:pPr>
        <w:spacing w:line="276" w:lineRule="auto"/>
        <w:ind w:left="1080" w:right="780"/>
        <w:rPr>
          <w:rFonts w:ascii="Arial" w:hAnsi="Arial" w:cs="Arial"/>
          <w:sz w:val="24"/>
          <w:szCs w:val="24"/>
        </w:rPr>
      </w:pPr>
    </w:p>
    <w:p w14:paraId="4831A502" w14:textId="77777777" w:rsidR="00B94526" w:rsidRPr="00871D6F" w:rsidRDefault="00B94526" w:rsidP="00871D6F">
      <w:pPr>
        <w:spacing w:line="276" w:lineRule="auto"/>
        <w:ind w:left="1080" w:right="780"/>
        <w:rPr>
          <w:rFonts w:ascii="Arial" w:hAnsi="Arial" w:cs="Arial"/>
          <w:sz w:val="24"/>
          <w:szCs w:val="24"/>
          <w:u w:val="single"/>
        </w:rPr>
      </w:pPr>
      <w:r w:rsidRPr="00871D6F">
        <w:rPr>
          <w:rFonts w:ascii="Arial" w:hAnsi="Arial" w:cs="Arial"/>
          <w:sz w:val="24"/>
          <w:szCs w:val="24"/>
          <w:u w:val="single"/>
        </w:rPr>
        <w:t>Balancing safety, comfort and sustainability</w:t>
      </w:r>
    </w:p>
    <w:p w14:paraId="339421C2" w14:textId="77777777" w:rsidR="00B94526" w:rsidRPr="00871D6F" w:rsidRDefault="00B94526" w:rsidP="00871D6F">
      <w:pPr>
        <w:spacing w:line="276" w:lineRule="auto"/>
        <w:ind w:left="1080" w:right="780"/>
        <w:rPr>
          <w:rFonts w:ascii="Arial" w:hAnsi="Arial" w:cs="Arial"/>
          <w:sz w:val="24"/>
          <w:szCs w:val="24"/>
        </w:rPr>
      </w:pPr>
      <w:r w:rsidRPr="00871D6F">
        <w:rPr>
          <w:rFonts w:ascii="Arial" w:hAnsi="Arial" w:cs="Arial"/>
          <w:sz w:val="24"/>
          <w:szCs w:val="24"/>
        </w:rPr>
        <w:t xml:space="preserve">The new building balances the safety and technical needs of staff, physicians, and volunteers with the comfort and safety of our patients. The modernized campus is seismically safe and certified as </w:t>
      </w:r>
      <w:r w:rsidRPr="00871D6F">
        <w:rPr>
          <w:rFonts w:ascii="Arial" w:hAnsi="Arial" w:cs="Arial"/>
          <w:i/>
          <w:sz w:val="24"/>
          <w:szCs w:val="24"/>
        </w:rPr>
        <w:t>Leadership in Energy and Environmental Design</w:t>
      </w:r>
      <w:r w:rsidRPr="00871D6F">
        <w:rPr>
          <w:rFonts w:ascii="Arial" w:hAnsi="Arial" w:cs="Arial"/>
          <w:sz w:val="24"/>
          <w:szCs w:val="24"/>
        </w:rPr>
        <w:t xml:space="preserve"> </w:t>
      </w:r>
      <w:r w:rsidRPr="00871D6F">
        <w:rPr>
          <w:rFonts w:ascii="Arial" w:hAnsi="Arial" w:cs="Arial"/>
          <w:i/>
          <w:sz w:val="24"/>
          <w:szCs w:val="24"/>
        </w:rPr>
        <w:t>(LEE</w:t>
      </w:r>
      <w:r w:rsidRPr="00871D6F">
        <w:rPr>
          <w:rFonts w:ascii="Arial" w:hAnsi="Arial" w:cs="Arial"/>
          <w:sz w:val="24"/>
          <w:szCs w:val="24"/>
        </w:rPr>
        <w:t>D), a globally-recognized symbol of sustainability.</w:t>
      </w:r>
    </w:p>
    <w:p w14:paraId="03889503" w14:textId="77777777" w:rsidR="00B94526" w:rsidRPr="00871D6F" w:rsidRDefault="00B94526" w:rsidP="00871D6F">
      <w:pPr>
        <w:pStyle w:val="BodyText"/>
        <w:spacing w:line="276" w:lineRule="auto"/>
        <w:ind w:left="1080" w:right="780" w:firstLine="0"/>
        <w:rPr>
          <w:rFonts w:ascii="Arial" w:eastAsiaTheme="minorHAnsi" w:hAnsi="Arial" w:cs="Arial"/>
        </w:rPr>
      </w:pPr>
    </w:p>
    <w:p w14:paraId="29C94D43" w14:textId="77777777" w:rsidR="00290E02" w:rsidRPr="00871D6F" w:rsidRDefault="00290E02" w:rsidP="00871D6F">
      <w:pPr>
        <w:pStyle w:val="BodyText"/>
        <w:tabs>
          <w:tab w:val="left" w:pos="3510"/>
        </w:tabs>
        <w:spacing w:line="276" w:lineRule="auto"/>
        <w:ind w:left="1080" w:right="780" w:firstLine="0"/>
        <w:rPr>
          <w:rFonts w:ascii="Arial" w:hAnsi="Arial" w:cs="Arial"/>
          <w:spacing w:val="12"/>
        </w:rPr>
      </w:pPr>
      <w:r w:rsidRPr="00871D6F">
        <w:rPr>
          <w:rFonts w:ascii="Arial" w:hAnsi="Arial" w:cs="Arial"/>
        </w:rPr>
        <w:t xml:space="preserve">The layout of the building </w:t>
      </w:r>
      <w:r w:rsidRPr="00871D6F">
        <w:rPr>
          <w:rFonts w:ascii="Arial" w:hAnsi="Arial" w:cs="Arial"/>
          <w:spacing w:val="12"/>
        </w:rPr>
        <w:t xml:space="preserve">is built with a front of house (on stage) and back of the house (off stage) concept. Front of the house refers to all areas that patients and visitors will see, and where we are “on stage” and help create a positive environment for our patients and visitors. Back of house includes Staff Only hallways and elevators. This design </w:t>
      </w:r>
      <w:r w:rsidRPr="00871D6F">
        <w:rPr>
          <w:rFonts w:ascii="Arial" w:hAnsi="Arial" w:cs="Arial"/>
        </w:rPr>
        <w:t xml:space="preserve">will help us put our best foot forward. </w:t>
      </w:r>
    </w:p>
    <w:p w14:paraId="2AA5CD85" w14:textId="77777777" w:rsidR="00B94526" w:rsidRPr="00871D6F" w:rsidRDefault="00B94526" w:rsidP="00871D6F">
      <w:pPr>
        <w:spacing w:line="276" w:lineRule="auto"/>
        <w:ind w:left="1080" w:right="780"/>
        <w:rPr>
          <w:rFonts w:ascii="Arial" w:hAnsi="Arial" w:cs="Arial"/>
          <w:sz w:val="24"/>
          <w:szCs w:val="24"/>
        </w:rPr>
      </w:pPr>
    </w:p>
    <w:p w14:paraId="35CA3A6A" w14:textId="2F09BB13" w:rsidR="00290E02" w:rsidRPr="00871D6F" w:rsidRDefault="00290E02" w:rsidP="00871D6F">
      <w:pPr>
        <w:spacing w:line="276" w:lineRule="auto"/>
        <w:ind w:left="1080" w:right="780"/>
        <w:rPr>
          <w:rFonts w:ascii="Arial" w:hAnsi="Arial" w:cs="Arial"/>
          <w:sz w:val="24"/>
          <w:szCs w:val="24"/>
        </w:rPr>
      </w:pPr>
      <w:r w:rsidRPr="00871D6F">
        <w:rPr>
          <w:rFonts w:ascii="Arial" w:hAnsi="Arial" w:cs="Arial"/>
          <w:sz w:val="24"/>
          <w:szCs w:val="24"/>
        </w:rPr>
        <w:t xml:space="preserve">Mission Bernal Campus will </w:t>
      </w:r>
      <w:r w:rsidR="00BF2009">
        <w:rPr>
          <w:rFonts w:ascii="Arial" w:hAnsi="Arial" w:cs="Arial"/>
          <w:sz w:val="24"/>
          <w:szCs w:val="24"/>
        </w:rPr>
        <w:t>open</w:t>
      </w:r>
      <w:r w:rsidRPr="00871D6F">
        <w:rPr>
          <w:rFonts w:ascii="Arial" w:hAnsi="Arial" w:cs="Arial"/>
          <w:sz w:val="24"/>
          <w:szCs w:val="24"/>
        </w:rPr>
        <w:t xml:space="preserve"> on August 25, 2018. We are so pleased to be able to create the next generation in health care services for San Francisco. </w:t>
      </w:r>
    </w:p>
    <w:p w14:paraId="40EC6C0D" w14:textId="77777777" w:rsidR="00871D6F" w:rsidRDefault="00871D6F" w:rsidP="00871D6F">
      <w:pPr>
        <w:spacing w:line="276" w:lineRule="auto"/>
        <w:ind w:left="1080" w:right="780"/>
        <w:rPr>
          <w:rFonts w:ascii="Arial" w:hAnsi="Arial" w:cs="Arial"/>
          <w:sz w:val="24"/>
          <w:szCs w:val="24"/>
        </w:rPr>
      </w:pPr>
    </w:p>
    <w:p w14:paraId="5D68926E" w14:textId="4A513308" w:rsidR="00871D6F" w:rsidRDefault="00A96802" w:rsidP="00871D6F">
      <w:pPr>
        <w:spacing w:line="276" w:lineRule="auto"/>
        <w:ind w:left="1080" w:right="780"/>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p>
    <w:p w14:paraId="512B8F22" w14:textId="42ACE287" w:rsidR="00B94526" w:rsidRPr="00871D6F" w:rsidRDefault="00A5328F" w:rsidP="00A96802">
      <w:pPr>
        <w:spacing w:line="276" w:lineRule="auto"/>
        <w:ind w:left="6480" w:right="780" w:firstLine="720"/>
        <w:rPr>
          <w:rFonts w:ascii="Arial" w:hAnsi="Arial" w:cs="Arial"/>
          <w:sz w:val="24"/>
          <w:szCs w:val="24"/>
        </w:rPr>
      </w:pPr>
      <w:r w:rsidRPr="00871D6F">
        <w:rPr>
          <w:rFonts w:ascii="Arial" w:hAnsi="Arial" w:cs="Arial"/>
          <w:sz w:val="24"/>
          <w:szCs w:val="24"/>
        </w:rPr>
        <w:t>Spring 2018</w:t>
      </w:r>
    </w:p>
    <w:p w14:paraId="0F1EE126" w14:textId="77777777" w:rsidR="00ED0CAB" w:rsidRDefault="00ED0CAB" w:rsidP="00290E02">
      <w:pPr>
        <w:spacing w:line="276" w:lineRule="auto"/>
        <w:ind w:left="1440" w:right="1915"/>
        <w:rPr>
          <w:rFonts w:ascii="Arial" w:hAnsi="Arial" w:cs="Arial"/>
          <w:sz w:val="24"/>
          <w:szCs w:val="24"/>
        </w:rPr>
      </w:pPr>
    </w:p>
    <w:p w14:paraId="2EB02175" w14:textId="21081691" w:rsidR="0087036A" w:rsidRDefault="0087036A" w:rsidP="0087036A">
      <w:pPr>
        <w:spacing w:line="641" w:lineRule="exact"/>
        <w:ind w:left="1440"/>
        <w:rPr>
          <w:rFonts w:ascii="Calibri Light"/>
          <w:color w:val="00A9A0"/>
          <w:spacing w:val="-10"/>
          <w:sz w:val="56"/>
        </w:rPr>
      </w:pPr>
      <w:r w:rsidRPr="005D6B7B">
        <w:rPr>
          <w:rFonts w:ascii="Calibri Light"/>
          <w:color w:val="00A9A0"/>
          <w:spacing w:val="-10"/>
          <w:sz w:val="56"/>
        </w:rPr>
        <w:t>Table of Contents</w:t>
      </w:r>
    </w:p>
    <w:p w14:paraId="36005740" w14:textId="77777777" w:rsidR="0087036A" w:rsidRPr="00976572" w:rsidRDefault="00A27BD5" w:rsidP="0087036A">
      <w:pPr>
        <w:pStyle w:val="TOC1"/>
        <w:tabs>
          <w:tab w:val="right" w:leader="dot" w:pos="10169"/>
        </w:tabs>
        <w:spacing w:before="305"/>
        <w:ind w:left="1440"/>
        <w:rPr>
          <w:rFonts w:ascii="Arial" w:hAnsi="Arial" w:cs="Arial"/>
          <w:sz w:val="32"/>
          <w:szCs w:val="32"/>
        </w:rPr>
      </w:pPr>
      <w:hyperlink w:anchor="_bookmark0" w:history="1">
        <w:r w:rsidR="0087036A" w:rsidRPr="00976572">
          <w:rPr>
            <w:rFonts w:ascii="Arial" w:hAnsi="Arial" w:cs="Arial"/>
            <w:sz w:val="32"/>
            <w:szCs w:val="32"/>
          </w:rPr>
          <w:t>General</w:t>
        </w:r>
      </w:hyperlink>
      <w:r w:rsidR="0087036A" w:rsidRPr="00976572">
        <w:rPr>
          <w:rFonts w:ascii="Arial" w:hAnsi="Arial" w:cs="Arial"/>
          <w:sz w:val="32"/>
          <w:szCs w:val="32"/>
        </w:rPr>
        <w:tab/>
        <w:t>X</w:t>
      </w:r>
    </w:p>
    <w:p w14:paraId="4620129C" w14:textId="77777777" w:rsidR="0087036A" w:rsidRPr="00976572" w:rsidRDefault="00A27BD5" w:rsidP="0087036A">
      <w:pPr>
        <w:pStyle w:val="TOC2"/>
        <w:tabs>
          <w:tab w:val="right" w:leader="dot" w:pos="10169"/>
        </w:tabs>
        <w:rPr>
          <w:rFonts w:ascii="Arial" w:hAnsi="Arial" w:cs="Arial"/>
        </w:rPr>
      </w:pPr>
      <w:hyperlink w:anchor="_bookmark1" w:history="1">
        <w:r w:rsidR="0087036A" w:rsidRPr="00976572">
          <w:rPr>
            <w:rFonts w:ascii="Arial" w:hAnsi="Arial" w:cs="Arial"/>
            <w:spacing w:val="-1"/>
          </w:rPr>
          <w:t>Important</w:t>
        </w:r>
        <w:r w:rsidR="0087036A" w:rsidRPr="00976572">
          <w:rPr>
            <w:rFonts w:ascii="Arial" w:hAnsi="Arial" w:cs="Arial"/>
            <w:spacing w:val="-2"/>
          </w:rPr>
          <w:t xml:space="preserve"> </w:t>
        </w:r>
        <w:r w:rsidR="0087036A" w:rsidRPr="00976572">
          <w:rPr>
            <w:rFonts w:ascii="Arial" w:hAnsi="Arial" w:cs="Arial"/>
            <w:spacing w:val="-1"/>
          </w:rPr>
          <w:t>Contacts</w:t>
        </w:r>
      </w:hyperlink>
      <w:r w:rsidR="0087036A" w:rsidRPr="00976572">
        <w:rPr>
          <w:rFonts w:ascii="Arial" w:hAnsi="Arial" w:cs="Arial"/>
          <w:spacing w:val="-1"/>
        </w:rPr>
        <w:tab/>
      </w:r>
      <w:r w:rsidR="0087036A" w:rsidRPr="00976572">
        <w:rPr>
          <w:rFonts w:ascii="Arial" w:hAnsi="Arial" w:cs="Arial"/>
        </w:rPr>
        <w:t>X</w:t>
      </w:r>
    </w:p>
    <w:p w14:paraId="5776B4C6" w14:textId="77777777" w:rsidR="0087036A" w:rsidRPr="00976572" w:rsidRDefault="00A27BD5" w:rsidP="0087036A">
      <w:pPr>
        <w:pStyle w:val="TOC2"/>
        <w:tabs>
          <w:tab w:val="right" w:leader="dot" w:pos="10169"/>
        </w:tabs>
        <w:rPr>
          <w:rFonts w:ascii="Arial" w:hAnsi="Arial" w:cs="Arial"/>
        </w:rPr>
      </w:pPr>
      <w:hyperlink w:anchor="_bookmark2" w:history="1">
        <w:r w:rsidR="0087036A" w:rsidRPr="00976572">
          <w:rPr>
            <w:rFonts w:ascii="Arial" w:hAnsi="Arial" w:cs="Arial"/>
          </w:rPr>
          <w:t>Building</w:t>
        </w:r>
        <w:r w:rsidR="0087036A" w:rsidRPr="00976572">
          <w:rPr>
            <w:rFonts w:ascii="Arial" w:hAnsi="Arial" w:cs="Arial"/>
            <w:spacing w:val="-1"/>
          </w:rPr>
          <w:t xml:space="preserve"> Hours</w:t>
        </w:r>
      </w:hyperlink>
      <w:r w:rsidR="0087036A" w:rsidRPr="00976572">
        <w:rPr>
          <w:rFonts w:ascii="Arial" w:hAnsi="Arial" w:cs="Arial"/>
          <w:spacing w:val="-1"/>
        </w:rPr>
        <w:t xml:space="preserve"> and Entrances</w:t>
      </w:r>
      <w:r w:rsidR="0087036A" w:rsidRPr="00976572">
        <w:rPr>
          <w:rFonts w:ascii="Arial" w:hAnsi="Arial" w:cs="Arial"/>
          <w:spacing w:val="-1"/>
        </w:rPr>
        <w:tab/>
      </w:r>
      <w:r w:rsidR="0087036A" w:rsidRPr="00976572">
        <w:rPr>
          <w:rFonts w:ascii="Arial" w:hAnsi="Arial" w:cs="Arial"/>
        </w:rPr>
        <w:t>X</w:t>
      </w:r>
    </w:p>
    <w:p w14:paraId="2C3CE2AA" w14:textId="5F4B6E5C" w:rsidR="00871D6F" w:rsidRPr="00976572" w:rsidRDefault="00A96802" w:rsidP="00871D6F">
      <w:pPr>
        <w:pStyle w:val="TOC2"/>
        <w:tabs>
          <w:tab w:val="right" w:leader="dot" w:pos="10169"/>
        </w:tabs>
        <w:rPr>
          <w:rFonts w:ascii="Arial" w:hAnsi="Arial" w:cs="Arial"/>
        </w:rPr>
      </w:pPr>
      <w:r>
        <w:rPr>
          <w:rFonts w:ascii="Arial" w:hAnsi="Arial" w:cs="Arial"/>
          <w:spacing w:val="-1"/>
        </w:rPr>
        <w:t>Visitor Badges</w:t>
      </w:r>
      <w:r>
        <w:rPr>
          <w:rFonts w:ascii="Arial" w:hAnsi="Arial" w:cs="Arial"/>
          <w:spacing w:val="-1"/>
        </w:rPr>
        <w:tab/>
      </w:r>
      <w:commentRangeStart w:id="1"/>
      <w:r w:rsidR="00871D6F" w:rsidRPr="00976572">
        <w:rPr>
          <w:rFonts w:ascii="Arial" w:hAnsi="Arial" w:cs="Arial"/>
        </w:rPr>
        <w:t>X</w:t>
      </w:r>
      <w:commentRangeEnd w:id="1"/>
      <w:r w:rsidR="00871D6F">
        <w:rPr>
          <w:rStyle w:val="CommentReference"/>
          <w:rFonts w:asciiTheme="minorHAnsi" w:eastAsiaTheme="minorHAnsi" w:hAnsiTheme="minorHAnsi"/>
        </w:rPr>
        <w:commentReference w:id="1"/>
      </w:r>
    </w:p>
    <w:p w14:paraId="0002026D" w14:textId="077BB568" w:rsidR="0087036A" w:rsidRPr="00976572" w:rsidRDefault="00A27BD5" w:rsidP="0087036A">
      <w:pPr>
        <w:pStyle w:val="TOC2"/>
        <w:tabs>
          <w:tab w:val="right" w:leader="dot" w:pos="10169"/>
        </w:tabs>
        <w:rPr>
          <w:rFonts w:ascii="Arial" w:hAnsi="Arial" w:cs="Arial"/>
        </w:rPr>
      </w:pPr>
      <w:hyperlink w:anchor="_bookmark3" w:history="1">
        <w:r w:rsidR="0087036A" w:rsidRPr="00976572">
          <w:rPr>
            <w:rFonts w:ascii="Arial" w:hAnsi="Arial" w:cs="Arial"/>
            <w:spacing w:val="-1"/>
          </w:rPr>
          <w:t>Personnel</w:t>
        </w:r>
      </w:hyperlink>
      <w:r w:rsidR="0087036A" w:rsidRPr="00976572">
        <w:rPr>
          <w:rFonts w:ascii="Arial" w:hAnsi="Arial" w:cs="Arial"/>
          <w:spacing w:val="-1"/>
        </w:rPr>
        <w:t xml:space="preserve"> Identification Badges</w:t>
      </w:r>
      <w:r w:rsidR="0087036A" w:rsidRPr="00976572">
        <w:rPr>
          <w:rFonts w:ascii="Arial" w:hAnsi="Arial" w:cs="Arial"/>
          <w:spacing w:val="-1"/>
        </w:rPr>
        <w:tab/>
      </w:r>
      <w:r w:rsidR="0087036A" w:rsidRPr="00976572">
        <w:rPr>
          <w:rFonts w:ascii="Arial" w:hAnsi="Arial" w:cs="Arial"/>
        </w:rPr>
        <w:t>X</w:t>
      </w:r>
    </w:p>
    <w:p w14:paraId="6823B1B0" w14:textId="77777777" w:rsidR="0087036A" w:rsidRPr="00976572" w:rsidRDefault="00A27BD5" w:rsidP="0087036A">
      <w:pPr>
        <w:pStyle w:val="TOC2"/>
        <w:tabs>
          <w:tab w:val="right" w:leader="dot" w:pos="10169"/>
        </w:tabs>
        <w:rPr>
          <w:rFonts w:ascii="Arial" w:hAnsi="Arial" w:cs="Arial"/>
        </w:rPr>
      </w:pPr>
      <w:hyperlink w:anchor="_bookmark5" w:history="1">
        <w:r w:rsidR="0087036A" w:rsidRPr="00976572">
          <w:rPr>
            <w:rFonts w:ascii="Arial" w:hAnsi="Arial" w:cs="Arial"/>
          </w:rPr>
          <w:t>Elevator</w:t>
        </w:r>
      </w:hyperlink>
      <w:r w:rsidR="0087036A" w:rsidRPr="00976572">
        <w:rPr>
          <w:rFonts w:ascii="Arial" w:hAnsi="Arial" w:cs="Arial"/>
          <w:spacing w:val="-1"/>
        </w:rPr>
        <w:t xml:space="preserve"> Usage</w:t>
      </w:r>
      <w:r w:rsidR="0087036A" w:rsidRPr="00976572">
        <w:rPr>
          <w:rFonts w:ascii="Arial" w:hAnsi="Arial" w:cs="Arial"/>
          <w:spacing w:val="-1"/>
        </w:rPr>
        <w:tab/>
      </w:r>
      <w:r w:rsidR="0087036A" w:rsidRPr="00976572">
        <w:rPr>
          <w:rFonts w:ascii="Arial" w:hAnsi="Arial" w:cs="Arial"/>
        </w:rPr>
        <w:t>X</w:t>
      </w:r>
    </w:p>
    <w:p w14:paraId="3C649F94" w14:textId="77777777" w:rsidR="0087036A" w:rsidRPr="00976572" w:rsidRDefault="00A27BD5" w:rsidP="0087036A">
      <w:pPr>
        <w:pStyle w:val="BodyText"/>
        <w:tabs>
          <w:tab w:val="right" w:leader="dot" w:pos="10169"/>
        </w:tabs>
        <w:spacing w:before="144" w:line="276" w:lineRule="auto"/>
        <w:ind w:left="1800" w:firstLine="0"/>
        <w:rPr>
          <w:rFonts w:ascii="Arial" w:hAnsi="Arial" w:cs="Arial"/>
          <w:spacing w:val="-1"/>
        </w:rPr>
      </w:pPr>
      <w:hyperlink w:anchor="_bookmark35" w:history="1">
        <w:r w:rsidR="0087036A" w:rsidRPr="00976572">
          <w:rPr>
            <w:rFonts w:ascii="Arial" w:hAnsi="Arial" w:cs="Arial"/>
            <w:spacing w:val="-1"/>
          </w:rPr>
          <w:t>Staff</w:t>
        </w:r>
      </w:hyperlink>
      <w:r w:rsidR="0087036A" w:rsidRPr="00976572">
        <w:rPr>
          <w:rFonts w:ascii="Arial" w:hAnsi="Arial" w:cs="Arial"/>
          <w:spacing w:val="-1"/>
        </w:rPr>
        <w:t xml:space="preserve"> Lockers</w:t>
      </w:r>
      <w:r w:rsidR="0087036A" w:rsidRPr="00976572">
        <w:rPr>
          <w:rFonts w:ascii="Arial" w:hAnsi="Arial" w:cs="Arial"/>
          <w:spacing w:val="-1"/>
        </w:rPr>
        <w:tab/>
        <w:t>X</w:t>
      </w:r>
    </w:p>
    <w:p w14:paraId="7B4AD504" w14:textId="77777777" w:rsidR="0087036A" w:rsidRPr="00976572" w:rsidRDefault="00A27BD5" w:rsidP="0087036A">
      <w:pPr>
        <w:pStyle w:val="BodyText"/>
        <w:tabs>
          <w:tab w:val="right" w:leader="dot" w:pos="10169"/>
        </w:tabs>
        <w:spacing w:before="144" w:line="276" w:lineRule="auto"/>
        <w:ind w:left="1800" w:firstLine="0"/>
        <w:rPr>
          <w:rFonts w:ascii="Arial" w:hAnsi="Arial" w:cs="Arial"/>
          <w:spacing w:val="-1"/>
        </w:rPr>
      </w:pPr>
      <w:hyperlink w:anchor="_bookmark33" w:history="1">
        <w:r w:rsidR="0087036A" w:rsidRPr="00976572">
          <w:rPr>
            <w:rFonts w:ascii="Arial" w:hAnsi="Arial" w:cs="Arial"/>
            <w:spacing w:val="-1"/>
          </w:rPr>
          <w:t>Shared</w:t>
        </w:r>
      </w:hyperlink>
      <w:r w:rsidR="0087036A" w:rsidRPr="00976572">
        <w:rPr>
          <w:rFonts w:ascii="Arial" w:hAnsi="Arial" w:cs="Arial"/>
          <w:spacing w:val="-1"/>
        </w:rPr>
        <w:t xml:space="preserve"> Spaces</w:t>
      </w:r>
      <w:r w:rsidR="0087036A" w:rsidRPr="00976572">
        <w:rPr>
          <w:rFonts w:ascii="Arial" w:hAnsi="Arial" w:cs="Arial"/>
          <w:spacing w:val="-1"/>
        </w:rPr>
        <w:tab/>
        <w:t>X</w:t>
      </w:r>
    </w:p>
    <w:p w14:paraId="00DAFC02" w14:textId="77777777" w:rsidR="0087036A" w:rsidRPr="00976572" w:rsidRDefault="00B7145F" w:rsidP="0087036A">
      <w:pPr>
        <w:pStyle w:val="BodyText"/>
        <w:tabs>
          <w:tab w:val="right" w:leader="dot" w:pos="10169"/>
        </w:tabs>
        <w:spacing w:before="144" w:line="276" w:lineRule="auto"/>
        <w:ind w:left="1800" w:firstLine="0"/>
        <w:rPr>
          <w:rFonts w:ascii="Arial" w:hAnsi="Arial" w:cs="Arial"/>
        </w:rPr>
      </w:pPr>
      <w:r>
        <w:rPr>
          <w:rFonts w:ascii="Arial" w:hAnsi="Arial" w:cs="Arial"/>
        </w:rPr>
        <w:t xml:space="preserve">Conference </w:t>
      </w:r>
      <w:r w:rsidR="0087036A" w:rsidRPr="00976572">
        <w:rPr>
          <w:rFonts w:ascii="Arial" w:hAnsi="Arial" w:cs="Arial"/>
        </w:rPr>
        <w:t>Room Reservations</w:t>
      </w:r>
      <w:r w:rsidR="0087036A" w:rsidRPr="00976572">
        <w:rPr>
          <w:rFonts w:ascii="Arial" w:hAnsi="Arial" w:cs="Arial"/>
        </w:rPr>
        <w:tab/>
        <w:t>X</w:t>
      </w:r>
    </w:p>
    <w:p w14:paraId="6C028E73" w14:textId="77777777" w:rsidR="0087036A" w:rsidRPr="00976572" w:rsidRDefault="0087036A" w:rsidP="0087036A">
      <w:pPr>
        <w:pStyle w:val="BodyText"/>
        <w:tabs>
          <w:tab w:val="right" w:leader="dot" w:pos="10169"/>
        </w:tabs>
        <w:spacing w:before="144" w:line="276" w:lineRule="auto"/>
        <w:ind w:left="1800"/>
        <w:rPr>
          <w:rFonts w:ascii="Arial" w:hAnsi="Arial" w:cs="Arial"/>
          <w:spacing w:val="-1"/>
        </w:rPr>
      </w:pPr>
      <w:r>
        <w:rPr>
          <w:rFonts w:ascii="Arial" w:hAnsi="Arial" w:cs="Arial"/>
        </w:rPr>
        <w:tab/>
      </w:r>
      <w:r w:rsidRPr="00976572">
        <w:rPr>
          <w:rFonts w:ascii="Arial" w:hAnsi="Arial" w:cs="Arial"/>
        </w:rPr>
        <w:t>Conference Rooms</w:t>
      </w:r>
      <w:r w:rsidRPr="00976572">
        <w:rPr>
          <w:rFonts w:ascii="Arial" w:hAnsi="Arial" w:cs="Arial"/>
          <w:spacing w:val="-1"/>
        </w:rPr>
        <w:tab/>
        <w:t>X</w:t>
      </w:r>
    </w:p>
    <w:p w14:paraId="391FB4AF" w14:textId="77777777" w:rsidR="0087036A" w:rsidRPr="00976572" w:rsidRDefault="00A27BD5" w:rsidP="0087036A">
      <w:pPr>
        <w:pStyle w:val="TOC1"/>
        <w:tabs>
          <w:tab w:val="right" w:leader="dot" w:pos="10169"/>
        </w:tabs>
        <w:ind w:left="1800"/>
        <w:rPr>
          <w:rFonts w:ascii="Arial" w:hAnsi="Arial" w:cs="Arial"/>
        </w:rPr>
      </w:pPr>
      <w:hyperlink w:anchor="_bookmark6" w:history="1">
        <w:r w:rsidR="0087036A" w:rsidRPr="00976572">
          <w:rPr>
            <w:rFonts w:ascii="Arial" w:hAnsi="Arial" w:cs="Arial"/>
            <w:spacing w:val="-1"/>
          </w:rPr>
          <w:t>Department</w:t>
        </w:r>
        <w:r w:rsidR="0087036A" w:rsidRPr="00976572">
          <w:rPr>
            <w:rFonts w:ascii="Arial" w:hAnsi="Arial" w:cs="Arial"/>
            <w:spacing w:val="-2"/>
          </w:rPr>
          <w:t xml:space="preserve"> </w:t>
        </w:r>
        <w:r w:rsidR="0087036A" w:rsidRPr="00976572">
          <w:rPr>
            <w:rFonts w:ascii="Arial" w:hAnsi="Arial" w:cs="Arial"/>
            <w:spacing w:val="-1"/>
          </w:rPr>
          <w:t>and</w:t>
        </w:r>
        <w:r w:rsidR="0087036A" w:rsidRPr="00976572">
          <w:rPr>
            <w:rFonts w:ascii="Arial" w:hAnsi="Arial" w:cs="Arial"/>
            <w:spacing w:val="2"/>
          </w:rPr>
          <w:t xml:space="preserve"> </w:t>
        </w:r>
        <w:r w:rsidR="0087036A" w:rsidRPr="00976572">
          <w:rPr>
            <w:rFonts w:ascii="Arial" w:hAnsi="Arial" w:cs="Arial"/>
            <w:spacing w:val="-1"/>
          </w:rPr>
          <w:t>Divisions</w:t>
        </w:r>
        <w:r w:rsidR="0087036A" w:rsidRPr="00976572">
          <w:rPr>
            <w:rFonts w:ascii="Arial" w:hAnsi="Arial" w:cs="Arial"/>
          </w:rPr>
          <w:t xml:space="preserve"> by </w:t>
        </w:r>
        <w:r w:rsidR="0087036A" w:rsidRPr="00976572">
          <w:rPr>
            <w:rFonts w:ascii="Arial" w:hAnsi="Arial" w:cs="Arial"/>
            <w:spacing w:val="-1"/>
          </w:rPr>
          <w:t>Floor</w:t>
        </w:r>
      </w:hyperlink>
      <w:r w:rsidR="0087036A" w:rsidRPr="00976572">
        <w:rPr>
          <w:rFonts w:ascii="Arial" w:hAnsi="Arial" w:cs="Arial"/>
          <w:spacing w:val="-1"/>
        </w:rPr>
        <w:tab/>
      </w:r>
      <w:r w:rsidR="0087036A" w:rsidRPr="00976572">
        <w:rPr>
          <w:rFonts w:ascii="Arial" w:hAnsi="Arial" w:cs="Arial"/>
        </w:rPr>
        <w:t>X</w:t>
      </w:r>
    </w:p>
    <w:p w14:paraId="106379F7" w14:textId="77777777" w:rsidR="0087036A" w:rsidRPr="00976572" w:rsidRDefault="00A27BD5" w:rsidP="00427AD4">
      <w:pPr>
        <w:pStyle w:val="TOC2"/>
        <w:numPr>
          <w:ilvl w:val="0"/>
          <w:numId w:val="48"/>
        </w:numPr>
        <w:tabs>
          <w:tab w:val="right" w:leader="dot" w:pos="10169"/>
        </w:tabs>
        <w:rPr>
          <w:rFonts w:ascii="Arial" w:hAnsi="Arial" w:cs="Arial"/>
        </w:rPr>
      </w:pPr>
      <w:hyperlink w:anchor="_bookmark7" w:history="1">
        <w:r w:rsidR="0087036A" w:rsidRPr="00976572">
          <w:rPr>
            <w:rFonts w:ascii="Arial" w:hAnsi="Arial" w:cs="Arial"/>
            <w:spacing w:val="-1"/>
          </w:rPr>
          <w:t>First Floor</w:t>
        </w:r>
      </w:hyperlink>
      <w:r w:rsidR="0087036A" w:rsidRPr="00976572">
        <w:rPr>
          <w:rFonts w:ascii="Arial" w:hAnsi="Arial" w:cs="Arial"/>
          <w:spacing w:val="-1"/>
        </w:rPr>
        <w:t xml:space="preserve"> </w:t>
      </w:r>
      <w:r w:rsidR="0087036A" w:rsidRPr="00976572">
        <w:rPr>
          <w:rFonts w:ascii="Arial" w:hAnsi="Arial" w:cs="Arial"/>
          <w:spacing w:val="-1"/>
        </w:rPr>
        <w:tab/>
      </w:r>
      <w:r w:rsidR="0087036A" w:rsidRPr="00976572">
        <w:rPr>
          <w:rFonts w:ascii="Arial" w:hAnsi="Arial" w:cs="Arial"/>
        </w:rPr>
        <w:t>X</w:t>
      </w:r>
    </w:p>
    <w:p w14:paraId="534AAAC8" w14:textId="77777777" w:rsidR="0087036A" w:rsidRPr="00976572" w:rsidRDefault="00A27BD5" w:rsidP="00427AD4">
      <w:pPr>
        <w:pStyle w:val="TOC2"/>
        <w:numPr>
          <w:ilvl w:val="0"/>
          <w:numId w:val="48"/>
        </w:numPr>
        <w:tabs>
          <w:tab w:val="right" w:leader="dot" w:pos="10169"/>
        </w:tabs>
        <w:rPr>
          <w:rFonts w:ascii="Arial" w:hAnsi="Arial" w:cs="Arial"/>
        </w:rPr>
      </w:pPr>
      <w:hyperlink w:anchor="_bookmark7" w:history="1">
        <w:r w:rsidR="0087036A" w:rsidRPr="00976572">
          <w:rPr>
            <w:rFonts w:ascii="Arial" w:hAnsi="Arial" w:cs="Arial"/>
            <w:spacing w:val="-1"/>
          </w:rPr>
          <w:t>Second Floor</w:t>
        </w:r>
      </w:hyperlink>
      <w:r w:rsidR="0087036A" w:rsidRPr="00976572">
        <w:rPr>
          <w:rFonts w:ascii="Arial" w:hAnsi="Arial" w:cs="Arial"/>
        </w:rPr>
        <w:tab/>
        <w:t>X</w:t>
      </w:r>
    </w:p>
    <w:p w14:paraId="7286A161" w14:textId="77777777" w:rsidR="0087036A" w:rsidRPr="00976572" w:rsidRDefault="00A27BD5" w:rsidP="00427AD4">
      <w:pPr>
        <w:pStyle w:val="TOC2"/>
        <w:numPr>
          <w:ilvl w:val="0"/>
          <w:numId w:val="48"/>
        </w:numPr>
        <w:tabs>
          <w:tab w:val="right" w:leader="dot" w:pos="10169"/>
        </w:tabs>
        <w:rPr>
          <w:rFonts w:ascii="Arial" w:hAnsi="Arial" w:cs="Arial"/>
        </w:rPr>
      </w:pPr>
      <w:hyperlink w:anchor="_bookmark9" w:history="1">
        <w:r w:rsidR="0087036A" w:rsidRPr="00976572">
          <w:rPr>
            <w:rFonts w:ascii="Arial" w:hAnsi="Arial" w:cs="Arial"/>
            <w:spacing w:val="-1"/>
          </w:rPr>
          <w:t>Third</w:t>
        </w:r>
      </w:hyperlink>
      <w:r w:rsidR="0087036A" w:rsidRPr="00976572">
        <w:rPr>
          <w:rFonts w:ascii="Arial" w:hAnsi="Arial" w:cs="Arial"/>
        </w:rPr>
        <w:t xml:space="preserve"> Floor</w:t>
      </w:r>
      <w:r w:rsidR="0087036A" w:rsidRPr="00976572">
        <w:rPr>
          <w:rFonts w:ascii="Arial" w:hAnsi="Arial" w:cs="Arial"/>
        </w:rPr>
        <w:tab/>
        <w:t>X</w:t>
      </w:r>
    </w:p>
    <w:p w14:paraId="31EA0791" w14:textId="77777777" w:rsidR="0087036A" w:rsidRPr="00976572" w:rsidRDefault="00A27BD5" w:rsidP="00427AD4">
      <w:pPr>
        <w:pStyle w:val="TOC2"/>
        <w:numPr>
          <w:ilvl w:val="0"/>
          <w:numId w:val="48"/>
        </w:numPr>
        <w:tabs>
          <w:tab w:val="right" w:leader="dot" w:pos="10169"/>
        </w:tabs>
        <w:spacing w:line="277" w:lineRule="auto"/>
        <w:ind w:right="1808"/>
        <w:rPr>
          <w:rFonts w:ascii="Arial" w:hAnsi="Arial" w:cs="Arial"/>
        </w:rPr>
      </w:pPr>
      <w:hyperlink w:anchor="_bookmark10" w:history="1">
        <w:r w:rsidR="0087036A" w:rsidRPr="00976572">
          <w:rPr>
            <w:rFonts w:ascii="Arial" w:hAnsi="Arial" w:cs="Arial"/>
            <w:spacing w:val="-1"/>
          </w:rPr>
          <w:t>Fourth</w:t>
        </w:r>
      </w:hyperlink>
      <w:r w:rsidR="0087036A" w:rsidRPr="00976572">
        <w:rPr>
          <w:rFonts w:ascii="Arial" w:hAnsi="Arial" w:cs="Arial"/>
          <w:spacing w:val="-1"/>
        </w:rPr>
        <w:t xml:space="preserve"> Floor </w:t>
      </w:r>
      <w:r w:rsidR="0087036A" w:rsidRPr="00976572">
        <w:rPr>
          <w:rFonts w:ascii="Arial" w:hAnsi="Arial" w:cs="Arial"/>
          <w:spacing w:val="-1"/>
        </w:rPr>
        <w:tab/>
      </w:r>
      <w:r w:rsidR="0087036A" w:rsidRPr="00976572">
        <w:rPr>
          <w:rFonts w:ascii="Arial" w:hAnsi="Arial" w:cs="Arial"/>
        </w:rPr>
        <w:t>X</w:t>
      </w:r>
    </w:p>
    <w:p w14:paraId="7A310CEE" w14:textId="77777777" w:rsidR="0087036A" w:rsidRPr="00976572" w:rsidRDefault="00A27BD5" w:rsidP="00427AD4">
      <w:pPr>
        <w:pStyle w:val="TOC1"/>
        <w:numPr>
          <w:ilvl w:val="0"/>
          <w:numId w:val="48"/>
        </w:numPr>
        <w:tabs>
          <w:tab w:val="right" w:leader="dot" w:pos="10172"/>
        </w:tabs>
        <w:rPr>
          <w:rFonts w:ascii="Arial" w:hAnsi="Arial" w:cs="Arial"/>
        </w:rPr>
      </w:pPr>
      <w:hyperlink w:anchor="_bookmark10" w:history="1">
        <w:r w:rsidR="0087036A" w:rsidRPr="00976572">
          <w:rPr>
            <w:rFonts w:ascii="Arial" w:hAnsi="Arial" w:cs="Arial"/>
            <w:spacing w:val="-1"/>
          </w:rPr>
          <w:t>Fifth</w:t>
        </w:r>
      </w:hyperlink>
      <w:r w:rsidR="0087036A" w:rsidRPr="00976572">
        <w:rPr>
          <w:rFonts w:ascii="Arial" w:hAnsi="Arial" w:cs="Arial"/>
          <w:spacing w:val="-1"/>
        </w:rPr>
        <w:t xml:space="preserve"> Floor</w:t>
      </w:r>
      <w:r w:rsidR="0087036A" w:rsidRPr="00976572">
        <w:rPr>
          <w:rFonts w:ascii="Arial" w:hAnsi="Arial" w:cs="Arial"/>
          <w:spacing w:val="-1"/>
        </w:rPr>
        <w:tab/>
      </w:r>
      <w:r w:rsidR="0087036A" w:rsidRPr="00976572">
        <w:rPr>
          <w:rFonts w:ascii="Arial" w:hAnsi="Arial" w:cs="Arial"/>
        </w:rPr>
        <w:t>X</w:t>
      </w:r>
    </w:p>
    <w:p w14:paraId="46C9FCB3" w14:textId="77777777" w:rsidR="0087036A" w:rsidRPr="00992CE6" w:rsidRDefault="00A27BD5" w:rsidP="00427AD4">
      <w:pPr>
        <w:pStyle w:val="TOC1"/>
        <w:numPr>
          <w:ilvl w:val="0"/>
          <w:numId w:val="48"/>
        </w:numPr>
        <w:tabs>
          <w:tab w:val="right" w:leader="dot" w:pos="10172"/>
        </w:tabs>
        <w:rPr>
          <w:rFonts w:ascii="Arial" w:hAnsi="Arial" w:cs="Arial"/>
          <w:spacing w:val="-1"/>
        </w:rPr>
      </w:pPr>
      <w:hyperlink w:anchor="_bookmark13" w:history="1">
        <w:r w:rsidR="0087036A" w:rsidRPr="00976572">
          <w:rPr>
            <w:rFonts w:ascii="Arial" w:hAnsi="Arial" w:cs="Arial"/>
            <w:spacing w:val="-1"/>
          </w:rPr>
          <w:t>Sixth</w:t>
        </w:r>
      </w:hyperlink>
      <w:r w:rsidR="0087036A" w:rsidRPr="00976572">
        <w:rPr>
          <w:rFonts w:ascii="Arial" w:hAnsi="Arial" w:cs="Arial"/>
          <w:spacing w:val="-1"/>
        </w:rPr>
        <w:t xml:space="preserve"> Floor</w:t>
      </w:r>
      <w:r w:rsidR="0087036A" w:rsidRPr="00976572">
        <w:rPr>
          <w:rFonts w:ascii="Arial" w:hAnsi="Arial" w:cs="Arial"/>
          <w:spacing w:val="-1"/>
        </w:rPr>
        <w:tab/>
      </w:r>
      <w:r w:rsidR="0087036A" w:rsidRPr="00992CE6">
        <w:rPr>
          <w:rFonts w:ascii="Arial" w:hAnsi="Arial" w:cs="Arial"/>
          <w:spacing w:val="-1"/>
        </w:rPr>
        <w:t>X</w:t>
      </w:r>
    </w:p>
    <w:p w14:paraId="4DF02AC8" w14:textId="77777777" w:rsidR="0087036A" w:rsidRPr="00992CE6" w:rsidRDefault="00A27BD5" w:rsidP="00427AD4">
      <w:pPr>
        <w:pStyle w:val="TOC1"/>
        <w:numPr>
          <w:ilvl w:val="0"/>
          <w:numId w:val="48"/>
        </w:numPr>
        <w:tabs>
          <w:tab w:val="right" w:leader="dot" w:pos="10169"/>
        </w:tabs>
        <w:rPr>
          <w:rFonts w:ascii="Arial" w:hAnsi="Arial" w:cs="Arial"/>
          <w:spacing w:val="-1"/>
        </w:rPr>
      </w:pPr>
      <w:hyperlink w:anchor="_bookmark14" w:history="1">
        <w:r w:rsidR="0087036A" w:rsidRPr="00992CE6">
          <w:rPr>
            <w:rFonts w:ascii="Arial" w:hAnsi="Arial" w:cs="Arial"/>
            <w:spacing w:val="-1"/>
          </w:rPr>
          <w:t>Seventh</w:t>
        </w:r>
      </w:hyperlink>
      <w:r w:rsidR="0087036A" w:rsidRPr="00992CE6">
        <w:rPr>
          <w:rFonts w:ascii="Arial" w:hAnsi="Arial" w:cs="Arial"/>
          <w:spacing w:val="-1"/>
        </w:rPr>
        <w:t xml:space="preserve"> Floor</w:t>
      </w:r>
      <w:r w:rsidR="0087036A" w:rsidRPr="00992CE6">
        <w:rPr>
          <w:rFonts w:ascii="Arial" w:hAnsi="Arial" w:cs="Arial"/>
          <w:spacing w:val="-1"/>
        </w:rPr>
        <w:tab/>
        <w:t>X</w:t>
      </w:r>
    </w:p>
    <w:p w14:paraId="11A606A3" w14:textId="77777777" w:rsidR="00992CE6" w:rsidRPr="00992CE6" w:rsidRDefault="00992CE6" w:rsidP="008E5475">
      <w:pPr>
        <w:pStyle w:val="TOC1"/>
        <w:tabs>
          <w:tab w:val="right" w:leader="dot" w:pos="10169"/>
        </w:tabs>
        <w:ind w:left="1800"/>
        <w:rPr>
          <w:rFonts w:ascii="Arial" w:hAnsi="Arial" w:cs="Arial"/>
          <w:spacing w:val="-1"/>
        </w:rPr>
      </w:pPr>
      <w:r w:rsidRPr="00992CE6">
        <w:rPr>
          <w:rFonts w:ascii="Arial" w:hAnsi="Arial" w:cs="Arial"/>
          <w:spacing w:val="-1"/>
        </w:rPr>
        <w:t>LEED</w:t>
      </w:r>
      <w:r w:rsidRPr="00976572">
        <w:rPr>
          <w:rFonts w:ascii="Arial" w:hAnsi="Arial" w:cs="Arial"/>
          <w:spacing w:val="-1"/>
        </w:rPr>
        <w:tab/>
        <w:t>X</w:t>
      </w:r>
    </w:p>
    <w:p w14:paraId="295955BC" w14:textId="77777777" w:rsidR="00992CE6" w:rsidRPr="00992CE6" w:rsidRDefault="00992CE6" w:rsidP="008E5475">
      <w:pPr>
        <w:pStyle w:val="TOC1"/>
        <w:tabs>
          <w:tab w:val="right" w:leader="dot" w:pos="10169"/>
        </w:tabs>
        <w:ind w:left="1800"/>
        <w:rPr>
          <w:rFonts w:ascii="Arial" w:hAnsi="Arial" w:cs="Arial"/>
          <w:spacing w:val="-1"/>
        </w:rPr>
      </w:pPr>
      <w:r w:rsidRPr="00992CE6">
        <w:rPr>
          <w:rFonts w:ascii="Arial" w:hAnsi="Arial" w:cs="Arial"/>
          <w:spacing w:val="-1"/>
        </w:rPr>
        <w:t>Building Reminders</w:t>
      </w:r>
      <w:r w:rsidRPr="00976572">
        <w:rPr>
          <w:rFonts w:ascii="Arial" w:hAnsi="Arial" w:cs="Arial"/>
          <w:spacing w:val="-1"/>
        </w:rPr>
        <w:tab/>
        <w:t>X</w:t>
      </w:r>
    </w:p>
    <w:p w14:paraId="633AE1D0" w14:textId="77777777" w:rsidR="0087036A" w:rsidRPr="00976572" w:rsidRDefault="0087036A" w:rsidP="0087036A">
      <w:pPr>
        <w:pStyle w:val="TOC1"/>
        <w:tabs>
          <w:tab w:val="right" w:leader="dot" w:pos="10169"/>
        </w:tabs>
        <w:ind w:left="1440"/>
        <w:rPr>
          <w:rFonts w:ascii="Arial" w:hAnsi="Arial" w:cs="Arial"/>
          <w:sz w:val="32"/>
          <w:szCs w:val="32"/>
        </w:rPr>
      </w:pPr>
      <w:r w:rsidRPr="00976572">
        <w:rPr>
          <w:rFonts w:ascii="Arial" w:hAnsi="Arial" w:cs="Arial"/>
          <w:sz w:val="32"/>
          <w:szCs w:val="32"/>
        </w:rPr>
        <w:t xml:space="preserve">Parking &amp; </w:t>
      </w:r>
      <w:hyperlink w:anchor="_bookmark5" w:history="1">
        <w:r w:rsidRPr="00976572">
          <w:rPr>
            <w:rFonts w:ascii="Arial" w:hAnsi="Arial" w:cs="Arial"/>
            <w:spacing w:val="-1"/>
            <w:sz w:val="32"/>
            <w:szCs w:val="32"/>
          </w:rPr>
          <w:t>Transportation</w:t>
        </w:r>
      </w:hyperlink>
      <w:r w:rsidRPr="00976572">
        <w:rPr>
          <w:rFonts w:ascii="Arial" w:hAnsi="Arial" w:cs="Arial"/>
          <w:spacing w:val="-1"/>
          <w:sz w:val="32"/>
          <w:szCs w:val="32"/>
        </w:rPr>
        <w:tab/>
      </w:r>
      <w:r w:rsidRPr="00976572">
        <w:rPr>
          <w:rFonts w:ascii="Arial" w:hAnsi="Arial" w:cs="Arial"/>
          <w:sz w:val="32"/>
          <w:szCs w:val="32"/>
        </w:rPr>
        <w:t>X</w:t>
      </w:r>
    </w:p>
    <w:sdt>
      <w:sdtPr>
        <w:rPr>
          <w:rFonts w:ascii="Arial" w:eastAsiaTheme="minorHAnsi" w:hAnsi="Arial" w:cs="Arial"/>
          <w:sz w:val="22"/>
          <w:szCs w:val="22"/>
        </w:rPr>
        <w:id w:val="209932169"/>
        <w:docPartObj>
          <w:docPartGallery w:val="Table of Contents"/>
          <w:docPartUnique/>
        </w:docPartObj>
      </w:sdtPr>
      <w:sdtEndPr/>
      <w:sdtContent>
        <w:p w14:paraId="64F5E491" w14:textId="77777777" w:rsidR="0087036A" w:rsidRPr="00976572" w:rsidRDefault="00A27BD5" w:rsidP="0087036A">
          <w:pPr>
            <w:pStyle w:val="TOC1"/>
            <w:tabs>
              <w:tab w:val="right" w:leader="dot" w:pos="10169"/>
            </w:tabs>
            <w:spacing w:before="305"/>
            <w:ind w:left="1710"/>
            <w:rPr>
              <w:rFonts w:ascii="Arial" w:hAnsi="Arial" w:cs="Arial"/>
            </w:rPr>
          </w:pPr>
          <w:hyperlink w:anchor="_bookmark0" w:history="1">
            <w:r w:rsidR="0087036A" w:rsidRPr="00976572">
              <w:rPr>
                <w:rFonts w:ascii="Arial" w:hAnsi="Arial" w:cs="Arial"/>
              </w:rPr>
              <w:t>Public</w:t>
            </w:r>
          </w:hyperlink>
          <w:r w:rsidR="0087036A" w:rsidRPr="00976572">
            <w:rPr>
              <w:rFonts w:ascii="Arial" w:hAnsi="Arial" w:cs="Arial"/>
            </w:rPr>
            <w:t xml:space="preserve"> Transportation</w:t>
          </w:r>
          <w:r w:rsidR="0087036A" w:rsidRPr="00976572">
            <w:rPr>
              <w:rFonts w:ascii="Arial" w:hAnsi="Arial" w:cs="Arial"/>
            </w:rPr>
            <w:tab/>
            <w:t>X</w:t>
          </w:r>
        </w:p>
        <w:p w14:paraId="484E801E" w14:textId="77777777" w:rsidR="0087036A" w:rsidRPr="00976572" w:rsidRDefault="00A27BD5" w:rsidP="0087036A">
          <w:pPr>
            <w:pStyle w:val="TOC2"/>
            <w:tabs>
              <w:tab w:val="right" w:leader="dot" w:pos="10169"/>
            </w:tabs>
            <w:ind w:left="1710"/>
            <w:rPr>
              <w:rFonts w:ascii="Arial" w:hAnsi="Arial" w:cs="Arial"/>
            </w:rPr>
          </w:pPr>
          <w:hyperlink w:anchor="_bookmark1" w:history="1">
            <w:r w:rsidR="0087036A" w:rsidRPr="00976572">
              <w:rPr>
                <w:rFonts w:ascii="Arial" w:hAnsi="Arial" w:cs="Arial"/>
                <w:spacing w:val="-1"/>
              </w:rPr>
              <w:t>CPMC</w:t>
            </w:r>
          </w:hyperlink>
          <w:r w:rsidR="0087036A" w:rsidRPr="00976572">
            <w:rPr>
              <w:rFonts w:ascii="Arial" w:hAnsi="Arial" w:cs="Arial"/>
              <w:spacing w:val="-1"/>
            </w:rPr>
            <w:t xml:space="preserve"> Shuttle Schedule and Routes</w:t>
          </w:r>
          <w:r w:rsidR="0087036A" w:rsidRPr="00976572">
            <w:rPr>
              <w:rFonts w:ascii="Arial" w:hAnsi="Arial" w:cs="Arial"/>
              <w:spacing w:val="-1"/>
            </w:rPr>
            <w:tab/>
          </w:r>
          <w:r w:rsidR="0087036A" w:rsidRPr="00976572">
            <w:rPr>
              <w:rFonts w:ascii="Arial" w:hAnsi="Arial" w:cs="Arial"/>
            </w:rPr>
            <w:t>X</w:t>
          </w:r>
        </w:p>
        <w:p w14:paraId="0695D8E4" w14:textId="77777777" w:rsidR="0087036A" w:rsidRPr="00976572" w:rsidRDefault="0087036A" w:rsidP="0087036A">
          <w:pPr>
            <w:pStyle w:val="TOC2"/>
            <w:tabs>
              <w:tab w:val="right" w:leader="dot" w:pos="10169"/>
            </w:tabs>
            <w:ind w:left="1710"/>
            <w:rPr>
              <w:rFonts w:ascii="Arial" w:hAnsi="Arial" w:cs="Arial"/>
            </w:rPr>
          </w:pPr>
          <w:r w:rsidRPr="00976572">
            <w:rPr>
              <w:rFonts w:ascii="Arial" w:hAnsi="Arial" w:cs="Arial"/>
              <w:spacing w:val="-1"/>
            </w:rPr>
            <w:t>Parking</w:t>
          </w:r>
          <w:r w:rsidRPr="00976572">
            <w:rPr>
              <w:rFonts w:ascii="Arial" w:hAnsi="Arial" w:cs="Arial"/>
              <w:spacing w:val="-1"/>
            </w:rPr>
            <w:tab/>
          </w:r>
          <w:r w:rsidRPr="00976572">
            <w:rPr>
              <w:rFonts w:ascii="Arial" w:hAnsi="Arial" w:cs="Arial"/>
            </w:rPr>
            <w:t>X</w:t>
          </w:r>
        </w:p>
        <w:p w14:paraId="3DAE5C13" w14:textId="77777777" w:rsidR="0087036A" w:rsidRPr="00976572" w:rsidRDefault="0087036A" w:rsidP="00427AD4">
          <w:pPr>
            <w:pStyle w:val="TOC2"/>
            <w:numPr>
              <w:ilvl w:val="0"/>
              <w:numId w:val="47"/>
            </w:numPr>
            <w:tabs>
              <w:tab w:val="right" w:leader="dot" w:pos="10169"/>
            </w:tabs>
            <w:rPr>
              <w:rFonts w:ascii="Arial" w:hAnsi="Arial" w:cs="Arial"/>
            </w:rPr>
          </w:pPr>
          <w:r w:rsidRPr="00976572">
            <w:rPr>
              <w:rFonts w:ascii="Arial" w:hAnsi="Arial" w:cs="Arial"/>
            </w:rPr>
            <w:t xml:space="preserve">Staff Parking </w:t>
          </w:r>
          <w:r w:rsidRPr="00976572">
            <w:rPr>
              <w:rFonts w:ascii="Arial" w:hAnsi="Arial" w:cs="Arial"/>
              <w:spacing w:val="-1"/>
            </w:rPr>
            <w:tab/>
          </w:r>
          <w:r w:rsidRPr="00976572">
            <w:rPr>
              <w:rFonts w:ascii="Arial" w:hAnsi="Arial" w:cs="Arial"/>
            </w:rPr>
            <w:t xml:space="preserve">X </w:t>
          </w:r>
        </w:p>
        <w:p w14:paraId="650F160C" w14:textId="77777777" w:rsidR="0087036A" w:rsidRPr="00976572" w:rsidRDefault="0087036A" w:rsidP="00427AD4">
          <w:pPr>
            <w:pStyle w:val="TOC2"/>
            <w:numPr>
              <w:ilvl w:val="0"/>
              <w:numId w:val="47"/>
            </w:numPr>
            <w:tabs>
              <w:tab w:val="right" w:leader="dot" w:pos="10169"/>
            </w:tabs>
            <w:rPr>
              <w:rFonts w:ascii="Arial" w:hAnsi="Arial" w:cs="Arial"/>
            </w:rPr>
          </w:pPr>
          <w:r w:rsidRPr="00976572">
            <w:rPr>
              <w:rFonts w:ascii="Arial" w:hAnsi="Arial" w:cs="Arial"/>
            </w:rPr>
            <w:t>Visitor Parking</w:t>
          </w:r>
          <w:r w:rsidRPr="00976572">
            <w:rPr>
              <w:rFonts w:ascii="Arial" w:hAnsi="Arial" w:cs="Arial"/>
              <w:spacing w:val="-1"/>
            </w:rPr>
            <w:tab/>
          </w:r>
          <w:r w:rsidRPr="00976572">
            <w:rPr>
              <w:rFonts w:ascii="Arial" w:hAnsi="Arial" w:cs="Arial"/>
            </w:rPr>
            <w:t xml:space="preserve">X </w:t>
          </w:r>
        </w:p>
        <w:p w14:paraId="0ECDBFB3" w14:textId="77777777" w:rsidR="0087036A" w:rsidRPr="00976572" w:rsidRDefault="00A27BD5" w:rsidP="0087036A">
          <w:pPr>
            <w:ind w:left="1440"/>
            <w:rPr>
              <w:rFonts w:ascii="Arial" w:hAnsi="Arial" w:cs="Arial"/>
            </w:rPr>
          </w:pPr>
        </w:p>
      </w:sdtContent>
    </w:sdt>
    <w:p w14:paraId="063FFABE" w14:textId="77777777" w:rsidR="0087036A" w:rsidRDefault="0087036A" w:rsidP="0087036A">
      <w:pPr>
        <w:pStyle w:val="TOC1"/>
        <w:tabs>
          <w:tab w:val="right" w:leader="dot" w:pos="10172"/>
        </w:tabs>
        <w:ind w:left="1440"/>
      </w:pPr>
    </w:p>
    <w:p w14:paraId="5F82EDCA" w14:textId="77777777" w:rsidR="0087036A" w:rsidRDefault="0087036A" w:rsidP="0087036A">
      <w:pPr>
        <w:pStyle w:val="TOC1"/>
        <w:tabs>
          <w:tab w:val="right" w:leader="dot" w:pos="10172"/>
        </w:tabs>
        <w:ind w:left="1440"/>
      </w:pPr>
    </w:p>
    <w:p w14:paraId="3CE94303" w14:textId="77777777" w:rsidR="0087036A" w:rsidRPr="00976572" w:rsidRDefault="00A27BD5" w:rsidP="0087036A">
      <w:pPr>
        <w:pStyle w:val="TOC1"/>
        <w:tabs>
          <w:tab w:val="right" w:leader="dot" w:pos="10172"/>
        </w:tabs>
        <w:ind w:left="1440"/>
        <w:rPr>
          <w:rFonts w:ascii="Arial" w:hAnsi="Arial" w:cs="Arial"/>
        </w:rPr>
      </w:pPr>
      <w:hyperlink w:anchor="_bookmark13" w:history="1">
        <w:r w:rsidR="0087036A" w:rsidRPr="00976572">
          <w:rPr>
            <w:rFonts w:ascii="Arial" w:hAnsi="Arial" w:cs="Arial"/>
            <w:spacing w:val="-1"/>
            <w:sz w:val="32"/>
            <w:szCs w:val="32"/>
          </w:rPr>
          <w:t>Services</w:t>
        </w:r>
      </w:hyperlink>
      <w:r w:rsidR="0087036A" w:rsidRPr="00976572">
        <w:rPr>
          <w:rFonts w:ascii="Arial" w:hAnsi="Arial" w:cs="Arial"/>
          <w:spacing w:val="-1"/>
          <w:sz w:val="32"/>
          <w:szCs w:val="32"/>
        </w:rPr>
        <w:tab/>
      </w:r>
      <w:r w:rsidR="0087036A" w:rsidRPr="00976572">
        <w:rPr>
          <w:rFonts w:ascii="Arial" w:hAnsi="Arial" w:cs="Arial"/>
        </w:rPr>
        <w:t>X</w:t>
      </w:r>
    </w:p>
    <w:p w14:paraId="5BBCA1C1" w14:textId="77777777" w:rsidR="0087036A" w:rsidRPr="00976572" w:rsidRDefault="0087036A" w:rsidP="00E4399D">
      <w:pPr>
        <w:pStyle w:val="TOC1"/>
        <w:tabs>
          <w:tab w:val="right" w:leader="dot" w:pos="10169"/>
        </w:tabs>
        <w:spacing w:before="305"/>
        <w:ind w:left="1710"/>
        <w:rPr>
          <w:rFonts w:ascii="Arial" w:hAnsi="Arial" w:cs="Arial"/>
        </w:rPr>
      </w:pPr>
      <w:r w:rsidRPr="00976572">
        <w:rPr>
          <w:rFonts w:ascii="Arial" w:hAnsi="Arial" w:cs="Arial"/>
        </w:rPr>
        <w:t>Support Services</w:t>
      </w:r>
      <w:r w:rsidRPr="00976572">
        <w:rPr>
          <w:rFonts w:ascii="Arial" w:hAnsi="Arial" w:cs="Arial"/>
        </w:rPr>
        <w:tab/>
        <w:t>X</w:t>
      </w:r>
    </w:p>
    <w:p w14:paraId="6E9656E1" w14:textId="77777777" w:rsidR="0087036A" w:rsidRPr="00976572" w:rsidRDefault="0087036A" w:rsidP="00E4399D">
      <w:pPr>
        <w:pStyle w:val="TOC2"/>
        <w:tabs>
          <w:tab w:val="right" w:leader="dot" w:pos="10169"/>
        </w:tabs>
        <w:ind w:left="1710"/>
        <w:rPr>
          <w:rFonts w:ascii="Arial" w:hAnsi="Arial" w:cs="Arial"/>
        </w:rPr>
      </w:pPr>
      <w:r w:rsidRPr="00976572">
        <w:rPr>
          <w:rFonts w:ascii="Arial" w:hAnsi="Arial" w:cs="Arial"/>
          <w:spacing w:val="-1"/>
        </w:rPr>
        <w:t>Department Phone Directory</w:t>
      </w:r>
      <w:r w:rsidRPr="00976572">
        <w:rPr>
          <w:rFonts w:ascii="Arial" w:hAnsi="Arial" w:cs="Arial"/>
          <w:spacing w:val="-1"/>
        </w:rPr>
        <w:tab/>
      </w:r>
      <w:r w:rsidRPr="00976572">
        <w:rPr>
          <w:rFonts w:ascii="Arial" w:hAnsi="Arial" w:cs="Arial"/>
        </w:rPr>
        <w:t>X</w:t>
      </w:r>
    </w:p>
    <w:p w14:paraId="188FF9EA" w14:textId="77777777" w:rsidR="0087036A" w:rsidRDefault="0087036A" w:rsidP="00E4399D">
      <w:pPr>
        <w:pStyle w:val="TOC2"/>
        <w:tabs>
          <w:tab w:val="right" w:leader="dot" w:pos="10169"/>
        </w:tabs>
        <w:ind w:left="1710"/>
        <w:rPr>
          <w:rFonts w:ascii="Arial" w:hAnsi="Arial" w:cs="Arial"/>
        </w:rPr>
      </w:pPr>
      <w:r w:rsidRPr="00976572">
        <w:rPr>
          <w:rFonts w:ascii="Arial" w:hAnsi="Arial" w:cs="Arial"/>
          <w:spacing w:val="-1"/>
        </w:rPr>
        <w:t>Volunteers</w:t>
      </w:r>
      <w:r w:rsidRPr="00976572">
        <w:rPr>
          <w:rFonts w:ascii="Arial" w:hAnsi="Arial" w:cs="Arial"/>
          <w:spacing w:val="-1"/>
        </w:rPr>
        <w:tab/>
      </w:r>
      <w:r w:rsidRPr="00976572">
        <w:rPr>
          <w:rFonts w:ascii="Arial" w:hAnsi="Arial" w:cs="Arial"/>
        </w:rPr>
        <w:t>X</w:t>
      </w:r>
    </w:p>
    <w:p w14:paraId="6673495E" w14:textId="77777777" w:rsidR="00E4399D" w:rsidRDefault="00E4399D" w:rsidP="00E4399D">
      <w:pPr>
        <w:pStyle w:val="TOC2"/>
        <w:tabs>
          <w:tab w:val="right" w:leader="dot" w:pos="10169"/>
        </w:tabs>
        <w:ind w:left="1710"/>
        <w:rPr>
          <w:rFonts w:ascii="Arial" w:hAnsi="Arial" w:cs="Arial"/>
        </w:rPr>
      </w:pPr>
      <w:commentRangeStart w:id="2"/>
      <w:r>
        <w:rPr>
          <w:rFonts w:ascii="Arial" w:hAnsi="Arial" w:cs="Arial"/>
          <w:spacing w:val="-1"/>
        </w:rPr>
        <w:t>Spiritual Care and Chaplaincy Services</w:t>
      </w:r>
      <w:r w:rsidRPr="00976572">
        <w:rPr>
          <w:rFonts w:ascii="Arial" w:hAnsi="Arial" w:cs="Arial"/>
          <w:spacing w:val="-1"/>
        </w:rPr>
        <w:tab/>
      </w:r>
      <w:r w:rsidRPr="00976572">
        <w:rPr>
          <w:rFonts w:ascii="Arial" w:hAnsi="Arial" w:cs="Arial"/>
        </w:rPr>
        <w:t>X</w:t>
      </w:r>
      <w:commentRangeEnd w:id="2"/>
      <w:r w:rsidR="005C5D04">
        <w:rPr>
          <w:rStyle w:val="CommentReference"/>
          <w:rFonts w:asciiTheme="minorHAnsi" w:eastAsiaTheme="minorHAnsi" w:hAnsiTheme="minorHAnsi"/>
        </w:rPr>
        <w:commentReference w:id="2"/>
      </w:r>
    </w:p>
    <w:p w14:paraId="6FD2804D" w14:textId="77777777" w:rsidR="0087036A" w:rsidRPr="00976572" w:rsidRDefault="0087036A" w:rsidP="00E4399D">
      <w:pPr>
        <w:pStyle w:val="TOC2"/>
        <w:tabs>
          <w:tab w:val="right" w:leader="dot" w:pos="10169"/>
        </w:tabs>
        <w:ind w:left="1710"/>
        <w:rPr>
          <w:rFonts w:ascii="Arial" w:hAnsi="Arial" w:cs="Arial"/>
        </w:rPr>
      </w:pPr>
      <w:r w:rsidRPr="00976572">
        <w:rPr>
          <w:rFonts w:ascii="Arial" w:hAnsi="Arial" w:cs="Arial"/>
          <w:spacing w:val="-1"/>
        </w:rPr>
        <w:t xml:space="preserve">Interpreters </w:t>
      </w:r>
      <w:r w:rsidRPr="00976572">
        <w:rPr>
          <w:rFonts w:ascii="Arial" w:hAnsi="Arial" w:cs="Arial"/>
          <w:spacing w:val="-1"/>
        </w:rPr>
        <w:tab/>
      </w:r>
      <w:r w:rsidRPr="00976572">
        <w:rPr>
          <w:rFonts w:ascii="Arial" w:hAnsi="Arial" w:cs="Arial"/>
        </w:rPr>
        <w:t>X</w:t>
      </w:r>
    </w:p>
    <w:p w14:paraId="7990EC0D" w14:textId="77777777" w:rsidR="0087036A" w:rsidRPr="00976572" w:rsidRDefault="0087036A" w:rsidP="00E4399D">
      <w:pPr>
        <w:pStyle w:val="TOC2"/>
        <w:tabs>
          <w:tab w:val="right" w:leader="dot" w:pos="10169"/>
        </w:tabs>
        <w:ind w:left="1710"/>
        <w:rPr>
          <w:rFonts w:ascii="Arial" w:hAnsi="Arial" w:cs="Arial"/>
        </w:rPr>
      </w:pPr>
      <w:r w:rsidRPr="00976572">
        <w:rPr>
          <w:rFonts w:ascii="Arial" w:hAnsi="Arial" w:cs="Arial"/>
        </w:rPr>
        <w:t xml:space="preserve">Respiratory Etiquette Stations </w:t>
      </w:r>
      <w:r w:rsidRPr="00976572">
        <w:rPr>
          <w:rFonts w:ascii="Arial" w:hAnsi="Arial" w:cs="Arial"/>
          <w:spacing w:val="-1"/>
        </w:rPr>
        <w:tab/>
      </w:r>
      <w:r w:rsidRPr="00976572">
        <w:rPr>
          <w:rFonts w:ascii="Arial" w:hAnsi="Arial" w:cs="Arial"/>
        </w:rPr>
        <w:t xml:space="preserve">X </w:t>
      </w:r>
    </w:p>
    <w:p w14:paraId="47BCA615" w14:textId="77777777" w:rsidR="0087036A" w:rsidRPr="00976572" w:rsidRDefault="0087036A" w:rsidP="00E4399D">
      <w:pPr>
        <w:pStyle w:val="TOC2"/>
        <w:tabs>
          <w:tab w:val="right" w:leader="dot" w:pos="10169"/>
        </w:tabs>
        <w:ind w:left="1710"/>
        <w:rPr>
          <w:rFonts w:ascii="Arial" w:hAnsi="Arial" w:cs="Arial"/>
        </w:rPr>
      </w:pPr>
      <w:r w:rsidRPr="00976572">
        <w:rPr>
          <w:rFonts w:ascii="Arial" w:hAnsi="Arial" w:cs="Arial"/>
        </w:rPr>
        <w:t>Wheelchairs and Gurneys</w:t>
      </w:r>
      <w:r w:rsidRPr="00976572">
        <w:rPr>
          <w:rFonts w:ascii="Arial" w:hAnsi="Arial" w:cs="Arial"/>
          <w:spacing w:val="-1"/>
        </w:rPr>
        <w:tab/>
      </w:r>
      <w:r w:rsidRPr="00976572">
        <w:rPr>
          <w:rFonts w:ascii="Arial" w:hAnsi="Arial" w:cs="Arial"/>
        </w:rPr>
        <w:t xml:space="preserve">X </w:t>
      </w:r>
    </w:p>
    <w:p w14:paraId="2B3C5B1B" w14:textId="77777777" w:rsidR="0087036A" w:rsidRPr="00976572" w:rsidRDefault="0087036A" w:rsidP="00E4399D">
      <w:pPr>
        <w:pStyle w:val="TOC2"/>
        <w:tabs>
          <w:tab w:val="right" w:leader="dot" w:pos="10169"/>
        </w:tabs>
        <w:ind w:left="1710"/>
        <w:rPr>
          <w:rFonts w:ascii="Arial" w:hAnsi="Arial" w:cs="Arial"/>
          <w:spacing w:val="-1"/>
        </w:rPr>
      </w:pPr>
      <w:r w:rsidRPr="00976572">
        <w:rPr>
          <w:rFonts w:ascii="Arial" w:hAnsi="Arial" w:cs="Arial"/>
        </w:rPr>
        <w:t>Lost and Found</w:t>
      </w:r>
      <w:r w:rsidRPr="00976572">
        <w:rPr>
          <w:rFonts w:ascii="Arial" w:hAnsi="Arial" w:cs="Arial"/>
          <w:spacing w:val="-1"/>
        </w:rPr>
        <w:tab/>
      </w:r>
      <w:r w:rsidRPr="00976572">
        <w:rPr>
          <w:rFonts w:ascii="Arial" w:hAnsi="Arial" w:cs="Arial"/>
        </w:rPr>
        <w:t>X</w:t>
      </w:r>
      <w:r w:rsidRPr="00976572">
        <w:rPr>
          <w:rFonts w:ascii="Arial" w:hAnsi="Arial" w:cs="Arial"/>
          <w:spacing w:val="-1"/>
        </w:rPr>
        <w:t xml:space="preserve"> </w:t>
      </w:r>
    </w:p>
    <w:p w14:paraId="457FEEBA" w14:textId="77777777" w:rsidR="0087036A" w:rsidRPr="00976572" w:rsidRDefault="0087036A" w:rsidP="00E4399D">
      <w:pPr>
        <w:pStyle w:val="TOC2"/>
        <w:tabs>
          <w:tab w:val="right" w:leader="dot" w:pos="10169"/>
        </w:tabs>
        <w:ind w:left="1710"/>
        <w:rPr>
          <w:rFonts w:ascii="Arial" w:hAnsi="Arial" w:cs="Arial"/>
        </w:rPr>
      </w:pPr>
      <w:r w:rsidRPr="00976572">
        <w:rPr>
          <w:rFonts w:ascii="Arial" w:hAnsi="Arial" w:cs="Arial"/>
          <w:spacing w:val="-1"/>
        </w:rPr>
        <w:t>Patient Relations</w:t>
      </w:r>
      <w:r w:rsidRPr="00976572">
        <w:rPr>
          <w:rFonts w:ascii="Arial" w:hAnsi="Arial" w:cs="Arial"/>
          <w:spacing w:val="-1"/>
        </w:rPr>
        <w:tab/>
      </w:r>
      <w:r w:rsidRPr="00976572">
        <w:rPr>
          <w:rFonts w:ascii="Arial" w:hAnsi="Arial" w:cs="Arial"/>
        </w:rPr>
        <w:t>X</w:t>
      </w:r>
    </w:p>
    <w:p w14:paraId="57F64031" w14:textId="77777777" w:rsidR="0087036A" w:rsidRDefault="0087036A" w:rsidP="00E4399D">
      <w:pPr>
        <w:pStyle w:val="TOC2"/>
        <w:tabs>
          <w:tab w:val="right" w:leader="dot" w:pos="10169"/>
        </w:tabs>
        <w:ind w:left="1710"/>
        <w:rPr>
          <w:rFonts w:ascii="Arial" w:hAnsi="Arial" w:cs="Arial"/>
        </w:rPr>
      </w:pPr>
      <w:r w:rsidRPr="00976572">
        <w:rPr>
          <w:rFonts w:ascii="Arial" w:hAnsi="Arial" w:cs="Arial"/>
          <w:spacing w:val="-1"/>
        </w:rPr>
        <w:t xml:space="preserve">Newborn Connections </w:t>
      </w:r>
      <w:r w:rsidRPr="00976572">
        <w:rPr>
          <w:rFonts w:ascii="Arial" w:hAnsi="Arial" w:cs="Arial"/>
          <w:spacing w:val="-1"/>
        </w:rPr>
        <w:tab/>
      </w:r>
      <w:r w:rsidRPr="00976572">
        <w:rPr>
          <w:rFonts w:ascii="Arial" w:hAnsi="Arial" w:cs="Arial"/>
        </w:rPr>
        <w:t>X</w:t>
      </w:r>
    </w:p>
    <w:p w14:paraId="6BD596A3" w14:textId="77777777" w:rsidR="00A96802" w:rsidRPr="00976572" w:rsidRDefault="00A96802" w:rsidP="00E4399D">
      <w:pPr>
        <w:pStyle w:val="TOC2"/>
        <w:tabs>
          <w:tab w:val="right" w:leader="dot" w:pos="10169"/>
        </w:tabs>
        <w:ind w:left="1710"/>
        <w:rPr>
          <w:rFonts w:ascii="Arial" w:hAnsi="Arial" w:cs="Arial"/>
        </w:rPr>
      </w:pPr>
    </w:p>
    <w:p w14:paraId="1D0983DA" w14:textId="77777777" w:rsidR="0087036A" w:rsidRPr="00976572" w:rsidRDefault="00A27BD5" w:rsidP="0087036A">
      <w:pPr>
        <w:pStyle w:val="TOC2"/>
        <w:tabs>
          <w:tab w:val="right" w:leader="dot" w:pos="10172"/>
        </w:tabs>
        <w:ind w:left="1440"/>
        <w:rPr>
          <w:rFonts w:ascii="Arial" w:hAnsi="Arial" w:cs="Arial"/>
          <w:sz w:val="32"/>
          <w:szCs w:val="32"/>
        </w:rPr>
      </w:pPr>
      <w:hyperlink w:anchor="_bookmark13" w:history="1">
        <w:r w:rsidR="0087036A" w:rsidRPr="00976572">
          <w:rPr>
            <w:rFonts w:ascii="Arial" w:hAnsi="Arial" w:cs="Arial"/>
            <w:spacing w:val="-1"/>
            <w:sz w:val="32"/>
            <w:szCs w:val="32"/>
          </w:rPr>
          <w:t>Safety</w:t>
        </w:r>
      </w:hyperlink>
      <w:r w:rsidR="0087036A" w:rsidRPr="00976572">
        <w:rPr>
          <w:rFonts w:ascii="Arial" w:hAnsi="Arial" w:cs="Arial"/>
          <w:spacing w:val="-1"/>
          <w:sz w:val="32"/>
          <w:szCs w:val="32"/>
        </w:rPr>
        <w:t xml:space="preserve"> and Security </w:t>
      </w:r>
      <w:r w:rsidR="0087036A" w:rsidRPr="00976572">
        <w:rPr>
          <w:rFonts w:ascii="Arial" w:hAnsi="Arial" w:cs="Arial"/>
          <w:spacing w:val="-1"/>
          <w:sz w:val="32"/>
          <w:szCs w:val="32"/>
        </w:rPr>
        <w:tab/>
      </w:r>
      <w:r w:rsidR="0087036A" w:rsidRPr="00976572">
        <w:rPr>
          <w:rFonts w:ascii="Arial" w:hAnsi="Arial" w:cs="Arial"/>
          <w:sz w:val="32"/>
          <w:szCs w:val="32"/>
        </w:rPr>
        <w:t>X</w:t>
      </w:r>
    </w:p>
    <w:p w14:paraId="1113F2D4" w14:textId="77777777" w:rsidR="0087036A" w:rsidRPr="00976572" w:rsidRDefault="00A27BD5" w:rsidP="0087036A">
      <w:pPr>
        <w:pStyle w:val="BodyText"/>
        <w:tabs>
          <w:tab w:val="right" w:leader="dot" w:pos="10169"/>
        </w:tabs>
        <w:ind w:left="1710" w:firstLine="0"/>
        <w:rPr>
          <w:rFonts w:ascii="Arial" w:hAnsi="Arial" w:cs="Arial"/>
        </w:rPr>
      </w:pPr>
      <w:hyperlink w:anchor="_bookmark24" w:history="1">
        <w:r w:rsidR="0087036A" w:rsidRPr="00976572">
          <w:rPr>
            <w:rFonts w:ascii="Arial" w:hAnsi="Arial" w:cs="Arial"/>
          </w:rPr>
          <w:t>Security</w:t>
        </w:r>
      </w:hyperlink>
      <w:r w:rsidR="0087036A" w:rsidRPr="00976572">
        <w:rPr>
          <w:rFonts w:ascii="Arial" w:hAnsi="Arial" w:cs="Arial"/>
          <w:spacing w:val="-1"/>
        </w:rPr>
        <w:t xml:space="preserve"> Station</w:t>
      </w:r>
      <w:r w:rsidR="0087036A" w:rsidRPr="00976572">
        <w:rPr>
          <w:rFonts w:ascii="Arial" w:hAnsi="Arial" w:cs="Arial"/>
          <w:spacing w:val="-1"/>
        </w:rPr>
        <w:tab/>
      </w:r>
      <w:r w:rsidR="0087036A" w:rsidRPr="00976572">
        <w:rPr>
          <w:rFonts w:ascii="Arial" w:hAnsi="Arial" w:cs="Arial"/>
        </w:rPr>
        <w:t>X</w:t>
      </w:r>
    </w:p>
    <w:p w14:paraId="45575E12" w14:textId="77777777" w:rsidR="0087036A" w:rsidRPr="00976572" w:rsidRDefault="00A27BD5" w:rsidP="0087036A">
      <w:pPr>
        <w:pStyle w:val="BodyText"/>
        <w:tabs>
          <w:tab w:val="right" w:leader="dot" w:pos="10169"/>
        </w:tabs>
        <w:spacing w:before="144"/>
        <w:ind w:left="1710" w:firstLine="0"/>
        <w:rPr>
          <w:rFonts w:ascii="Arial" w:hAnsi="Arial" w:cs="Arial"/>
        </w:rPr>
      </w:pPr>
      <w:hyperlink w:anchor="_bookmark25" w:history="1">
        <w:r w:rsidR="0087036A" w:rsidRPr="00976572">
          <w:rPr>
            <w:rFonts w:ascii="Arial" w:hAnsi="Arial" w:cs="Arial"/>
          </w:rPr>
          <w:t>Security</w:t>
        </w:r>
        <w:r w:rsidR="0087036A" w:rsidRPr="00976572">
          <w:rPr>
            <w:rFonts w:ascii="Arial" w:hAnsi="Arial" w:cs="Arial"/>
            <w:spacing w:val="-1"/>
          </w:rPr>
          <w:t xml:space="preserve"> Awareness</w:t>
        </w:r>
      </w:hyperlink>
      <w:r w:rsidR="0087036A" w:rsidRPr="00976572">
        <w:rPr>
          <w:rFonts w:ascii="Arial" w:hAnsi="Arial" w:cs="Arial"/>
          <w:spacing w:val="-1"/>
        </w:rPr>
        <w:tab/>
      </w:r>
      <w:r w:rsidR="0087036A" w:rsidRPr="00976572">
        <w:rPr>
          <w:rFonts w:ascii="Arial" w:hAnsi="Arial" w:cs="Arial"/>
        </w:rPr>
        <w:t>X</w:t>
      </w:r>
    </w:p>
    <w:p w14:paraId="43C0B513" w14:textId="77777777" w:rsidR="0087036A" w:rsidRPr="00976572" w:rsidRDefault="00A27BD5" w:rsidP="0087036A">
      <w:pPr>
        <w:pStyle w:val="BodyText"/>
        <w:tabs>
          <w:tab w:val="right" w:leader="dot" w:pos="10169"/>
        </w:tabs>
        <w:spacing w:before="144"/>
        <w:ind w:left="1710" w:firstLine="0"/>
        <w:rPr>
          <w:rFonts w:ascii="Arial" w:hAnsi="Arial" w:cs="Arial"/>
        </w:rPr>
      </w:pPr>
      <w:hyperlink w:anchor="_bookmark26" w:history="1">
        <w:r w:rsidR="0087036A" w:rsidRPr="00976572">
          <w:rPr>
            <w:rFonts w:ascii="Arial" w:hAnsi="Arial" w:cs="Arial"/>
          </w:rPr>
          <w:t>Emergency Department</w:t>
        </w:r>
      </w:hyperlink>
      <w:r w:rsidR="0087036A" w:rsidRPr="00976572">
        <w:rPr>
          <w:rFonts w:ascii="Arial" w:hAnsi="Arial" w:cs="Arial"/>
          <w:spacing w:val="-1"/>
        </w:rPr>
        <w:t xml:space="preserve"> Team</w:t>
      </w:r>
      <w:r w:rsidR="0087036A" w:rsidRPr="00976572">
        <w:rPr>
          <w:rFonts w:ascii="Arial" w:hAnsi="Arial" w:cs="Arial"/>
          <w:spacing w:val="-1"/>
        </w:rPr>
        <w:tab/>
      </w:r>
      <w:r w:rsidR="0087036A" w:rsidRPr="00976572">
        <w:rPr>
          <w:rFonts w:ascii="Arial" w:hAnsi="Arial" w:cs="Arial"/>
        </w:rPr>
        <w:t>X</w:t>
      </w:r>
    </w:p>
    <w:p w14:paraId="52EF8041" w14:textId="77777777" w:rsidR="0087036A" w:rsidRPr="00976572" w:rsidRDefault="0087036A" w:rsidP="0087036A">
      <w:pPr>
        <w:pStyle w:val="BodyText"/>
        <w:tabs>
          <w:tab w:val="right" w:leader="dot" w:pos="10169"/>
        </w:tabs>
        <w:spacing w:before="144"/>
        <w:ind w:left="1710" w:firstLine="0"/>
        <w:rPr>
          <w:rFonts w:ascii="Arial" w:hAnsi="Arial" w:cs="Arial"/>
        </w:rPr>
      </w:pPr>
      <w:r w:rsidRPr="00976572">
        <w:rPr>
          <w:rFonts w:ascii="Arial" w:hAnsi="Arial" w:cs="Arial"/>
        </w:rPr>
        <w:t xml:space="preserve">Door Alarms &amp; Stairwell Access </w:t>
      </w:r>
      <w:r w:rsidRPr="00976572">
        <w:rPr>
          <w:rFonts w:ascii="Arial" w:hAnsi="Arial" w:cs="Arial"/>
          <w:spacing w:val="-1"/>
        </w:rPr>
        <w:tab/>
      </w:r>
      <w:r w:rsidRPr="00976572">
        <w:rPr>
          <w:rFonts w:ascii="Arial" w:hAnsi="Arial" w:cs="Arial"/>
        </w:rPr>
        <w:t>X</w:t>
      </w:r>
    </w:p>
    <w:p w14:paraId="49181C19" w14:textId="77777777" w:rsidR="0087036A" w:rsidRPr="00976572" w:rsidRDefault="00A27BD5" w:rsidP="0087036A">
      <w:pPr>
        <w:pStyle w:val="BodyText"/>
        <w:tabs>
          <w:tab w:val="right" w:leader="dot" w:pos="10169"/>
        </w:tabs>
        <w:spacing w:before="144"/>
        <w:ind w:left="1710" w:firstLine="0"/>
        <w:rPr>
          <w:rFonts w:ascii="Arial" w:hAnsi="Arial" w:cs="Arial"/>
        </w:rPr>
      </w:pPr>
      <w:hyperlink w:anchor="_bookmark27" w:history="1">
        <w:r w:rsidR="0087036A" w:rsidRPr="00976572">
          <w:rPr>
            <w:rFonts w:ascii="Arial" w:hAnsi="Arial" w:cs="Arial"/>
            <w:spacing w:val="-1"/>
          </w:rPr>
          <w:t>Crash</w:t>
        </w:r>
        <w:r w:rsidR="0087036A" w:rsidRPr="00976572">
          <w:rPr>
            <w:rFonts w:ascii="Arial" w:hAnsi="Arial" w:cs="Arial"/>
            <w:spacing w:val="1"/>
          </w:rPr>
          <w:t xml:space="preserve"> </w:t>
        </w:r>
        <w:r w:rsidR="0087036A" w:rsidRPr="00976572">
          <w:rPr>
            <w:rFonts w:ascii="Arial" w:hAnsi="Arial" w:cs="Arial"/>
          </w:rPr>
          <w:t xml:space="preserve">Carts </w:t>
        </w:r>
      </w:hyperlink>
      <w:r w:rsidR="0087036A" w:rsidRPr="00976572">
        <w:rPr>
          <w:rFonts w:ascii="Arial" w:hAnsi="Arial" w:cs="Arial"/>
          <w:spacing w:val="-1"/>
        </w:rPr>
        <w:tab/>
      </w:r>
      <w:r w:rsidR="0087036A" w:rsidRPr="00976572">
        <w:rPr>
          <w:rFonts w:ascii="Arial" w:hAnsi="Arial" w:cs="Arial"/>
        </w:rPr>
        <w:t>X</w:t>
      </w:r>
    </w:p>
    <w:p w14:paraId="3CFAC6CB" w14:textId="77777777" w:rsidR="0087036A" w:rsidRPr="00976572" w:rsidRDefault="00A27BD5" w:rsidP="0087036A">
      <w:pPr>
        <w:pStyle w:val="BodyText"/>
        <w:tabs>
          <w:tab w:val="right" w:leader="dot" w:pos="10169"/>
        </w:tabs>
        <w:spacing w:before="144"/>
        <w:ind w:left="1710" w:firstLine="0"/>
        <w:rPr>
          <w:rFonts w:ascii="Arial" w:hAnsi="Arial" w:cs="Arial"/>
        </w:rPr>
      </w:pPr>
      <w:hyperlink w:anchor="_bookmark28" w:history="1">
        <w:r w:rsidR="0087036A" w:rsidRPr="00976572">
          <w:rPr>
            <w:rFonts w:ascii="Arial" w:hAnsi="Arial" w:cs="Arial"/>
            <w:spacing w:val="-1"/>
          </w:rPr>
          <w:t>Automated</w:t>
        </w:r>
      </w:hyperlink>
      <w:r w:rsidR="0087036A" w:rsidRPr="00976572">
        <w:rPr>
          <w:rFonts w:ascii="Arial" w:hAnsi="Arial" w:cs="Arial"/>
          <w:spacing w:val="-1"/>
        </w:rPr>
        <w:t xml:space="preserve"> External Defibrillator (AED)</w:t>
      </w:r>
      <w:r w:rsidR="0087036A" w:rsidRPr="00976572">
        <w:rPr>
          <w:rFonts w:ascii="Arial" w:hAnsi="Arial" w:cs="Arial"/>
          <w:spacing w:val="-1"/>
        </w:rPr>
        <w:tab/>
      </w:r>
      <w:r w:rsidR="0087036A" w:rsidRPr="00976572">
        <w:rPr>
          <w:rFonts w:ascii="Arial" w:hAnsi="Arial" w:cs="Arial"/>
        </w:rPr>
        <w:t>X</w:t>
      </w:r>
    </w:p>
    <w:p w14:paraId="7BA9402B" w14:textId="77777777" w:rsidR="0087036A" w:rsidRPr="00976572" w:rsidRDefault="00A27BD5" w:rsidP="0087036A">
      <w:pPr>
        <w:pStyle w:val="BodyText"/>
        <w:tabs>
          <w:tab w:val="right" w:leader="dot" w:pos="10169"/>
        </w:tabs>
        <w:spacing w:before="144"/>
        <w:ind w:left="1710" w:firstLine="0"/>
        <w:rPr>
          <w:rFonts w:ascii="Arial" w:hAnsi="Arial" w:cs="Arial"/>
        </w:rPr>
      </w:pPr>
      <w:hyperlink w:anchor="_bookmark27" w:history="1">
        <w:r w:rsidR="0087036A" w:rsidRPr="00976572">
          <w:rPr>
            <w:rFonts w:ascii="Arial" w:hAnsi="Arial" w:cs="Arial"/>
            <w:spacing w:val="-1"/>
          </w:rPr>
          <w:t>Emergency Management</w:t>
        </w:r>
        <w:r w:rsidR="0087036A" w:rsidRPr="00976572">
          <w:rPr>
            <w:rFonts w:ascii="Arial" w:hAnsi="Arial" w:cs="Arial"/>
          </w:rPr>
          <w:t xml:space="preserve"> </w:t>
        </w:r>
      </w:hyperlink>
      <w:r w:rsidR="0087036A" w:rsidRPr="00976572">
        <w:rPr>
          <w:rFonts w:ascii="Arial" w:hAnsi="Arial" w:cs="Arial"/>
          <w:spacing w:val="-1"/>
        </w:rPr>
        <w:tab/>
      </w:r>
      <w:r w:rsidR="0087036A" w:rsidRPr="00976572">
        <w:rPr>
          <w:rFonts w:ascii="Arial" w:hAnsi="Arial" w:cs="Arial"/>
        </w:rPr>
        <w:t>X</w:t>
      </w:r>
    </w:p>
    <w:p w14:paraId="270FBD70" w14:textId="77777777" w:rsidR="0087036A" w:rsidRPr="00976572" w:rsidRDefault="00A27BD5" w:rsidP="0087036A">
      <w:pPr>
        <w:pStyle w:val="BodyText"/>
        <w:tabs>
          <w:tab w:val="right" w:leader="dot" w:pos="10169"/>
        </w:tabs>
        <w:spacing w:before="144"/>
        <w:ind w:left="1710" w:firstLine="0"/>
        <w:rPr>
          <w:rFonts w:ascii="Arial" w:hAnsi="Arial" w:cs="Arial"/>
        </w:rPr>
      </w:pPr>
      <w:hyperlink w:anchor="_bookmark27" w:history="1">
        <w:r w:rsidR="0087036A" w:rsidRPr="00976572">
          <w:rPr>
            <w:rFonts w:ascii="Arial" w:hAnsi="Arial" w:cs="Arial"/>
            <w:spacing w:val="-1"/>
          </w:rPr>
          <w:t>Emergency Operations Plan (EOP)</w:t>
        </w:r>
        <w:r w:rsidR="0087036A" w:rsidRPr="00976572">
          <w:rPr>
            <w:rFonts w:ascii="Arial" w:hAnsi="Arial" w:cs="Arial"/>
          </w:rPr>
          <w:t xml:space="preserve"> </w:t>
        </w:r>
      </w:hyperlink>
      <w:r w:rsidR="0087036A" w:rsidRPr="00976572">
        <w:rPr>
          <w:rFonts w:ascii="Arial" w:hAnsi="Arial" w:cs="Arial"/>
          <w:spacing w:val="-1"/>
        </w:rPr>
        <w:tab/>
      </w:r>
      <w:r w:rsidR="0087036A" w:rsidRPr="00976572">
        <w:rPr>
          <w:rFonts w:ascii="Arial" w:hAnsi="Arial" w:cs="Arial"/>
        </w:rPr>
        <w:t>X</w:t>
      </w:r>
    </w:p>
    <w:p w14:paraId="21E3496E" w14:textId="77777777" w:rsidR="0087036A" w:rsidRPr="00976572" w:rsidRDefault="00A27BD5" w:rsidP="0087036A">
      <w:pPr>
        <w:pStyle w:val="BodyText"/>
        <w:tabs>
          <w:tab w:val="right" w:leader="dot" w:pos="10169"/>
        </w:tabs>
        <w:spacing w:before="144"/>
        <w:ind w:left="1710" w:firstLine="0"/>
        <w:rPr>
          <w:rFonts w:ascii="Arial" w:hAnsi="Arial" w:cs="Arial"/>
        </w:rPr>
      </w:pPr>
      <w:hyperlink w:anchor="_bookmark29" w:history="1">
        <w:r w:rsidR="0087036A" w:rsidRPr="00976572">
          <w:rPr>
            <w:rFonts w:ascii="Arial" w:hAnsi="Arial" w:cs="Arial"/>
            <w:spacing w:val="-1"/>
          </w:rPr>
          <w:t>Hospital</w:t>
        </w:r>
      </w:hyperlink>
      <w:r w:rsidR="0087036A" w:rsidRPr="00976572">
        <w:rPr>
          <w:rFonts w:ascii="Arial" w:hAnsi="Arial" w:cs="Arial"/>
          <w:spacing w:val="-1"/>
        </w:rPr>
        <w:t xml:space="preserve"> Command Center</w:t>
      </w:r>
      <w:r w:rsidR="0087036A" w:rsidRPr="00976572">
        <w:rPr>
          <w:rFonts w:ascii="Arial" w:hAnsi="Arial" w:cs="Arial"/>
          <w:spacing w:val="-1"/>
        </w:rPr>
        <w:tab/>
        <w:t>X</w:t>
      </w:r>
    </w:p>
    <w:p w14:paraId="2784CF56" w14:textId="77777777" w:rsidR="0087036A" w:rsidRPr="00976572" w:rsidRDefault="00A27BD5" w:rsidP="0087036A">
      <w:pPr>
        <w:pStyle w:val="BodyText"/>
        <w:tabs>
          <w:tab w:val="right" w:leader="dot" w:pos="10169"/>
        </w:tabs>
        <w:spacing w:before="144"/>
        <w:ind w:left="1710" w:firstLine="0"/>
        <w:rPr>
          <w:rFonts w:ascii="Arial" w:hAnsi="Arial" w:cs="Arial"/>
        </w:rPr>
      </w:pPr>
      <w:hyperlink w:anchor="_bookmark30" w:history="1">
        <w:r w:rsidR="0087036A" w:rsidRPr="00976572">
          <w:rPr>
            <w:rFonts w:ascii="Arial" w:hAnsi="Arial" w:cs="Arial"/>
            <w:spacing w:val="-1"/>
          </w:rPr>
          <w:t>Communications</w:t>
        </w:r>
      </w:hyperlink>
      <w:r w:rsidR="0087036A" w:rsidRPr="00976572">
        <w:rPr>
          <w:rFonts w:ascii="Arial" w:hAnsi="Arial" w:cs="Arial"/>
          <w:spacing w:val="-1"/>
        </w:rPr>
        <w:t xml:space="preserve"> in Disaster</w:t>
      </w:r>
      <w:r w:rsidR="0087036A" w:rsidRPr="00976572">
        <w:rPr>
          <w:rFonts w:ascii="Arial" w:hAnsi="Arial" w:cs="Arial"/>
          <w:spacing w:val="-1"/>
        </w:rPr>
        <w:tab/>
        <w:t>X</w:t>
      </w:r>
    </w:p>
    <w:p w14:paraId="2D12EFEF" w14:textId="77777777" w:rsidR="0087036A" w:rsidRPr="00976572" w:rsidRDefault="00A27BD5" w:rsidP="0087036A">
      <w:pPr>
        <w:pStyle w:val="BodyText"/>
        <w:tabs>
          <w:tab w:val="right" w:leader="dot" w:pos="10169"/>
        </w:tabs>
        <w:spacing w:before="144"/>
        <w:ind w:left="1710" w:firstLine="0"/>
        <w:rPr>
          <w:rFonts w:ascii="Arial" w:hAnsi="Arial" w:cs="Arial"/>
        </w:rPr>
      </w:pPr>
      <w:hyperlink w:anchor="_bookmark31" w:history="1">
        <w:r w:rsidR="0087036A" w:rsidRPr="00976572">
          <w:rPr>
            <w:rFonts w:ascii="Arial" w:hAnsi="Arial" w:cs="Arial"/>
            <w:spacing w:val="-1"/>
          </w:rPr>
          <w:t>Fire</w:t>
        </w:r>
      </w:hyperlink>
      <w:r w:rsidR="0087036A" w:rsidRPr="00976572">
        <w:rPr>
          <w:rFonts w:ascii="Arial" w:hAnsi="Arial" w:cs="Arial"/>
          <w:spacing w:val="-1"/>
        </w:rPr>
        <w:t xml:space="preserve"> Safety</w:t>
      </w:r>
      <w:r w:rsidR="0087036A" w:rsidRPr="00976572">
        <w:rPr>
          <w:rFonts w:ascii="Arial" w:hAnsi="Arial" w:cs="Arial"/>
          <w:spacing w:val="-1"/>
        </w:rPr>
        <w:tab/>
      </w:r>
      <w:r w:rsidR="0087036A" w:rsidRPr="00976572">
        <w:rPr>
          <w:rFonts w:ascii="Arial" w:hAnsi="Arial" w:cs="Arial"/>
        </w:rPr>
        <w:t>X</w:t>
      </w:r>
    </w:p>
    <w:p w14:paraId="4A8B678F" w14:textId="77777777" w:rsidR="0087036A" w:rsidRPr="00976572" w:rsidRDefault="0087036A" w:rsidP="0087036A">
      <w:pPr>
        <w:pStyle w:val="BodyText"/>
        <w:tabs>
          <w:tab w:val="right" w:leader="dot" w:pos="10169"/>
        </w:tabs>
        <w:spacing w:before="144"/>
        <w:ind w:left="1710" w:firstLine="0"/>
        <w:rPr>
          <w:rFonts w:ascii="Arial" w:hAnsi="Arial" w:cs="Arial"/>
        </w:rPr>
      </w:pPr>
      <w:r w:rsidRPr="00976572">
        <w:rPr>
          <w:rFonts w:ascii="Arial" w:hAnsi="Arial" w:cs="Arial"/>
        </w:rPr>
        <w:t xml:space="preserve">General </w:t>
      </w:r>
      <w:hyperlink w:anchor="_bookmark27" w:history="1">
        <w:r w:rsidRPr="00976572">
          <w:rPr>
            <w:rFonts w:ascii="Arial" w:hAnsi="Arial" w:cs="Arial"/>
            <w:spacing w:val="-1"/>
          </w:rPr>
          <w:t>Fire Safety</w:t>
        </w:r>
        <w:r w:rsidRPr="00976572">
          <w:rPr>
            <w:rFonts w:ascii="Arial" w:hAnsi="Arial" w:cs="Arial"/>
          </w:rPr>
          <w:t xml:space="preserve"> </w:t>
        </w:r>
      </w:hyperlink>
      <w:r w:rsidRPr="00976572">
        <w:rPr>
          <w:rFonts w:ascii="Arial" w:hAnsi="Arial" w:cs="Arial"/>
          <w:spacing w:val="-1"/>
        </w:rPr>
        <w:tab/>
      </w:r>
      <w:r w:rsidRPr="00976572">
        <w:rPr>
          <w:rFonts w:ascii="Arial" w:hAnsi="Arial" w:cs="Arial"/>
        </w:rPr>
        <w:t>X</w:t>
      </w:r>
    </w:p>
    <w:p w14:paraId="6110BA94" w14:textId="77777777" w:rsidR="0087036A" w:rsidRPr="00976572" w:rsidRDefault="00A27BD5" w:rsidP="0087036A">
      <w:pPr>
        <w:pStyle w:val="BodyText"/>
        <w:tabs>
          <w:tab w:val="right" w:leader="dot" w:pos="10169"/>
        </w:tabs>
        <w:spacing w:before="144"/>
        <w:ind w:left="1710" w:firstLine="0"/>
        <w:rPr>
          <w:rFonts w:ascii="Arial" w:hAnsi="Arial" w:cs="Arial"/>
        </w:rPr>
      </w:pPr>
      <w:hyperlink w:anchor="_bookmark27" w:history="1">
        <w:r w:rsidR="0087036A" w:rsidRPr="00976572">
          <w:rPr>
            <w:rFonts w:ascii="Arial" w:hAnsi="Arial" w:cs="Arial"/>
            <w:spacing w:val="-1"/>
          </w:rPr>
          <w:t>Fire Safety Plan</w:t>
        </w:r>
        <w:r w:rsidR="0087036A" w:rsidRPr="00976572">
          <w:rPr>
            <w:rFonts w:ascii="Arial" w:hAnsi="Arial" w:cs="Arial"/>
          </w:rPr>
          <w:t xml:space="preserve"> </w:t>
        </w:r>
      </w:hyperlink>
      <w:r w:rsidR="0087036A" w:rsidRPr="00976572">
        <w:rPr>
          <w:rFonts w:ascii="Arial" w:hAnsi="Arial" w:cs="Arial"/>
          <w:spacing w:val="-1"/>
        </w:rPr>
        <w:tab/>
      </w:r>
      <w:r w:rsidR="0087036A" w:rsidRPr="00976572">
        <w:rPr>
          <w:rFonts w:ascii="Arial" w:hAnsi="Arial" w:cs="Arial"/>
        </w:rPr>
        <w:t>X</w:t>
      </w:r>
    </w:p>
    <w:p w14:paraId="59D2B39A" w14:textId="77777777" w:rsidR="0087036A" w:rsidRPr="00976572" w:rsidRDefault="0087036A" w:rsidP="0087036A">
      <w:pPr>
        <w:pStyle w:val="BodyText"/>
        <w:tabs>
          <w:tab w:val="right" w:leader="dot" w:pos="10169"/>
        </w:tabs>
        <w:spacing w:before="144"/>
        <w:ind w:left="1710" w:firstLine="0"/>
        <w:rPr>
          <w:rFonts w:ascii="Arial" w:hAnsi="Arial" w:cs="Arial"/>
        </w:rPr>
      </w:pPr>
      <w:r w:rsidRPr="00976572">
        <w:rPr>
          <w:rFonts w:ascii="Arial" w:hAnsi="Arial" w:cs="Arial"/>
        </w:rPr>
        <w:t>Fire Response = RACE</w:t>
      </w:r>
      <w:r w:rsidRPr="00976572">
        <w:rPr>
          <w:rFonts w:ascii="Arial" w:hAnsi="Arial" w:cs="Arial"/>
          <w:spacing w:val="-1"/>
        </w:rPr>
        <w:tab/>
        <w:t>X</w:t>
      </w:r>
    </w:p>
    <w:p w14:paraId="0341141C" w14:textId="77777777" w:rsidR="0087036A" w:rsidRPr="00976572" w:rsidRDefault="0087036A" w:rsidP="0087036A">
      <w:pPr>
        <w:pStyle w:val="BodyText"/>
        <w:tabs>
          <w:tab w:val="right" w:leader="dot" w:pos="10169"/>
        </w:tabs>
        <w:spacing w:before="144"/>
        <w:ind w:left="1710" w:firstLine="0"/>
        <w:rPr>
          <w:rFonts w:ascii="Arial" w:hAnsi="Arial" w:cs="Arial"/>
        </w:rPr>
      </w:pPr>
      <w:r w:rsidRPr="00976572">
        <w:rPr>
          <w:rFonts w:ascii="Arial" w:hAnsi="Arial" w:cs="Arial"/>
        </w:rPr>
        <w:t xml:space="preserve">How to Use a Fire Extinguisher </w:t>
      </w:r>
      <w:r w:rsidRPr="00976572">
        <w:rPr>
          <w:rFonts w:ascii="Arial" w:hAnsi="Arial" w:cs="Arial"/>
          <w:spacing w:val="-1"/>
        </w:rPr>
        <w:tab/>
        <w:t>X</w:t>
      </w:r>
    </w:p>
    <w:p w14:paraId="72AD1EA1" w14:textId="77777777" w:rsidR="0087036A" w:rsidRDefault="0087036A" w:rsidP="0087036A">
      <w:pPr>
        <w:pStyle w:val="BodyText"/>
        <w:tabs>
          <w:tab w:val="right" w:leader="dot" w:pos="10169"/>
        </w:tabs>
        <w:spacing w:before="144"/>
        <w:ind w:left="1710" w:firstLine="0"/>
        <w:rPr>
          <w:rFonts w:ascii="Arial" w:hAnsi="Arial" w:cs="Arial"/>
        </w:rPr>
      </w:pPr>
    </w:p>
    <w:p w14:paraId="767D09FD" w14:textId="77777777" w:rsidR="0087036A" w:rsidRDefault="0087036A" w:rsidP="0087036A">
      <w:pPr>
        <w:pStyle w:val="BodyText"/>
        <w:tabs>
          <w:tab w:val="right" w:leader="dot" w:pos="10169"/>
        </w:tabs>
        <w:spacing w:before="144"/>
        <w:ind w:left="1710" w:firstLine="0"/>
        <w:rPr>
          <w:rFonts w:ascii="Arial" w:hAnsi="Arial" w:cs="Arial"/>
        </w:rPr>
      </w:pPr>
    </w:p>
    <w:p w14:paraId="734D4A48" w14:textId="77777777" w:rsidR="0087036A" w:rsidRPr="00976572" w:rsidRDefault="0087036A" w:rsidP="0087036A">
      <w:pPr>
        <w:pStyle w:val="BodyText"/>
        <w:tabs>
          <w:tab w:val="right" w:leader="dot" w:pos="10169"/>
        </w:tabs>
        <w:spacing w:before="144"/>
        <w:ind w:left="1710" w:firstLine="0"/>
        <w:rPr>
          <w:rFonts w:ascii="Arial" w:hAnsi="Arial" w:cs="Arial"/>
        </w:rPr>
      </w:pPr>
      <w:r w:rsidRPr="00976572">
        <w:rPr>
          <w:rFonts w:ascii="Arial" w:hAnsi="Arial" w:cs="Arial"/>
        </w:rPr>
        <w:t>New Standardized Emergency Codes</w:t>
      </w:r>
      <w:r w:rsidRPr="00976572">
        <w:rPr>
          <w:rFonts w:ascii="Arial" w:hAnsi="Arial" w:cs="Arial"/>
          <w:spacing w:val="-1"/>
        </w:rPr>
        <w:tab/>
      </w:r>
      <w:r w:rsidRPr="00976572">
        <w:rPr>
          <w:rFonts w:ascii="Arial" w:hAnsi="Arial" w:cs="Arial"/>
        </w:rPr>
        <w:t>X</w:t>
      </w:r>
    </w:p>
    <w:p w14:paraId="77279893" w14:textId="77777777" w:rsidR="0087036A" w:rsidRPr="00976572" w:rsidRDefault="0087036A" w:rsidP="00427AD4">
      <w:pPr>
        <w:pStyle w:val="BodyText"/>
        <w:numPr>
          <w:ilvl w:val="0"/>
          <w:numId w:val="49"/>
        </w:numPr>
        <w:tabs>
          <w:tab w:val="right" w:leader="dot" w:pos="10169"/>
        </w:tabs>
        <w:spacing w:before="144"/>
        <w:rPr>
          <w:rFonts w:ascii="Arial" w:hAnsi="Arial" w:cs="Arial"/>
        </w:rPr>
      </w:pPr>
      <w:r w:rsidRPr="00976572">
        <w:rPr>
          <w:rFonts w:ascii="Arial" w:hAnsi="Arial" w:cs="Arial"/>
        </w:rPr>
        <w:t>Calling a Code</w:t>
      </w:r>
      <w:r w:rsidRPr="00976572">
        <w:rPr>
          <w:rFonts w:ascii="Arial" w:hAnsi="Arial" w:cs="Arial"/>
          <w:spacing w:val="-1"/>
        </w:rPr>
        <w:tab/>
      </w:r>
      <w:r w:rsidRPr="00976572">
        <w:rPr>
          <w:rFonts w:ascii="Arial" w:hAnsi="Arial" w:cs="Arial"/>
        </w:rPr>
        <w:t>X</w:t>
      </w:r>
    </w:p>
    <w:p w14:paraId="45153950" w14:textId="77777777" w:rsidR="0087036A" w:rsidRPr="00976572" w:rsidRDefault="0087036A" w:rsidP="00427AD4">
      <w:pPr>
        <w:pStyle w:val="BodyText"/>
        <w:numPr>
          <w:ilvl w:val="0"/>
          <w:numId w:val="49"/>
        </w:numPr>
        <w:tabs>
          <w:tab w:val="right" w:leader="dot" w:pos="10169"/>
        </w:tabs>
        <w:spacing w:before="144"/>
        <w:rPr>
          <w:rFonts w:ascii="Arial" w:hAnsi="Arial" w:cs="Arial"/>
        </w:rPr>
      </w:pPr>
      <w:r w:rsidRPr="00976572">
        <w:rPr>
          <w:rFonts w:ascii="Arial" w:hAnsi="Arial" w:cs="Arial"/>
        </w:rPr>
        <w:t>Code Gray</w:t>
      </w:r>
      <w:r w:rsidRPr="00976572">
        <w:rPr>
          <w:rFonts w:ascii="Arial" w:hAnsi="Arial" w:cs="Arial"/>
          <w:spacing w:val="-1"/>
        </w:rPr>
        <w:tab/>
      </w:r>
      <w:r w:rsidRPr="00976572">
        <w:rPr>
          <w:rFonts w:ascii="Arial" w:hAnsi="Arial" w:cs="Arial"/>
        </w:rPr>
        <w:t>X</w:t>
      </w:r>
    </w:p>
    <w:p w14:paraId="5A4479EB" w14:textId="77777777" w:rsidR="0087036A" w:rsidRPr="00976572" w:rsidRDefault="0087036A" w:rsidP="00427AD4">
      <w:pPr>
        <w:pStyle w:val="BodyText"/>
        <w:numPr>
          <w:ilvl w:val="0"/>
          <w:numId w:val="49"/>
        </w:numPr>
        <w:tabs>
          <w:tab w:val="right" w:leader="dot" w:pos="10169"/>
        </w:tabs>
        <w:spacing w:before="144"/>
        <w:rPr>
          <w:rFonts w:ascii="Arial" w:hAnsi="Arial" w:cs="Arial"/>
        </w:rPr>
      </w:pPr>
      <w:r w:rsidRPr="00976572">
        <w:rPr>
          <w:rFonts w:ascii="Arial" w:hAnsi="Arial" w:cs="Arial"/>
        </w:rPr>
        <w:t>Infant / Child Safety</w:t>
      </w:r>
      <w:r w:rsidRPr="00976572">
        <w:rPr>
          <w:rFonts w:ascii="Arial" w:hAnsi="Arial" w:cs="Arial"/>
          <w:spacing w:val="-1"/>
        </w:rPr>
        <w:tab/>
      </w:r>
      <w:r w:rsidRPr="00976572">
        <w:rPr>
          <w:rFonts w:ascii="Arial" w:hAnsi="Arial" w:cs="Arial"/>
        </w:rPr>
        <w:t>X</w:t>
      </w:r>
    </w:p>
    <w:p w14:paraId="10060DA2" w14:textId="77777777" w:rsidR="0087036A" w:rsidRPr="00976572" w:rsidRDefault="0087036A" w:rsidP="00427AD4">
      <w:pPr>
        <w:pStyle w:val="BodyText"/>
        <w:numPr>
          <w:ilvl w:val="0"/>
          <w:numId w:val="49"/>
        </w:numPr>
        <w:tabs>
          <w:tab w:val="right" w:leader="dot" w:pos="10169"/>
        </w:tabs>
        <w:spacing w:before="144"/>
        <w:rPr>
          <w:rFonts w:ascii="Arial" w:hAnsi="Arial" w:cs="Arial"/>
        </w:rPr>
      </w:pPr>
      <w:r w:rsidRPr="00976572">
        <w:rPr>
          <w:rFonts w:ascii="Arial" w:hAnsi="Arial" w:cs="Arial"/>
        </w:rPr>
        <w:t>Code Pink</w:t>
      </w:r>
      <w:r w:rsidRPr="00976572">
        <w:rPr>
          <w:rFonts w:ascii="Arial" w:hAnsi="Arial" w:cs="Arial"/>
          <w:spacing w:val="-1"/>
        </w:rPr>
        <w:tab/>
      </w:r>
      <w:r w:rsidRPr="00976572">
        <w:rPr>
          <w:rFonts w:ascii="Arial" w:hAnsi="Arial" w:cs="Arial"/>
        </w:rPr>
        <w:t>X</w:t>
      </w:r>
    </w:p>
    <w:p w14:paraId="5345AA7C" w14:textId="77777777" w:rsidR="0087036A" w:rsidRPr="00976572" w:rsidRDefault="0087036A" w:rsidP="00427AD4">
      <w:pPr>
        <w:pStyle w:val="BodyText"/>
        <w:numPr>
          <w:ilvl w:val="0"/>
          <w:numId w:val="49"/>
        </w:numPr>
        <w:tabs>
          <w:tab w:val="right" w:leader="dot" w:pos="10169"/>
        </w:tabs>
        <w:spacing w:before="144"/>
        <w:rPr>
          <w:rFonts w:ascii="Arial" w:hAnsi="Arial" w:cs="Arial"/>
        </w:rPr>
      </w:pPr>
      <w:r w:rsidRPr="00976572">
        <w:rPr>
          <w:rFonts w:ascii="Arial" w:hAnsi="Arial" w:cs="Arial"/>
        </w:rPr>
        <w:t>Code</w:t>
      </w:r>
      <w:hyperlink w:anchor="_bookmark27" w:history="1">
        <w:r w:rsidRPr="00976572">
          <w:rPr>
            <w:rFonts w:ascii="Arial" w:hAnsi="Arial" w:cs="Arial"/>
          </w:rPr>
          <w:t xml:space="preserve"> Purple </w:t>
        </w:r>
      </w:hyperlink>
      <w:r w:rsidRPr="00976572">
        <w:rPr>
          <w:rFonts w:ascii="Arial" w:hAnsi="Arial" w:cs="Arial"/>
          <w:spacing w:val="-1"/>
        </w:rPr>
        <w:tab/>
      </w:r>
      <w:r w:rsidRPr="00976572">
        <w:rPr>
          <w:rFonts w:ascii="Arial" w:hAnsi="Arial" w:cs="Arial"/>
        </w:rPr>
        <w:t>X</w:t>
      </w:r>
    </w:p>
    <w:p w14:paraId="32AA3E73" w14:textId="77777777" w:rsidR="0087036A" w:rsidRPr="00976572" w:rsidRDefault="00A27BD5" w:rsidP="00427AD4">
      <w:pPr>
        <w:pStyle w:val="BodyText"/>
        <w:numPr>
          <w:ilvl w:val="0"/>
          <w:numId w:val="49"/>
        </w:numPr>
        <w:tabs>
          <w:tab w:val="right" w:leader="dot" w:pos="10169"/>
        </w:tabs>
        <w:spacing w:before="144"/>
        <w:rPr>
          <w:rFonts w:ascii="Arial" w:hAnsi="Arial" w:cs="Arial"/>
        </w:rPr>
      </w:pPr>
      <w:hyperlink w:anchor="_bookmark26" w:history="1">
        <w:r w:rsidR="0087036A" w:rsidRPr="00976572">
          <w:rPr>
            <w:rFonts w:ascii="Arial" w:hAnsi="Arial" w:cs="Arial"/>
          </w:rPr>
          <w:t>Code</w:t>
        </w:r>
      </w:hyperlink>
      <w:r w:rsidR="0087036A" w:rsidRPr="00976572">
        <w:rPr>
          <w:rFonts w:ascii="Arial" w:hAnsi="Arial" w:cs="Arial"/>
          <w:spacing w:val="-1"/>
        </w:rPr>
        <w:t xml:space="preserve"> Blue</w:t>
      </w:r>
      <w:r w:rsidR="0087036A" w:rsidRPr="00976572">
        <w:rPr>
          <w:rFonts w:ascii="Arial" w:hAnsi="Arial" w:cs="Arial"/>
          <w:spacing w:val="-1"/>
        </w:rPr>
        <w:tab/>
      </w:r>
      <w:r w:rsidR="0087036A" w:rsidRPr="00976572">
        <w:rPr>
          <w:rFonts w:ascii="Arial" w:hAnsi="Arial" w:cs="Arial"/>
        </w:rPr>
        <w:t>X</w:t>
      </w:r>
    </w:p>
    <w:p w14:paraId="7E1B370B" w14:textId="06E9E6A9" w:rsidR="00C97A1A" w:rsidRDefault="00C97A1A" w:rsidP="0087036A">
      <w:pPr>
        <w:pStyle w:val="BodyText"/>
        <w:tabs>
          <w:tab w:val="right" w:leader="dot" w:pos="10169"/>
        </w:tabs>
        <w:spacing w:before="144"/>
        <w:ind w:left="1710" w:firstLine="0"/>
        <w:rPr>
          <w:rFonts w:ascii="Arial" w:hAnsi="Arial" w:cs="Arial"/>
        </w:rPr>
      </w:pPr>
      <w:r>
        <w:rPr>
          <w:rFonts w:ascii="Arial" w:hAnsi="Arial" w:cs="Arial"/>
        </w:rPr>
        <w:t xml:space="preserve">Responding to a Code Blue or other Medical </w:t>
      </w:r>
      <w:r w:rsidR="00E64D3D">
        <w:rPr>
          <w:rFonts w:ascii="Arial" w:hAnsi="Arial" w:cs="Arial"/>
        </w:rPr>
        <w:t>Emergency</w:t>
      </w:r>
      <w:r>
        <w:rPr>
          <w:rFonts w:ascii="Arial" w:hAnsi="Arial" w:cs="Arial"/>
        </w:rPr>
        <w:t>……………………..x</w:t>
      </w:r>
    </w:p>
    <w:p w14:paraId="482A8EBB" w14:textId="751BA95D" w:rsidR="0087036A" w:rsidRPr="00976572" w:rsidRDefault="0087036A" w:rsidP="0087036A">
      <w:pPr>
        <w:pStyle w:val="BodyText"/>
        <w:tabs>
          <w:tab w:val="right" w:leader="dot" w:pos="10169"/>
        </w:tabs>
        <w:spacing w:before="144"/>
        <w:ind w:left="1710" w:firstLine="0"/>
        <w:rPr>
          <w:rFonts w:ascii="Arial" w:hAnsi="Arial" w:cs="Arial"/>
        </w:rPr>
      </w:pPr>
      <w:r w:rsidRPr="00976572">
        <w:rPr>
          <w:rFonts w:ascii="Arial" w:hAnsi="Arial" w:cs="Arial"/>
        </w:rPr>
        <w:t>What do you do if you get injured?</w:t>
      </w:r>
      <w:r w:rsidRPr="00976572">
        <w:rPr>
          <w:rFonts w:ascii="Arial" w:hAnsi="Arial" w:cs="Arial"/>
          <w:spacing w:val="-1"/>
        </w:rPr>
        <w:tab/>
        <w:t>X</w:t>
      </w:r>
    </w:p>
    <w:p w14:paraId="23B26451" w14:textId="77777777" w:rsidR="0087036A" w:rsidRPr="00976572" w:rsidRDefault="0087036A" w:rsidP="0087036A">
      <w:pPr>
        <w:pStyle w:val="BodyText"/>
        <w:tabs>
          <w:tab w:val="right" w:leader="dot" w:pos="10169"/>
        </w:tabs>
        <w:spacing w:before="144"/>
        <w:ind w:left="1710" w:firstLine="0"/>
        <w:rPr>
          <w:rFonts w:ascii="Arial" w:hAnsi="Arial" w:cs="Arial"/>
        </w:rPr>
      </w:pPr>
      <w:r w:rsidRPr="00976572">
        <w:rPr>
          <w:rFonts w:ascii="Arial" w:hAnsi="Arial" w:cs="Arial"/>
        </w:rPr>
        <w:t xml:space="preserve">Workplace Violence </w:t>
      </w:r>
      <w:r w:rsidRPr="00976572">
        <w:rPr>
          <w:rFonts w:ascii="Arial" w:hAnsi="Arial" w:cs="Arial"/>
          <w:spacing w:val="-1"/>
        </w:rPr>
        <w:tab/>
        <w:t>X</w:t>
      </w:r>
    </w:p>
    <w:p w14:paraId="0DBF3CBD" w14:textId="77777777" w:rsidR="0087036A" w:rsidRPr="00976572" w:rsidRDefault="0087036A" w:rsidP="0087036A">
      <w:pPr>
        <w:pStyle w:val="BodyText"/>
        <w:tabs>
          <w:tab w:val="right" w:leader="dot" w:pos="10169"/>
        </w:tabs>
        <w:spacing w:before="144"/>
        <w:ind w:left="1710" w:firstLine="0"/>
        <w:rPr>
          <w:rFonts w:ascii="Arial" w:hAnsi="Arial" w:cs="Arial"/>
        </w:rPr>
      </w:pPr>
      <w:r w:rsidRPr="00976572">
        <w:rPr>
          <w:rFonts w:ascii="Arial" w:hAnsi="Arial" w:cs="Arial"/>
        </w:rPr>
        <w:t>MRI Safety</w:t>
      </w:r>
      <w:r w:rsidRPr="00976572">
        <w:rPr>
          <w:rFonts w:ascii="Arial" w:hAnsi="Arial" w:cs="Arial"/>
          <w:spacing w:val="-1"/>
        </w:rPr>
        <w:tab/>
      </w:r>
      <w:r w:rsidRPr="00976572">
        <w:rPr>
          <w:rFonts w:ascii="Arial" w:hAnsi="Arial" w:cs="Arial"/>
        </w:rPr>
        <w:t>X</w:t>
      </w:r>
    </w:p>
    <w:p w14:paraId="7C89D2CF" w14:textId="77777777" w:rsidR="0087036A" w:rsidRPr="00976572" w:rsidRDefault="0087036A" w:rsidP="0087036A">
      <w:pPr>
        <w:pStyle w:val="BodyText"/>
        <w:tabs>
          <w:tab w:val="right" w:leader="dot" w:pos="10169"/>
        </w:tabs>
        <w:spacing w:before="144"/>
        <w:ind w:left="1710" w:firstLine="0"/>
        <w:rPr>
          <w:rFonts w:ascii="Arial" w:hAnsi="Arial" w:cs="Arial"/>
        </w:rPr>
      </w:pPr>
      <w:r w:rsidRPr="00976572">
        <w:rPr>
          <w:rFonts w:ascii="Arial" w:hAnsi="Arial" w:cs="Arial"/>
        </w:rPr>
        <w:t>ADA Information</w:t>
      </w:r>
      <w:r w:rsidRPr="00976572">
        <w:rPr>
          <w:rFonts w:ascii="Arial" w:hAnsi="Arial" w:cs="Arial"/>
          <w:spacing w:val="-1"/>
        </w:rPr>
        <w:tab/>
      </w:r>
      <w:r w:rsidRPr="00976572">
        <w:rPr>
          <w:rFonts w:ascii="Arial" w:hAnsi="Arial" w:cs="Arial"/>
        </w:rPr>
        <w:t>X</w:t>
      </w:r>
    </w:p>
    <w:p w14:paraId="4E693939" w14:textId="77777777" w:rsidR="0087036A" w:rsidRPr="00976572" w:rsidRDefault="0087036A" w:rsidP="0087036A">
      <w:pPr>
        <w:pStyle w:val="BodyText"/>
        <w:tabs>
          <w:tab w:val="right" w:leader="dot" w:pos="10169"/>
        </w:tabs>
        <w:spacing w:before="144"/>
        <w:ind w:left="1710" w:firstLine="0"/>
        <w:rPr>
          <w:rFonts w:ascii="Arial" w:hAnsi="Arial" w:cs="Arial"/>
        </w:rPr>
      </w:pPr>
      <w:r w:rsidRPr="00976572">
        <w:rPr>
          <w:rFonts w:ascii="Arial" w:hAnsi="Arial" w:cs="Arial"/>
        </w:rPr>
        <w:t>Hand Hygiene</w:t>
      </w:r>
      <w:r w:rsidRPr="00976572">
        <w:rPr>
          <w:rFonts w:ascii="Arial" w:hAnsi="Arial" w:cs="Arial"/>
          <w:spacing w:val="-1"/>
        </w:rPr>
        <w:tab/>
      </w:r>
      <w:r w:rsidRPr="00976572">
        <w:rPr>
          <w:rFonts w:ascii="Arial" w:hAnsi="Arial" w:cs="Arial"/>
        </w:rPr>
        <w:t>X</w:t>
      </w:r>
    </w:p>
    <w:p w14:paraId="35C51A72" w14:textId="77777777" w:rsidR="0087036A" w:rsidRDefault="0087036A" w:rsidP="0087036A">
      <w:pPr>
        <w:pStyle w:val="BodyText"/>
        <w:tabs>
          <w:tab w:val="right" w:leader="dot" w:pos="10169"/>
        </w:tabs>
        <w:spacing w:before="144"/>
        <w:ind w:left="1710" w:firstLine="0"/>
        <w:rPr>
          <w:rFonts w:ascii="Arial" w:hAnsi="Arial" w:cs="Arial"/>
        </w:rPr>
      </w:pPr>
      <w:r w:rsidRPr="00976572">
        <w:rPr>
          <w:rFonts w:ascii="Arial" w:hAnsi="Arial" w:cs="Arial"/>
        </w:rPr>
        <w:t>Service Dogs</w:t>
      </w:r>
      <w:r w:rsidRPr="00976572">
        <w:rPr>
          <w:rFonts w:ascii="Arial" w:hAnsi="Arial" w:cs="Arial"/>
          <w:spacing w:val="-1"/>
        </w:rPr>
        <w:tab/>
      </w:r>
      <w:r w:rsidRPr="00976572">
        <w:rPr>
          <w:rFonts w:ascii="Arial" w:hAnsi="Arial" w:cs="Arial"/>
        </w:rPr>
        <w:t>X</w:t>
      </w:r>
    </w:p>
    <w:p w14:paraId="7C00D589" w14:textId="77777777" w:rsidR="00A96802" w:rsidRPr="00976572" w:rsidRDefault="00A96802" w:rsidP="0087036A">
      <w:pPr>
        <w:pStyle w:val="BodyText"/>
        <w:tabs>
          <w:tab w:val="right" w:leader="dot" w:pos="10169"/>
        </w:tabs>
        <w:spacing w:before="144"/>
        <w:ind w:left="1710" w:firstLine="0"/>
        <w:rPr>
          <w:rFonts w:ascii="Arial" w:hAnsi="Arial" w:cs="Arial"/>
        </w:rPr>
      </w:pPr>
    </w:p>
    <w:p w14:paraId="65945FFA" w14:textId="77777777" w:rsidR="0087036A" w:rsidRPr="00976572" w:rsidRDefault="00A27BD5" w:rsidP="0087036A">
      <w:pPr>
        <w:pStyle w:val="TOC2"/>
        <w:tabs>
          <w:tab w:val="right" w:leader="dot" w:pos="10172"/>
        </w:tabs>
        <w:ind w:left="1440"/>
        <w:rPr>
          <w:rFonts w:ascii="Arial" w:hAnsi="Arial" w:cs="Arial"/>
        </w:rPr>
      </w:pPr>
      <w:hyperlink w:anchor="_bookmark14" w:history="1">
        <w:r w:rsidR="0087036A" w:rsidRPr="00976572">
          <w:rPr>
            <w:rFonts w:ascii="Arial" w:hAnsi="Arial" w:cs="Arial"/>
            <w:sz w:val="32"/>
            <w:szCs w:val="32"/>
          </w:rPr>
          <w:t>Amenities</w:t>
        </w:r>
      </w:hyperlink>
      <w:r w:rsidR="0087036A" w:rsidRPr="00976572">
        <w:rPr>
          <w:rFonts w:ascii="Arial" w:hAnsi="Arial" w:cs="Arial"/>
          <w:sz w:val="32"/>
          <w:szCs w:val="32"/>
        </w:rPr>
        <w:t xml:space="preserve"> </w:t>
      </w:r>
      <w:r w:rsidR="0087036A" w:rsidRPr="00976572">
        <w:rPr>
          <w:rFonts w:ascii="Arial" w:hAnsi="Arial" w:cs="Arial"/>
          <w:sz w:val="32"/>
          <w:szCs w:val="32"/>
        </w:rPr>
        <w:tab/>
      </w:r>
      <w:r w:rsidR="0087036A" w:rsidRPr="00976572">
        <w:rPr>
          <w:rFonts w:ascii="Arial" w:hAnsi="Arial" w:cs="Arial"/>
        </w:rPr>
        <w:t>X</w:t>
      </w:r>
    </w:p>
    <w:p w14:paraId="0832EE7D" w14:textId="77777777" w:rsidR="0087036A" w:rsidRPr="00976572" w:rsidRDefault="00A27BD5" w:rsidP="0087036A">
      <w:pPr>
        <w:pStyle w:val="BodyText"/>
        <w:tabs>
          <w:tab w:val="right" w:leader="dot" w:pos="10169"/>
        </w:tabs>
        <w:spacing w:before="144" w:line="276" w:lineRule="auto"/>
        <w:ind w:left="1800" w:firstLine="0"/>
        <w:rPr>
          <w:rFonts w:ascii="Arial" w:hAnsi="Arial" w:cs="Arial"/>
          <w:spacing w:val="-1"/>
        </w:rPr>
      </w:pPr>
      <w:hyperlink w:anchor="_bookmark33" w:history="1">
        <w:r w:rsidR="0087036A" w:rsidRPr="00976572">
          <w:rPr>
            <w:rFonts w:ascii="Arial" w:hAnsi="Arial" w:cs="Arial"/>
            <w:spacing w:val="-1"/>
          </w:rPr>
          <w:t>Information Desk</w:t>
        </w:r>
      </w:hyperlink>
      <w:r w:rsidR="0087036A" w:rsidRPr="00976572">
        <w:rPr>
          <w:rFonts w:ascii="Arial" w:hAnsi="Arial" w:cs="Arial"/>
          <w:spacing w:val="-1"/>
        </w:rPr>
        <w:tab/>
        <w:t>X</w:t>
      </w:r>
    </w:p>
    <w:p w14:paraId="24F3DDC5" w14:textId="77777777" w:rsidR="0087036A" w:rsidRPr="00976572" w:rsidRDefault="00A27BD5" w:rsidP="0087036A">
      <w:pPr>
        <w:pStyle w:val="BodyText"/>
        <w:tabs>
          <w:tab w:val="right" w:leader="dot" w:pos="10169"/>
        </w:tabs>
        <w:spacing w:before="144" w:line="276" w:lineRule="auto"/>
        <w:ind w:left="1800" w:firstLine="0"/>
        <w:rPr>
          <w:rFonts w:ascii="Arial" w:hAnsi="Arial" w:cs="Arial"/>
        </w:rPr>
      </w:pPr>
      <w:hyperlink w:anchor="_bookmark38" w:history="1">
        <w:r w:rsidR="0087036A" w:rsidRPr="00976572">
          <w:rPr>
            <w:rFonts w:ascii="Arial" w:hAnsi="Arial" w:cs="Arial"/>
          </w:rPr>
          <w:t>Waiting</w:t>
        </w:r>
      </w:hyperlink>
      <w:r w:rsidR="0087036A" w:rsidRPr="00976572">
        <w:rPr>
          <w:rFonts w:ascii="Arial" w:hAnsi="Arial" w:cs="Arial"/>
        </w:rPr>
        <w:t xml:space="preserve"> Areas</w:t>
      </w:r>
      <w:r w:rsidR="0087036A" w:rsidRPr="00976572">
        <w:rPr>
          <w:rFonts w:ascii="Arial" w:hAnsi="Arial" w:cs="Arial"/>
        </w:rPr>
        <w:tab/>
        <w:t>X</w:t>
      </w:r>
    </w:p>
    <w:p w14:paraId="3A8F966C" w14:textId="77777777" w:rsidR="0087036A" w:rsidRPr="00976572" w:rsidRDefault="00A27BD5" w:rsidP="0087036A">
      <w:pPr>
        <w:pStyle w:val="BodyText"/>
        <w:tabs>
          <w:tab w:val="right" w:leader="dot" w:pos="10169"/>
        </w:tabs>
        <w:spacing w:before="144" w:line="276" w:lineRule="auto"/>
        <w:ind w:left="1800" w:firstLine="0"/>
        <w:rPr>
          <w:rFonts w:ascii="Arial" w:hAnsi="Arial" w:cs="Arial"/>
          <w:spacing w:val="-1"/>
        </w:rPr>
      </w:pPr>
      <w:hyperlink w:anchor="_bookmark35" w:history="1">
        <w:r w:rsidR="0087036A" w:rsidRPr="00976572">
          <w:rPr>
            <w:rFonts w:ascii="Arial" w:hAnsi="Arial" w:cs="Arial"/>
            <w:spacing w:val="-1"/>
          </w:rPr>
          <w:t>Restrooms</w:t>
        </w:r>
      </w:hyperlink>
      <w:r w:rsidR="0087036A" w:rsidRPr="00976572">
        <w:rPr>
          <w:rFonts w:ascii="Arial" w:hAnsi="Arial" w:cs="Arial"/>
          <w:spacing w:val="-1"/>
        </w:rPr>
        <w:tab/>
        <w:t>X</w:t>
      </w:r>
    </w:p>
    <w:p w14:paraId="318A8E7E" w14:textId="77777777" w:rsidR="0087036A" w:rsidRPr="00976572" w:rsidRDefault="0087036A" w:rsidP="0087036A">
      <w:pPr>
        <w:pStyle w:val="TOC2"/>
        <w:tabs>
          <w:tab w:val="right" w:leader="dot" w:pos="10169"/>
        </w:tabs>
        <w:ind w:left="1710"/>
        <w:rPr>
          <w:rFonts w:ascii="Arial" w:hAnsi="Arial" w:cs="Arial"/>
        </w:rPr>
      </w:pPr>
      <w:r w:rsidRPr="00976572">
        <w:rPr>
          <w:rFonts w:ascii="Arial" w:hAnsi="Arial" w:cs="Arial"/>
          <w:spacing w:val="-1"/>
        </w:rPr>
        <w:t xml:space="preserve"> Bicycle Locker &amp; Showers</w:t>
      </w:r>
      <w:r w:rsidRPr="00976572">
        <w:rPr>
          <w:rFonts w:ascii="Arial" w:hAnsi="Arial" w:cs="Arial"/>
          <w:spacing w:val="-1"/>
        </w:rPr>
        <w:tab/>
      </w:r>
      <w:r w:rsidRPr="00976572">
        <w:rPr>
          <w:rFonts w:ascii="Arial" w:hAnsi="Arial" w:cs="Arial"/>
        </w:rPr>
        <w:t>X</w:t>
      </w:r>
    </w:p>
    <w:p w14:paraId="2B8948C6" w14:textId="77777777" w:rsidR="0087036A" w:rsidRPr="00976572" w:rsidRDefault="0087036A" w:rsidP="0087036A">
      <w:pPr>
        <w:pStyle w:val="BodyText"/>
        <w:tabs>
          <w:tab w:val="right" w:leader="dot" w:pos="10169"/>
        </w:tabs>
        <w:spacing w:before="144" w:line="276" w:lineRule="auto"/>
        <w:ind w:left="1800" w:firstLine="0"/>
        <w:rPr>
          <w:rFonts w:ascii="Arial" w:hAnsi="Arial" w:cs="Arial"/>
        </w:rPr>
      </w:pPr>
      <w:r w:rsidRPr="00976572">
        <w:rPr>
          <w:rFonts w:ascii="Arial" w:hAnsi="Arial" w:cs="Arial"/>
          <w:spacing w:val="-1"/>
        </w:rPr>
        <w:t>Water Cooler/Bottle Water Refilling Stations</w:t>
      </w:r>
      <w:r w:rsidRPr="00976572">
        <w:rPr>
          <w:rFonts w:ascii="Arial" w:hAnsi="Arial" w:cs="Arial"/>
          <w:spacing w:val="-1"/>
        </w:rPr>
        <w:tab/>
      </w:r>
      <w:r w:rsidRPr="00976572">
        <w:rPr>
          <w:rFonts w:ascii="Arial" w:hAnsi="Arial" w:cs="Arial"/>
        </w:rPr>
        <w:t>X</w:t>
      </w:r>
    </w:p>
    <w:p w14:paraId="4CB994F8" w14:textId="77777777" w:rsidR="0087036A" w:rsidRPr="00976572" w:rsidRDefault="00A27BD5" w:rsidP="0087036A">
      <w:pPr>
        <w:pStyle w:val="BodyText"/>
        <w:tabs>
          <w:tab w:val="right" w:leader="dot" w:pos="10169"/>
        </w:tabs>
        <w:spacing w:before="144" w:line="276" w:lineRule="auto"/>
        <w:ind w:left="1800" w:firstLine="0"/>
        <w:rPr>
          <w:rFonts w:ascii="Arial" w:hAnsi="Arial" w:cs="Arial"/>
          <w:spacing w:val="-1"/>
        </w:rPr>
      </w:pPr>
      <w:hyperlink w:anchor="_bookmark35" w:history="1">
        <w:r w:rsidR="0087036A" w:rsidRPr="00976572">
          <w:rPr>
            <w:rFonts w:ascii="Arial" w:hAnsi="Arial" w:cs="Arial"/>
            <w:spacing w:val="-1"/>
          </w:rPr>
          <w:t>Dining Services</w:t>
        </w:r>
      </w:hyperlink>
      <w:r w:rsidR="0087036A" w:rsidRPr="00976572">
        <w:rPr>
          <w:rFonts w:ascii="Arial" w:hAnsi="Arial" w:cs="Arial"/>
          <w:spacing w:val="-1"/>
        </w:rPr>
        <w:tab/>
        <w:t>X</w:t>
      </w:r>
    </w:p>
    <w:p w14:paraId="0694BB0D" w14:textId="77777777" w:rsidR="0087036A" w:rsidRPr="00976572" w:rsidRDefault="00A27BD5" w:rsidP="0087036A">
      <w:pPr>
        <w:pStyle w:val="BodyText"/>
        <w:tabs>
          <w:tab w:val="right" w:leader="dot" w:pos="10169"/>
        </w:tabs>
        <w:spacing w:before="144" w:line="276" w:lineRule="auto"/>
        <w:ind w:left="1800" w:firstLine="0"/>
        <w:rPr>
          <w:rFonts w:ascii="Arial" w:hAnsi="Arial" w:cs="Arial"/>
          <w:spacing w:val="-1"/>
        </w:rPr>
      </w:pPr>
      <w:hyperlink w:anchor="_bookmark35" w:history="1">
        <w:r w:rsidR="0087036A" w:rsidRPr="00976572">
          <w:rPr>
            <w:rFonts w:ascii="Arial" w:hAnsi="Arial" w:cs="Arial"/>
            <w:spacing w:val="-1"/>
          </w:rPr>
          <w:t>Catering Services</w:t>
        </w:r>
      </w:hyperlink>
      <w:r w:rsidR="0087036A" w:rsidRPr="00976572">
        <w:rPr>
          <w:rFonts w:ascii="Arial" w:hAnsi="Arial" w:cs="Arial"/>
          <w:spacing w:val="-1"/>
        </w:rPr>
        <w:tab/>
        <w:t>X</w:t>
      </w:r>
    </w:p>
    <w:p w14:paraId="12D883BE" w14:textId="77777777" w:rsidR="0087036A" w:rsidRPr="00976572" w:rsidRDefault="00A27BD5" w:rsidP="0087036A">
      <w:pPr>
        <w:pStyle w:val="BodyText"/>
        <w:tabs>
          <w:tab w:val="right" w:leader="dot" w:pos="10169"/>
        </w:tabs>
        <w:spacing w:before="144" w:line="276" w:lineRule="auto"/>
        <w:ind w:left="1800" w:firstLine="0"/>
        <w:rPr>
          <w:rFonts w:ascii="Arial" w:hAnsi="Arial" w:cs="Arial"/>
        </w:rPr>
      </w:pPr>
      <w:hyperlink w:anchor="_bookmark35" w:history="1">
        <w:r w:rsidR="0087036A" w:rsidRPr="00976572">
          <w:rPr>
            <w:rFonts w:ascii="Arial" w:hAnsi="Arial" w:cs="Arial"/>
            <w:spacing w:val="-1"/>
          </w:rPr>
          <w:t>Room</w:t>
        </w:r>
      </w:hyperlink>
      <w:r w:rsidR="0087036A" w:rsidRPr="00976572">
        <w:rPr>
          <w:rFonts w:ascii="Arial" w:hAnsi="Arial" w:cs="Arial"/>
          <w:spacing w:val="-1"/>
        </w:rPr>
        <w:t xml:space="preserve"> Reservation</w:t>
      </w:r>
      <w:r w:rsidR="0087036A" w:rsidRPr="00976572">
        <w:rPr>
          <w:rFonts w:ascii="Arial" w:hAnsi="Arial" w:cs="Arial"/>
          <w:spacing w:val="-1"/>
        </w:rPr>
        <w:tab/>
      </w:r>
      <w:r w:rsidR="0087036A" w:rsidRPr="00976572">
        <w:rPr>
          <w:rFonts w:ascii="Arial" w:hAnsi="Arial" w:cs="Arial"/>
        </w:rPr>
        <w:t>X</w:t>
      </w:r>
    </w:p>
    <w:p w14:paraId="1742D556" w14:textId="77777777" w:rsidR="0087036A" w:rsidRPr="00976572" w:rsidRDefault="00A27BD5" w:rsidP="0087036A">
      <w:pPr>
        <w:pStyle w:val="BodyText"/>
        <w:tabs>
          <w:tab w:val="right" w:leader="dot" w:pos="10169"/>
        </w:tabs>
        <w:spacing w:before="144" w:line="276" w:lineRule="auto"/>
        <w:ind w:left="1800" w:firstLine="0"/>
        <w:rPr>
          <w:rFonts w:ascii="Arial" w:hAnsi="Arial" w:cs="Arial"/>
        </w:rPr>
      </w:pPr>
      <w:hyperlink w:anchor="_bookmark37" w:history="1">
        <w:r w:rsidR="0087036A" w:rsidRPr="00976572">
          <w:rPr>
            <w:rFonts w:ascii="Arial" w:hAnsi="Arial" w:cs="Arial"/>
            <w:spacing w:val="-1"/>
          </w:rPr>
          <w:t>Patient</w:t>
        </w:r>
      </w:hyperlink>
      <w:r w:rsidR="0087036A" w:rsidRPr="00976572">
        <w:rPr>
          <w:rFonts w:ascii="Arial" w:hAnsi="Arial" w:cs="Arial"/>
          <w:spacing w:val="-1"/>
        </w:rPr>
        <w:t xml:space="preserve"> Entertainment</w:t>
      </w:r>
      <w:r w:rsidR="0087036A" w:rsidRPr="00976572">
        <w:rPr>
          <w:rFonts w:ascii="Arial" w:hAnsi="Arial" w:cs="Arial"/>
          <w:spacing w:val="-1"/>
        </w:rPr>
        <w:tab/>
      </w:r>
      <w:r w:rsidR="0087036A" w:rsidRPr="00976572">
        <w:rPr>
          <w:rFonts w:ascii="Arial" w:hAnsi="Arial" w:cs="Arial"/>
        </w:rPr>
        <w:t>X</w:t>
      </w:r>
    </w:p>
    <w:p w14:paraId="79FEF864" w14:textId="77777777" w:rsidR="0087036A" w:rsidRPr="00976572" w:rsidRDefault="00A27BD5" w:rsidP="0087036A">
      <w:pPr>
        <w:pStyle w:val="BodyText"/>
        <w:tabs>
          <w:tab w:val="right" w:leader="dot" w:pos="10169"/>
        </w:tabs>
        <w:spacing w:before="144" w:line="276" w:lineRule="auto"/>
        <w:ind w:left="1800" w:firstLine="0"/>
        <w:rPr>
          <w:rFonts w:ascii="Arial" w:hAnsi="Arial" w:cs="Arial"/>
        </w:rPr>
      </w:pPr>
      <w:hyperlink w:anchor="_bookmark38" w:history="1">
        <w:r w:rsidR="0087036A" w:rsidRPr="00976572">
          <w:rPr>
            <w:rFonts w:ascii="Arial" w:hAnsi="Arial" w:cs="Arial"/>
          </w:rPr>
          <w:t>Lactation</w:t>
        </w:r>
      </w:hyperlink>
      <w:r w:rsidR="0087036A" w:rsidRPr="00976572">
        <w:rPr>
          <w:rFonts w:ascii="Arial" w:hAnsi="Arial" w:cs="Arial"/>
        </w:rPr>
        <w:t xml:space="preserve"> Lounges</w:t>
      </w:r>
      <w:r w:rsidR="0087036A" w:rsidRPr="00976572">
        <w:rPr>
          <w:rFonts w:ascii="Arial" w:hAnsi="Arial" w:cs="Arial"/>
        </w:rPr>
        <w:tab/>
        <w:t>X</w:t>
      </w:r>
    </w:p>
    <w:p w14:paraId="458BFE5A" w14:textId="77777777" w:rsidR="0087036A" w:rsidRPr="00976572" w:rsidRDefault="0087036A" w:rsidP="0087036A">
      <w:pPr>
        <w:pStyle w:val="BodyText"/>
        <w:tabs>
          <w:tab w:val="right" w:leader="dot" w:pos="10169"/>
        </w:tabs>
        <w:spacing w:before="144" w:line="276" w:lineRule="auto"/>
        <w:ind w:left="1800" w:firstLine="0"/>
        <w:rPr>
          <w:rFonts w:ascii="Arial" w:hAnsi="Arial" w:cs="Arial"/>
        </w:rPr>
      </w:pPr>
      <w:r w:rsidRPr="00976572">
        <w:rPr>
          <w:rFonts w:ascii="Arial" w:hAnsi="Arial" w:cs="Arial"/>
        </w:rPr>
        <w:t>Ambassador Services Suite</w:t>
      </w:r>
      <w:r w:rsidRPr="00976572">
        <w:rPr>
          <w:rFonts w:ascii="Arial" w:hAnsi="Arial" w:cs="Arial"/>
        </w:rPr>
        <w:tab/>
        <w:t>X</w:t>
      </w:r>
    </w:p>
    <w:p w14:paraId="26A99D6F" w14:textId="77777777" w:rsidR="0087036A" w:rsidRPr="00976572" w:rsidRDefault="00A27BD5" w:rsidP="0087036A">
      <w:pPr>
        <w:pStyle w:val="BodyText"/>
        <w:tabs>
          <w:tab w:val="right" w:leader="dot" w:pos="10169"/>
        </w:tabs>
        <w:spacing w:before="144" w:line="276" w:lineRule="auto"/>
        <w:ind w:left="1800" w:firstLine="0"/>
        <w:rPr>
          <w:rFonts w:ascii="Arial" w:hAnsi="Arial" w:cs="Arial"/>
        </w:rPr>
      </w:pPr>
      <w:hyperlink w:anchor="_bookmark40" w:history="1">
        <w:r w:rsidR="0087036A" w:rsidRPr="00976572">
          <w:rPr>
            <w:rFonts w:ascii="Arial" w:hAnsi="Arial" w:cs="Arial"/>
            <w:spacing w:val="-1"/>
          </w:rPr>
          <w:t>Guest</w:t>
        </w:r>
        <w:r w:rsidR="0087036A" w:rsidRPr="00976572">
          <w:rPr>
            <w:rFonts w:ascii="Arial" w:hAnsi="Arial" w:cs="Arial"/>
            <w:spacing w:val="1"/>
          </w:rPr>
          <w:t xml:space="preserve"> </w:t>
        </w:r>
        <w:r w:rsidR="0087036A" w:rsidRPr="00976572">
          <w:rPr>
            <w:rFonts w:ascii="Arial" w:hAnsi="Arial" w:cs="Arial"/>
            <w:spacing w:val="-1"/>
          </w:rPr>
          <w:t>Internet</w:t>
        </w:r>
        <w:r w:rsidR="0087036A" w:rsidRPr="00976572">
          <w:rPr>
            <w:rFonts w:ascii="Arial" w:hAnsi="Arial" w:cs="Arial"/>
            <w:spacing w:val="2"/>
          </w:rPr>
          <w:t xml:space="preserve"> </w:t>
        </w:r>
        <w:r w:rsidR="0087036A" w:rsidRPr="00976572">
          <w:rPr>
            <w:rFonts w:ascii="Arial" w:hAnsi="Arial" w:cs="Arial"/>
            <w:spacing w:val="-1"/>
          </w:rPr>
          <w:t>Access</w:t>
        </w:r>
      </w:hyperlink>
      <w:r w:rsidR="0087036A" w:rsidRPr="00976572">
        <w:rPr>
          <w:rFonts w:ascii="Arial" w:hAnsi="Arial" w:cs="Arial"/>
          <w:spacing w:val="-1"/>
        </w:rPr>
        <w:tab/>
      </w:r>
      <w:r w:rsidR="0087036A" w:rsidRPr="00976572">
        <w:rPr>
          <w:rFonts w:ascii="Arial" w:hAnsi="Arial" w:cs="Arial"/>
        </w:rPr>
        <w:t>X</w:t>
      </w:r>
    </w:p>
    <w:p w14:paraId="6BF251F9" w14:textId="77777777" w:rsidR="0087036A" w:rsidRPr="00976572" w:rsidRDefault="00A27BD5" w:rsidP="0087036A">
      <w:pPr>
        <w:pStyle w:val="TOC2"/>
        <w:tabs>
          <w:tab w:val="right" w:leader="dot" w:pos="10172"/>
        </w:tabs>
        <w:ind w:left="1440"/>
        <w:rPr>
          <w:rFonts w:ascii="Arial" w:hAnsi="Arial" w:cs="Arial"/>
          <w:sz w:val="32"/>
          <w:szCs w:val="32"/>
        </w:rPr>
      </w:pPr>
      <w:hyperlink w:anchor="_bookmark15" w:history="1">
        <w:r w:rsidR="0087036A" w:rsidRPr="00976572">
          <w:rPr>
            <w:rFonts w:ascii="Arial" w:hAnsi="Arial" w:cs="Arial"/>
            <w:sz w:val="32"/>
            <w:szCs w:val="32"/>
          </w:rPr>
          <w:t>Equipment</w:t>
        </w:r>
      </w:hyperlink>
      <w:r w:rsidR="0087036A" w:rsidRPr="00976572">
        <w:rPr>
          <w:rFonts w:ascii="Arial" w:hAnsi="Arial" w:cs="Arial"/>
          <w:spacing w:val="-1"/>
          <w:sz w:val="32"/>
          <w:szCs w:val="32"/>
        </w:rPr>
        <w:t xml:space="preserve"> and Furnishing </w:t>
      </w:r>
      <w:r w:rsidR="0087036A" w:rsidRPr="00976572">
        <w:rPr>
          <w:rFonts w:ascii="Arial" w:hAnsi="Arial" w:cs="Arial"/>
          <w:spacing w:val="-1"/>
          <w:sz w:val="32"/>
          <w:szCs w:val="32"/>
        </w:rPr>
        <w:tab/>
      </w:r>
      <w:r w:rsidR="0087036A" w:rsidRPr="00976572">
        <w:rPr>
          <w:rFonts w:ascii="Arial" w:hAnsi="Arial" w:cs="Arial"/>
          <w:sz w:val="32"/>
          <w:szCs w:val="32"/>
        </w:rPr>
        <w:t>X</w:t>
      </w:r>
    </w:p>
    <w:p w14:paraId="4A3F9EB7" w14:textId="77777777" w:rsidR="0087036A" w:rsidRPr="00976572" w:rsidRDefault="00A27BD5" w:rsidP="0087036A">
      <w:pPr>
        <w:pStyle w:val="BodyText"/>
        <w:tabs>
          <w:tab w:val="right" w:leader="dot" w:pos="10169"/>
        </w:tabs>
        <w:spacing w:before="144" w:line="276" w:lineRule="auto"/>
        <w:ind w:left="1800" w:firstLine="0"/>
        <w:rPr>
          <w:rFonts w:ascii="Arial" w:hAnsi="Arial" w:cs="Arial"/>
          <w:spacing w:val="-1"/>
        </w:rPr>
      </w:pPr>
      <w:hyperlink w:anchor="_bookmark33" w:history="1">
        <w:r w:rsidR="0087036A" w:rsidRPr="00976572">
          <w:rPr>
            <w:rFonts w:ascii="Arial" w:hAnsi="Arial" w:cs="Arial"/>
            <w:spacing w:val="-1"/>
          </w:rPr>
          <w:t>Ergonomics</w:t>
        </w:r>
      </w:hyperlink>
      <w:r w:rsidR="0087036A" w:rsidRPr="00976572">
        <w:rPr>
          <w:rFonts w:ascii="Arial" w:hAnsi="Arial" w:cs="Arial"/>
          <w:spacing w:val="-1"/>
        </w:rPr>
        <w:tab/>
        <w:t>X</w:t>
      </w:r>
    </w:p>
    <w:commentRangeStart w:id="3"/>
    <w:p w14:paraId="2FA4EAC2" w14:textId="77777777" w:rsidR="001D3C0C" w:rsidRDefault="001D3C0C" w:rsidP="001D3C0C">
      <w:pPr>
        <w:pStyle w:val="BodyText"/>
        <w:tabs>
          <w:tab w:val="right" w:leader="dot" w:pos="10169"/>
        </w:tabs>
        <w:spacing w:before="144" w:line="276" w:lineRule="auto"/>
        <w:ind w:left="1800" w:firstLine="0"/>
        <w:rPr>
          <w:rFonts w:ascii="Arial" w:hAnsi="Arial" w:cs="Arial"/>
        </w:rPr>
      </w:pPr>
      <w:r>
        <w:fldChar w:fldCharType="begin"/>
      </w:r>
      <w:r>
        <w:instrText xml:space="preserve"> HYPERLINK \l "_bookmark33" </w:instrText>
      </w:r>
      <w:r>
        <w:fldChar w:fldCharType="separate"/>
      </w:r>
      <w:r>
        <w:rPr>
          <w:rFonts w:ascii="Arial" w:hAnsi="Arial" w:cs="Arial"/>
          <w:spacing w:val="-1"/>
        </w:rPr>
        <w:t>Office</w:t>
      </w:r>
      <w:r>
        <w:rPr>
          <w:rFonts w:ascii="Arial" w:hAnsi="Arial" w:cs="Arial"/>
          <w:spacing w:val="-1"/>
        </w:rPr>
        <w:fldChar w:fldCharType="end"/>
      </w:r>
      <w:r>
        <w:rPr>
          <w:rFonts w:ascii="Arial" w:hAnsi="Arial" w:cs="Arial"/>
          <w:spacing w:val="-1"/>
        </w:rPr>
        <w:t xml:space="preserve"> Space &amp; Furniture</w:t>
      </w:r>
      <w:r w:rsidRPr="00746600">
        <w:rPr>
          <w:rFonts w:ascii="Arial" w:hAnsi="Arial" w:cs="Arial"/>
          <w:spacing w:val="-1"/>
        </w:rPr>
        <w:tab/>
        <w:t>X</w:t>
      </w:r>
      <w:r>
        <w:rPr>
          <w:rFonts w:ascii="Arial" w:hAnsi="Arial" w:cs="Arial"/>
        </w:rPr>
        <w:t xml:space="preserve"> </w:t>
      </w:r>
      <w:commentRangeEnd w:id="3"/>
      <w:r>
        <w:rPr>
          <w:rStyle w:val="CommentReference"/>
          <w:rFonts w:asciiTheme="minorHAnsi" w:eastAsiaTheme="minorHAnsi" w:hAnsiTheme="minorHAnsi"/>
        </w:rPr>
        <w:commentReference w:id="3"/>
      </w:r>
    </w:p>
    <w:p w14:paraId="05B8A3A2" w14:textId="77777777" w:rsidR="0087036A" w:rsidRPr="00976572" w:rsidRDefault="0087036A" w:rsidP="0087036A">
      <w:pPr>
        <w:pStyle w:val="BodyText"/>
        <w:tabs>
          <w:tab w:val="right" w:leader="dot" w:pos="10169"/>
        </w:tabs>
        <w:spacing w:before="144" w:line="276" w:lineRule="auto"/>
        <w:ind w:left="1800" w:firstLine="0"/>
        <w:rPr>
          <w:rFonts w:ascii="Arial" w:hAnsi="Arial" w:cs="Arial"/>
        </w:rPr>
      </w:pPr>
      <w:r w:rsidRPr="00976572">
        <w:rPr>
          <w:rFonts w:ascii="Arial" w:hAnsi="Arial" w:cs="Arial"/>
        </w:rPr>
        <w:t>Kronos</w:t>
      </w:r>
      <w:r w:rsidRPr="00976572">
        <w:rPr>
          <w:rFonts w:ascii="Arial" w:hAnsi="Arial" w:cs="Arial"/>
          <w:spacing w:val="-1"/>
        </w:rPr>
        <w:tab/>
      </w:r>
      <w:r w:rsidRPr="00976572">
        <w:rPr>
          <w:rFonts w:ascii="Arial" w:hAnsi="Arial" w:cs="Arial"/>
        </w:rPr>
        <w:t>X</w:t>
      </w:r>
    </w:p>
    <w:p w14:paraId="176A2677" w14:textId="77777777" w:rsidR="0087036A" w:rsidRPr="00976572" w:rsidRDefault="00A27BD5" w:rsidP="0087036A">
      <w:pPr>
        <w:pStyle w:val="BodyText"/>
        <w:tabs>
          <w:tab w:val="right" w:leader="dot" w:pos="10169"/>
        </w:tabs>
        <w:spacing w:before="144" w:line="276" w:lineRule="auto"/>
        <w:ind w:left="1800" w:firstLine="0"/>
        <w:rPr>
          <w:rFonts w:ascii="Arial" w:hAnsi="Arial" w:cs="Arial"/>
          <w:spacing w:val="-1"/>
        </w:rPr>
      </w:pPr>
      <w:hyperlink w:anchor="_bookmark35" w:history="1">
        <w:r w:rsidR="0087036A" w:rsidRPr="00976572">
          <w:rPr>
            <w:rFonts w:ascii="Arial" w:hAnsi="Arial" w:cs="Arial"/>
            <w:spacing w:val="-1"/>
          </w:rPr>
          <w:t>Telephone</w:t>
        </w:r>
      </w:hyperlink>
      <w:r w:rsidR="0087036A" w:rsidRPr="00976572">
        <w:rPr>
          <w:rFonts w:ascii="Arial" w:hAnsi="Arial" w:cs="Arial"/>
          <w:spacing w:val="-1"/>
        </w:rPr>
        <w:tab/>
        <w:t>X</w:t>
      </w:r>
    </w:p>
    <w:p w14:paraId="5E5267F0" w14:textId="77777777" w:rsidR="0087036A" w:rsidRPr="00976572" w:rsidRDefault="00A27BD5" w:rsidP="0087036A">
      <w:pPr>
        <w:pStyle w:val="BodyText"/>
        <w:tabs>
          <w:tab w:val="right" w:leader="dot" w:pos="10169"/>
        </w:tabs>
        <w:spacing w:before="144" w:line="276" w:lineRule="auto"/>
        <w:ind w:left="1800" w:firstLine="0"/>
        <w:rPr>
          <w:rFonts w:ascii="Arial" w:hAnsi="Arial" w:cs="Arial"/>
          <w:spacing w:val="-1"/>
        </w:rPr>
      </w:pPr>
      <w:hyperlink w:anchor="_bookmark35" w:history="1">
        <w:r w:rsidR="0087036A" w:rsidRPr="00976572">
          <w:rPr>
            <w:rFonts w:ascii="Arial" w:hAnsi="Arial" w:cs="Arial"/>
            <w:spacing w:val="-1"/>
          </w:rPr>
          <w:t>Multi-Function</w:t>
        </w:r>
      </w:hyperlink>
      <w:r w:rsidR="0087036A" w:rsidRPr="00976572">
        <w:rPr>
          <w:rFonts w:ascii="Arial" w:hAnsi="Arial" w:cs="Arial"/>
          <w:spacing w:val="-1"/>
        </w:rPr>
        <w:t xml:space="preserve"> Printers (Scan, Print, Copy)</w:t>
      </w:r>
      <w:r w:rsidR="0087036A" w:rsidRPr="00976572">
        <w:rPr>
          <w:rFonts w:ascii="Arial" w:hAnsi="Arial" w:cs="Arial"/>
          <w:spacing w:val="-1"/>
        </w:rPr>
        <w:tab/>
        <w:t>X</w:t>
      </w:r>
    </w:p>
    <w:p w14:paraId="1A6A51AF" w14:textId="77777777" w:rsidR="0087036A" w:rsidRPr="00976572" w:rsidRDefault="00A27BD5" w:rsidP="0087036A">
      <w:pPr>
        <w:pStyle w:val="BodyText"/>
        <w:tabs>
          <w:tab w:val="right" w:leader="dot" w:pos="10169"/>
        </w:tabs>
        <w:spacing w:before="144" w:line="276" w:lineRule="auto"/>
        <w:ind w:left="1800" w:firstLine="0"/>
        <w:rPr>
          <w:rFonts w:ascii="Arial" w:hAnsi="Arial" w:cs="Arial"/>
          <w:spacing w:val="-1"/>
        </w:rPr>
      </w:pPr>
      <w:hyperlink w:anchor="_bookmark35" w:history="1">
        <w:r w:rsidR="0087036A" w:rsidRPr="00976572">
          <w:rPr>
            <w:rFonts w:ascii="Arial" w:hAnsi="Arial" w:cs="Arial"/>
            <w:spacing w:val="-1"/>
          </w:rPr>
          <w:t>Fax</w:t>
        </w:r>
      </w:hyperlink>
      <w:r w:rsidR="0087036A" w:rsidRPr="00976572">
        <w:rPr>
          <w:rFonts w:ascii="Arial" w:hAnsi="Arial" w:cs="Arial"/>
          <w:spacing w:val="-1"/>
        </w:rPr>
        <w:tab/>
        <w:t>X</w:t>
      </w:r>
    </w:p>
    <w:p w14:paraId="7BCC64D6" w14:textId="5E313F91" w:rsidR="0087036A" w:rsidRPr="00976572" w:rsidRDefault="00A27BD5" w:rsidP="0087036A">
      <w:pPr>
        <w:pStyle w:val="BodyText"/>
        <w:tabs>
          <w:tab w:val="right" w:leader="dot" w:pos="10169"/>
        </w:tabs>
        <w:spacing w:before="144" w:line="276" w:lineRule="auto"/>
        <w:ind w:left="1800" w:firstLine="0"/>
        <w:rPr>
          <w:rFonts w:ascii="Arial" w:hAnsi="Arial" w:cs="Arial"/>
          <w:spacing w:val="-1"/>
        </w:rPr>
      </w:pPr>
      <w:hyperlink w:anchor="_bookmark35" w:history="1">
        <w:r w:rsidR="0087036A" w:rsidRPr="00976572">
          <w:rPr>
            <w:rFonts w:ascii="Arial" w:hAnsi="Arial" w:cs="Arial"/>
            <w:spacing w:val="-1"/>
          </w:rPr>
          <w:t>PBX</w:t>
        </w:r>
      </w:hyperlink>
      <w:r w:rsidR="00C97A1A">
        <w:rPr>
          <w:rFonts w:ascii="Arial" w:hAnsi="Arial" w:cs="Arial"/>
          <w:spacing w:val="-1"/>
        </w:rPr>
        <w:t xml:space="preserve"> and Telephone Operating System</w:t>
      </w:r>
      <w:r w:rsidR="0087036A" w:rsidRPr="00976572">
        <w:rPr>
          <w:rFonts w:ascii="Arial" w:hAnsi="Arial" w:cs="Arial"/>
          <w:spacing w:val="-1"/>
        </w:rPr>
        <w:tab/>
        <w:t>X</w:t>
      </w:r>
    </w:p>
    <w:p w14:paraId="6B4563C5" w14:textId="77777777" w:rsidR="0087036A" w:rsidRPr="00976572" w:rsidRDefault="0087036A" w:rsidP="0087036A">
      <w:pPr>
        <w:pStyle w:val="BodyText"/>
        <w:tabs>
          <w:tab w:val="right" w:leader="dot" w:pos="10169"/>
        </w:tabs>
        <w:spacing w:before="144" w:line="276" w:lineRule="auto"/>
        <w:ind w:left="1800" w:firstLine="0"/>
        <w:rPr>
          <w:rFonts w:ascii="Arial" w:hAnsi="Arial" w:cs="Arial"/>
          <w:spacing w:val="-1"/>
        </w:rPr>
      </w:pPr>
      <w:r w:rsidRPr="00976572">
        <w:rPr>
          <w:rFonts w:ascii="Arial" w:hAnsi="Arial" w:cs="Arial"/>
          <w:spacing w:val="-1"/>
        </w:rPr>
        <w:t>HIPAA – Confidential Document Containers</w:t>
      </w:r>
      <w:r w:rsidRPr="00976572">
        <w:rPr>
          <w:rFonts w:ascii="Arial" w:hAnsi="Arial" w:cs="Arial"/>
          <w:spacing w:val="-1"/>
        </w:rPr>
        <w:tab/>
      </w:r>
      <w:r w:rsidRPr="00976572">
        <w:rPr>
          <w:rFonts w:ascii="Arial" w:hAnsi="Arial" w:cs="Arial"/>
        </w:rPr>
        <w:t>X</w:t>
      </w:r>
      <w:r w:rsidRPr="00976572">
        <w:rPr>
          <w:rFonts w:ascii="Arial" w:hAnsi="Arial" w:cs="Arial"/>
          <w:spacing w:val="-1"/>
        </w:rPr>
        <w:t xml:space="preserve"> </w:t>
      </w:r>
    </w:p>
    <w:p w14:paraId="60116A7C" w14:textId="77777777" w:rsidR="0087036A" w:rsidRPr="00976572" w:rsidRDefault="0087036A" w:rsidP="0087036A">
      <w:pPr>
        <w:pStyle w:val="BodyText"/>
        <w:tabs>
          <w:tab w:val="right" w:leader="dot" w:pos="10169"/>
        </w:tabs>
        <w:spacing w:before="144" w:line="276" w:lineRule="auto"/>
        <w:ind w:left="1800" w:firstLine="0"/>
        <w:rPr>
          <w:rFonts w:ascii="Arial" w:hAnsi="Arial" w:cs="Arial"/>
        </w:rPr>
      </w:pPr>
      <w:r w:rsidRPr="00976572">
        <w:rPr>
          <w:rFonts w:ascii="Arial" w:hAnsi="Arial" w:cs="Arial"/>
          <w:spacing w:val="-1"/>
        </w:rPr>
        <w:t xml:space="preserve">Sustainable Waste Removal </w:t>
      </w:r>
      <w:r w:rsidRPr="00976572">
        <w:rPr>
          <w:rFonts w:ascii="Arial" w:hAnsi="Arial" w:cs="Arial"/>
          <w:spacing w:val="-1"/>
        </w:rPr>
        <w:tab/>
      </w:r>
      <w:r w:rsidRPr="00976572">
        <w:rPr>
          <w:rFonts w:ascii="Arial" w:hAnsi="Arial" w:cs="Arial"/>
        </w:rPr>
        <w:t>X</w:t>
      </w:r>
    </w:p>
    <w:p w14:paraId="172F02DF" w14:textId="77777777" w:rsidR="0087036A" w:rsidRPr="00976572" w:rsidRDefault="0087036A" w:rsidP="0087036A">
      <w:pPr>
        <w:pStyle w:val="BodyText"/>
        <w:tabs>
          <w:tab w:val="right" w:leader="dot" w:pos="10169"/>
        </w:tabs>
        <w:spacing w:before="144" w:line="276" w:lineRule="auto"/>
        <w:ind w:left="1800" w:firstLine="0"/>
        <w:rPr>
          <w:rFonts w:ascii="Arial" w:hAnsi="Arial" w:cs="Arial"/>
          <w:spacing w:val="-1"/>
        </w:rPr>
      </w:pPr>
      <w:r w:rsidRPr="00976572">
        <w:rPr>
          <w:rFonts w:ascii="Arial" w:hAnsi="Arial" w:cs="Arial"/>
          <w:spacing w:val="-1"/>
        </w:rPr>
        <w:t>Wayfinding</w:t>
      </w:r>
      <w:r w:rsidRPr="00976572">
        <w:rPr>
          <w:rFonts w:ascii="Arial" w:hAnsi="Arial" w:cs="Arial"/>
          <w:spacing w:val="-1"/>
        </w:rPr>
        <w:tab/>
        <w:t>X</w:t>
      </w:r>
    </w:p>
    <w:p w14:paraId="018DE71A" w14:textId="77777777" w:rsidR="0087036A" w:rsidRPr="00976572" w:rsidRDefault="0087036A" w:rsidP="0087036A">
      <w:pPr>
        <w:pStyle w:val="BodyText"/>
        <w:tabs>
          <w:tab w:val="right" w:leader="dot" w:pos="10169"/>
        </w:tabs>
        <w:spacing w:before="144" w:line="276" w:lineRule="auto"/>
        <w:ind w:left="1800" w:firstLine="0"/>
        <w:rPr>
          <w:rFonts w:ascii="Arial" w:hAnsi="Arial" w:cs="Arial"/>
          <w:spacing w:val="-1"/>
        </w:rPr>
      </w:pPr>
      <w:r w:rsidRPr="00976572">
        <w:rPr>
          <w:rFonts w:ascii="Arial" w:hAnsi="Arial" w:cs="Arial"/>
          <w:spacing w:val="-1"/>
        </w:rPr>
        <w:t>Vocera</w:t>
      </w:r>
      <w:r w:rsidRPr="00976572">
        <w:rPr>
          <w:rFonts w:ascii="Arial" w:hAnsi="Arial" w:cs="Arial"/>
          <w:spacing w:val="-1"/>
        </w:rPr>
        <w:tab/>
        <w:t>X</w:t>
      </w:r>
    </w:p>
    <w:p w14:paraId="3BE78BDD" w14:textId="77777777" w:rsidR="0087036A" w:rsidRPr="00976572" w:rsidRDefault="0087036A" w:rsidP="0087036A">
      <w:pPr>
        <w:pStyle w:val="BodyText"/>
        <w:tabs>
          <w:tab w:val="right" w:leader="dot" w:pos="10169"/>
        </w:tabs>
        <w:spacing w:before="144" w:line="276" w:lineRule="auto"/>
        <w:ind w:left="1800" w:firstLine="0"/>
        <w:rPr>
          <w:rFonts w:ascii="Arial" w:hAnsi="Arial" w:cs="Arial"/>
          <w:spacing w:val="-1"/>
        </w:rPr>
      </w:pPr>
      <w:r w:rsidRPr="00976572">
        <w:rPr>
          <w:rFonts w:ascii="Arial" w:hAnsi="Arial" w:cs="Arial"/>
          <w:spacing w:val="-1"/>
        </w:rPr>
        <w:t>Nurse Call System</w:t>
      </w:r>
      <w:r w:rsidRPr="00976572">
        <w:rPr>
          <w:rFonts w:ascii="Arial" w:hAnsi="Arial" w:cs="Arial"/>
          <w:spacing w:val="-1"/>
        </w:rPr>
        <w:tab/>
        <w:t>X</w:t>
      </w:r>
    </w:p>
    <w:p w14:paraId="3CED78B3" w14:textId="77777777" w:rsidR="0087036A" w:rsidRPr="00976572" w:rsidRDefault="0087036A" w:rsidP="0087036A">
      <w:pPr>
        <w:pStyle w:val="BodyText"/>
        <w:tabs>
          <w:tab w:val="right" w:leader="dot" w:pos="10169"/>
        </w:tabs>
        <w:spacing w:before="144" w:line="276" w:lineRule="auto"/>
        <w:ind w:left="1800" w:firstLine="0"/>
        <w:rPr>
          <w:rFonts w:ascii="Arial" w:hAnsi="Arial" w:cs="Arial"/>
          <w:spacing w:val="-1"/>
        </w:rPr>
      </w:pPr>
      <w:r w:rsidRPr="00976572">
        <w:rPr>
          <w:rFonts w:ascii="Arial" w:hAnsi="Arial" w:cs="Arial"/>
          <w:spacing w:val="-1"/>
        </w:rPr>
        <w:t>Temperature Monitoring</w:t>
      </w:r>
      <w:r w:rsidRPr="00976572">
        <w:rPr>
          <w:rFonts w:ascii="Arial" w:hAnsi="Arial" w:cs="Arial"/>
          <w:spacing w:val="-1"/>
        </w:rPr>
        <w:tab/>
        <w:t>X</w:t>
      </w:r>
    </w:p>
    <w:p w14:paraId="7D3C410B" w14:textId="77777777" w:rsidR="0087036A" w:rsidRPr="00976572" w:rsidRDefault="0087036A" w:rsidP="0087036A">
      <w:pPr>
        <w:pStyle w:val="BodyText"/>
        <w:tabs>
          <w:tab w:val="right" w:leader="dot" w:pos="10169"/>
        </w:tabs>
        <w:spacing w:before="144" w:line="276" w:lineRule="auto"/>
        <w:ind w:left="1800" w:firstLine="0"/>
        <w:rPr>
          <w:rFonts w:ascii="Arial" w:hAnsi="Arial" w:cs="Arial"/>
          <w:spacing w:val="-1"/>
        </w:rPr>
      </w:pPr>
      <w:r w:rsidRPr="00976572">
        <w:rPr>
          <w:rFonts w:ascii="Arial" w:hAnsi="Arial" w:cs="Arial"/>
          <w:spacing w:val="-1"/>
        </w:rPr>
        <w:t>Patient Lift System and Mobile Lifts</w:t>
      </w:r>
      <w:r w:rsidRPr="00976572">
        <w:rPr>
          <w:rFonts w:ascii="Arial" w:hAnsi="Arial" w:cs="Arial"/>
          <w:spacing w:val="-1"/>
        </w:rPr>
        <w:tab/>
        <w:t>X</w:t>
      </w:r>
    </w:p>
    <w:p w14:paraId="0B9830EB" w14:textId="77777777" w:rsidR="0087036A" w:rsidRDefault="0087036A" w:rsidP="0087036A">
      <w:pPr>
        <w:pStyle w:val="BodyText"/>
        <w:tabs>
          <w:tab w:val="right" w:leader="dot" w:pos="10169"/>
        </w:tabs>
        <w:spacing w:before="144" w:line="276" w:lineRule="auto"/>
        <w:ind w:left="1800" w:firstLine="0"/>
        <w:rPr>
          <w:rFonts w:ascii="Arial" w:hAnsi="Arial" w:cs="Arial"/>
          <w:spacing w:val="-1"/>
        </w:rPr>
      </w:pPr>
      <w:r w:rsidRPr="00976572">
        <w:rPr>
          <w:rFonts w:ascii="Arial" w:hAnsi="Arial" w:cs="Arial"/>
          <w:spacing w:val="-1"/>
        </w:rPr>
        <w:t>Pneumatic Tube System</w:t>
      </w:r>
      <w:r w:rsidRPr="00976572">
        <w:rPr>
          <w:rFonts w:ascii="Arial" w:hAnsi="Arial" w:cs="Arial"/>
          <w:spacing w:val="-1"/>
        </w:rPr>
        <w:tab/>
        <w:t>X</w:t>
      </w:r>
    </w:p>
    <w:p w14:paraId="328C3B3F" w14:textId="77777777" w:rsidR="00A96802" w:rsidRPr="00976572" w:rsidRDefault="00A96802" w:rsidP="0087036A">
      <w:pPr>
        <w:pStyle w:val="BodyText"/>
        <w:tabs>
          <w:tab w:val="right" w:leader="dot" w:pos="10169"/>
        </w:tabs>
        <w:spacing w:before="144" w:line="276" w:lineRule="auto"/>
        <w:ind w:left="1800" w:firstLine="0"/>
        <w:rPr>
          <w:rFonts w:ascii="Arial" w:hAnsi="Arial" w:cs="Arial"/>
          <w:spacing w:val="-1"/>
        </w:rPr>
      </w:pPr>
    </w:p>
    <w:p w14:paraId="68996CD4" w14:textId="77777777" w:rsidR="0087036A" w:rsidRPr="00976572" w:rsidRDefault="00A27BD5" w:rsidP="0087036A">
      <w:pPr>
        <w:pStyle w:val="TOC2"/>
        <w:tabs>
          <w:tab w:val="right" w:leader="dot" w:pos="10172"/>
        </w:tabs>
        <w:ind w:left="1440"/>
        <w:rPr>
          <w:rFonts w:ascii="Arial" w:hAnsi="Arial" w:cs="Arial"/>
        </w:rPr>
      </w:pPr>
      <w:hyperlink w:anchor="_bookmark18" w:history="1">
        <w:r w:rsidR="0087036A" w:rsidRPr="00976572">
          <w:rPr>
            <w:rFonts w:ascii="Arial" w:hAnsi="Arial" w:cs="Arial"/>
            <w:sz w:val="32"/>
            <w:szCs w:val="32"/>
          </w:rPr>
          <w:t>Supplies</w:t>
        </w:r>
      </w:hyperlink>
      <w:r w:rsidR="0087036A" w:rsidRPr="00976572">
        <w:rPr>
          <w:rFonts w:ascii="Arial" w:hAnsi="Arial" w:cs="Arial"/>
          <w:sz w:val="32"/>
          <w:szCs w:val="32"/>
        </w:rPr>
        <w:t xml:space="preserve"> and Restocking </w:t>
      </w:r>
      <w:r w:rsidR="0087036A" w:rsidRPr="00976572">
        <w:rPr>
          <w:rFonts w:ascii="Arial" w:hAnsi="Arial" w:cs="Arial"/>
          <w:sz w:val="32"/>
          <w:szCs w:val="32"/>
        </w:rPr>
        <w:tab/>
      </w:r>
      <w:r w:rsidR="0087036A" w:rsidRPr="00976572">
        <w:rPr>
          <w:rFonts w:ascii="Arial" w:hAnsi="Arial" w:cs="Arial"/>
        </w:rPr>
        <w:t>X</w:t>
      </w:r>
    </w:p>
    <w:p w14:paraId="60F0E977" w14:textId="77777777" w:rsidR="0087036A" w:rsidRPr="00976572" w:rsidRDefault="00A27BD5" w:rsidP="0087036A">
      <w:pPr>
        <w:pStyle w:val="BodyText"/>
        <w:tabs>
          <w:tab w:val="right" w:leader="dot" w:pos="10169"/>
        </w:tabs>
        <w:spacing w:before="305"/>
        <w:ind w:left="1800" w:firstLine="0"/>
        <w:rPr>
          <w:rFonts w:ascii="Arial" w:hAnsi="Arial" w:cs="Arial"/>
        </w:rPr>
      </w:pPr>
      <w:hyperlink w:anchor="_bookmark90" w:history="1">
        <w:r w:rsidR="0087036A" w:rsidRPr="00976572">
          <w:rPr>
            <w:rFonts w:ascii="Arial" w:hAnsi="Arial" w:cs="Arial"/>
          </w:rPr>
          <w:t>Loading</w:t>
        </w:r>
      </w:hyperlink>
      <w:r w:rsidR="0087036A" w:rsidRPr="00976572">
        <w:rPr>
          <w:rFonts w:ascii="Arial" w:hAnsi="Arial" w:cs="Arial"/>
          <w:spacing w:val="-1"/>
        </w:rPr>
        <w:t xml:space="preserve"> Dock / Deliveries</w:t>
      </w:r>
      <w:r w:rsidR="0087036A" w:rsidRPr="00976572">
        <w:rPr>
          <w:rFonts w:ascii="Arial" w:hAnsi="Arial" w:cs="Arial"/>
          <w:spacing w:val="-1"/>
        </w:rPr>
        <w:tab/>
      </w:r>
      <w:r w:rsidR="0087036A" w:rsidRPr="00976572">
        <w:rPr>
          <w:rFonts w:ascii="Arial" w:hAnsi="Arial" w:cs="Arial"/>
        </w:rPr>
        <w:t>x</w:t>
      </w:r>
    </w:p>
    <w:p w14:paraId="097F9637" w14:textId="77777777" w:rsidR="00C97A1A" w:rsidRDefault="00C97A1A" w:rsidP="0087036A">
      <w:pPr>
        <w:pStyle w:val="BodyText"/>
        <w:tabs>
          <w:tab w:val="right" w:leader="dot" w:pos="10169"/>
        </w:tabs>
        <w:spacing w:before="144"/>
        <w:ind w:left="1800" w:firstLine="0"/>
      </w:pPr>
      <w:r>
        <w:t>Supply Chain……………………………………………………………………………………………………………..x</w:t>
      </w:r>
    </w:p>
    <w:p w14:paraId="15395C04" w14:textId="7EB27C91" w:rsidR="0087036A" w:rsidRPr="00976572" w:rsidRDefault="00A27BD5" w:rsidP="0087036A">
      <w:pPr>
        <w:pStyle w:val="BodyText"/>
        <w:tabs>
          <w:tab w:val="right" w:leader="dot" w:pos="10169"/>
        </w:tabs>
        <w:spacing w:before="144"/>
        <w:ind w:left="1800" w:firstLine="0"/>
        <w:rPr>
          <w:rFonts w:ascii="Arial" w:hAnsi="Arial" w:cs="Arial"/>
        </w:rPr>
      </w:pPr>
      <w:hyperlink w:anchor="_bookmark91" w:history="1">
        <w:r w:rsidR="0087036A" w:rsidRPr="00976572">
          <w:rPr>
            <w:rFonts w:ascii="Arial" w:hAnsi="Arial" w:cs="Arial"/>
          </w:rPr>
          <w:t>Supply</w:t>
        </w:r>
        <w:r w:rsidR="0087036A" w:rsidRPr="00976572">
          <w:rPr>
            <w:rFonts w:ascii="Arial" w:hAnsi="Arial" w:cs="Arial"/>
            <w:spacing w:val="-4"/>
          </w:rPr>
          <w:t xml:space="preserve"> </w:t>
        </w:r>
        <w:r w:rsidR="0087036A" w:rsidRPr="00976572">
          <w:rPr>
            <w:rFonts w:ascii="Arial" w:hAnsi="Arial" w:cs="Arial"/>
            <w:spacing w:val="-1"/>
          </w:rPr>
          <w:t>Chain</w:t>
        </w:r>
      </w:hyperlink>
      <w:r w:rsidR="0087036A" w:rsidRPr="00976572">
        <w:rPr>
          <w:rFonts w:ascii="Arial" w:hAnsi="Arial" w:cs="Arial"/>
          <w:spacing w:val="-1"/>
        </w:rPr>
        <w:t xml:space="preserve"> and Medical Gas Area</w:t>
      </w:r>
      <w:r w:rsidR="0087036A" w:rsidRPr="00976572">
        <w:rPr>
          <w:rFonts w:ascii="Arial" w:hAnsi="Arial" w:cs="Arial"/>
          <w:spacing w:val="-1"/>
        </w:rPr>
        <w:tab/>
      </w:r>
      <w:r w:rsidR="0087036A" w:rsidRPr="00976572">
        <w:rPr>
          <w:rFonts w:ascii="Arial" w:hAnsi="Arial" w:cs="Arial"/>
        </w:rPr>
        <w:t>x</w:t>
      </w:r>
    </w:p>
    <w:p w14:paraId="548BBA80" w14:textId="77777777" w:rsidR="0087036A" w:rsidRPr="00976572" w:rsidRDefault="00A27BD5" w:rsidP="0087036A">
      <w:pPr>
        <w:pStyle w:val="BodyText"/>
        <w:tabs>
          <w:tab w:val="right" w:leader="dot" w:pos="10169"/>
        </w:tabs>
        <w:spacing w:before="144"/>
        <w:ind w:left="1800" w:firstLine="0"/>
        <w:rPr>
          <w:rFonts w:ascii="Arial" w:hAnsi="Arial" w:cs="Arial"/>
        </w:rPr>
      </w:pPr>
      <w:hyperlink w:anchor="_bookmark92" w:history="1">
        <w:r w:rsidR="0087036A" w:rsidRPr="00976572">
          <w:rPr>
            <w:rFonts w:ascii="Arial" w:hAnsi="Arial" w:cs="Arial"/>
          </w:rPr>
          <w:t>Supply</w:t>
        </w:r>
      </w:hyperlink>
      <w:r w:rsidR="0087036A" w:rsidRPr="00976572">
        <w:rPr>
          <w:rFonts w:ascii="Arial" w:hAnsi="Arial" w:cs="Arial"/>
          <w:spacing w:val="-1"/>
        </w:rPr>
        <w:t xml:space="preserve"> Chain Stat Request</w:t>
      </w:r>
      <w:r w:rsidR="0087036A" w:rsidRPr="00976572">
        <w:rPr>
          <w:rFonts w:ascii="Arial" w:hAnsi="Arial" w:cs="Arial"/>
          <w:spacing w:val="-1"/>
        </w:rPr>
        <w:tab/>
      </w:r>
      <w:r w:rsidR="0087036A" w:rsidRPr="00976572">
        <w:rPr>
          <w:rFonts w:ascii="Arial" w:hAnsi="Arial" w:cs="Arial"/>
        </w:rPr>
        <w:t>x</w:t>
      </w:r>
    </w:p>
    <w:p w14:paraId="1DC0812D" w14:textId="77777777" w:rsidR="00C97A1A" w:rsidRDefault="00C97A1A" w:rsidP="0087036A">
      <w:pPr>
        <w:pStyle w:val="BodyText"/>
        <w:tabs>
          <w:tab w:val="right" w:leader="dot" w:pos="10169"/>
        </w:tabs>
        <w:spacing w:before="144"/>
        <w:ind w:left="1800" w:firstLine="0"/>
      </w:pPr>
      <w:r>
        <w:t>Pharmacy…………………………………………………………………………………………………………………..x</w:t>
      </w:r>
    </w:p>
    <w:p w14:paraId="7ECE5C81" w14:textId="7D285843" w:rsidR="0087036A" w:rsidRPr="00976572" w:rsidRDefault="00A27BD5" w:rsidP="0087036A">
      <w:pPr>
        <w:pStyle w:val="BodyText"/>
        <w:tabs>
          <w:tab w:val="right" w:leader="dot" w:pos="10169"/>
        </w:tabs>
        <w:spacing w:before="144"/>
        <w:ind w:left="1800" w:firstLine="0"/>
        <w:rPr>
          <w:rFonts w:ascii="Arial" w:hAnsi="Arial" w:cs="Arial"/>
        </w:rPr>
      </w:pPr>
      <w:hyperlink w:anchor="_bookmark95" w:history="1">
        <w:r w:rsidR="0087036A" w:rsidRPr="00976572">
          <w:rPr>
            <w:rFonts w:ascii="Arial" w:hAnsi="Arial" w:cs="Arial"/>
          </w:rPr>
          <w:t>Equipment</w:t>
        </w:r>
      </w:hyperlink>
      <w:r w:rsidR="0087036A" w:rsidRPr="00976572">
        <w:rPr>
          <w:rFonts w:ascii="Arial" w:hAnsi="Arial" w:cs="Arial"/>
        </w:rPr>
        <w:t xml:space="preserve"> Cleaning</w:t>
      </w:r>
      <w:r w:rsidR="0087036A" w:rsidRPr="00976572">
        <w:rPr>
          <w:rFonts w:ascii="Arial" w:hAnsi="Arial" w:cs="Arial"/>
        </w:rPr>
        <w:tab/>
        <w:t>x</w:t>
      </w:r>
    </w:p>
    <w:p w14:paraId="4DBFB5C0" w14:textId="77777777" w:rsidR="0087036A" w:rsidRDefault="00A27BD5" w:rsidP="0087036A">
      <w:pPr>
        <w:pStyle w:val="BodyText"/>
        <w:tabs>
          <w:tab w:val="right" w:leader="dot" w:pos="10169"/>
        </w:tabs>
        <w:spacing w:before="144"/>
        <w:ind w:left="1800" w:firstLine="0"/>
        <w:rPr>
          <w:rFonts w:ascii="Arial" w:hAnsi="Arial" w:cs="Arial"/>
        </w:rPr>
      </w:pPr>
      <w:hyperlink w:anchor="_bookmark96" w:history="1">
        <w:r w:rsidR="0087036A" w:rsidRPr="00976572">
          <w:rPr>
            <w:rFonts w:ascii="Arial" w:hAnsi="Arial" w:cs="Arial"/>
          </w:rPr>
          <w:t>Aeroscout</w:t>
        </w:r>
      </w:hyperlink>
      <w:r w:rsidR="0087036A" w:rsidRPr="00976572">
        <w:rPr>
          <w:rFonts w:ascii="Arial" w:hAnsi="Arial" w:cs="Arial"/>
          <w:spacing w:val="-1"/>
        </w:rPr>
        <w:t xml:space="preserve"> Asset Management</w:t>
      </w:r>
      <w:r w:rsidR="0087036A" w:rsidRPr="00976572">
        <w:rPr>
          <w:rFonts w:ascii="Arial" w:hAnsi="Arial" w:cs="Arial"/>
          <w:spacing w:val="-1"/>
        </w:rPr>
        <w:tab/>
      </w:r>
      <w:r w:rsidR="0087036A" w:rsidRPr="00976572">
        <w:rPr>
          <w:rFonts w:ascii="Arial" w:hAnsi="Arial" w:cs="Arial"/>
        </w:rPr>
        <w:t>x</w:t>
      </w:r>
    </w:p>
    <w:p w14:paraId="0FCEF608" w14:textId="53851BBF" w:rsidR="00C97A1A" w:rsidRDefault="00C97A1A" w:rsidP="0087036A">
      <w:pPr>
        <w:pStyle w:val="BodyText"/>
        <w:tabs>
          <w:tab w:val="right" w:leader="dot" w:pos="10169"/>
        </w:tabs>
        <w:spacing w:before="144"/>
        <w:ind w:left="1800" w:firstLine="0"/>
        <w:rPr>
          <w:rFonts w:ascii="Arial" w:hAnsi="Arial" w:cs="Arial"/>
        </w:rPr>
      </w:pPr>
      <w:r>
        <w:rPr>
          <w:rFonts w:ascii="Arial" w:hAnsi="Arial" w:cs="Arial"/>
        </w:rPr>
        <w:t>Staff Duress…………………………………………………………………………x</w:t>
      </w:r>
    </w:p>
    <w:p w14:paraId="4EAC6E60" w14:textId="77777777" w:rsidR="0087036A" w:rsidRPr="00976572" w:rsidRDefault="00A27BD5" w:rsidP="0087036A">
      <w:pPr>
        <w:pStyle w:val="BodyText"/>
        <w:tabs>
          <w:tab w:val="right" w:leader="dot" w:pos="10169"/>
        </w:tabs>
        <w:spacing w:before="144"/>
        <w:ind w:left="1800" w:firstLine="0"/>
        <w:rPr>
          <w:rFonts w:ascii="Arial" w:hAnsi="Arial" w:cs="Arial"/>
        </w:rPr>
      </w:pPr>
      <w:hyperlink w:anchor="_bookmark97" w:history="1">
        <w:r w:rsidR="0087036A" w:rsidRPr="00976572">
          <w:rPr>
            <w:rFonts w:ascii="Arial" w:hAnsi="Arial" w:cs="Arial"/>
          </w:rPr>
          <w:t>Durable</w:t>
        </w:r>
      </w:hyperlink>
      <w:r w:rsidR="0087036A" w:rsidRPr="00976572">
        <w:rPr>
          <w:rFonts w:ascii="Arial" w:hAnsi="Arial" w:cs="Arial"/>
        </w:rPr>
        <w:t xml:space="preserve"> Medical Equipment (DME)</w:t>
      </w:r>
      <w:r w:rsidR="0087036A" w:rsidRPr="00976572">
        <w:rPr>
          <w:rFonts w:ascii="Arial" w:hAnsi="Arial" w:cs="Arial"/>
        </w:rPr>
        <w:tab/>
        <w:t>x</w:t>
      </w:r>
    </w:p>
    <w:p w14:paraId="48133ABB" w14:textId="77777777" w:rsidR="0087036A" w:rsidRPr="00976572" w:rsidRDefault="00A27BD5" w:rsidP="0087036A">
      <w:pPr>
        <w:pStyle w:val="BodyText"/>
        <w:tabs>
          <w:tab w:val="right" w:leader="dot" w:pos="10169"/>
        </w:tabs>
        <w:spacing w:before="144"/>
        <w:ind w:left="1800" w:firstLine="0"/>
        <w:rPr>
          <w:rFonts w:ascii="Arial" w:hAnsi="Arial" w:cs="Arial"/>
        </w:rPr>
      </w:pPr>
      <w:hyperlink w:anchor="_bookmark99" w:history="1">
        <w:r w:rsidR="0087036A" w:rsidRPr="00976572">
          <w:rPr>
            <w:rFonts w:ascii="Arial" w:hAnsi="Arial" w:cs="Arial"/>
          </w:rPr>
          <w:t>Linen</w:t>
        </w:r>
        <w:r w:rsidR="0087036A" w:rsidRPr="00976572">
          <w:rPr>
            <w:rFonts w:ascii="Arial" w:hAnsi="Arial" w:cs="Arial"/>
            <w:spacing w:val="-2"/>
          </w:rPr>
          <w:t xml:space="preserve"> </w:t>
        </w:r>
        <w:r w:rsidR="0087036A" w:rsidRPr="00976572">
          <w:rPr>
            <w:rFonts w:ascii="Arial" w:hAnsi="Arial" w:cs="Arial"/>
            <w:spacing w:val="-1"/>
          </w:rPr>
          <w:t>Services</w:t>
        </w:r>
      </w:hyperlink>
      <w:r w:rsidR="0087036A" w:rsidRPr="00976572">
        <w:rPr>
          <w:rFonts w:ascii="Arial" w:hAnsi="Arial" w:cs="Arial"/>
          <w:spacing w:val="-1"/>
        </w:rPr>
        <w:tab/>
      </w:r>
      <w:r w:rsidR="0087036A" w:rsidRPr="00976572">
        <w:rPr>
          <w:rFonts w:ascii="Arial" w:hAnsi="Arial" w:cs="Arial"/>
        </w:rPr>
        <w:t>x</w:t>
      </w:r>
    </w:p>
    <w:p w14:paraId="24C0FA51" w14:textId="77777777" w:rsidR="0087036A" w:rsidRPr="00976572" w:rsidRDefault="00A27BD5" w:rsidP="0087036A">
      <w:pPr>
        <w:pStyle w:val="BodyText"/>
        <w:tabs>
          <w:tab w:val="right" w:leader="dot" w:pos="10169"/>
        </w:tabs>
        <w:spacing w:before="144"/>
        <w:ind w:left="1800" w:firstLine="0"/>
        <w:rPr>
          <w:rFonts w:ascii="Arial" w:hAnsi="Arial" w:cs="Arial"/>
        </w:rPr>
      </w:pPr>
      <w:hyperlink w:anchor="_bookmark99" w:history="1">
        <w:r w:rsidR="0087036A" w:rsidRPr="00976572">
          <w:rPr>
            <w:rFonts w:ascii="Arial" w:hAnsi="Arial" w:cs="Arial"/>
          </w:rPr>
          <w:t>How</w:t>
        </w:r>
      </w:hyperlink>
      <w:r w:rsidR="0087036A" w:rsidRPr="00976572">
        <w:rPr>
          <w:rFonts w:ascii="Arial" w:hAnsi="Arial" w:cs="Arial"/>
          <w:spacing w:val="-1"/>
        </w:rPr>
        <w:t xml:space="preserve"> to Order Forms and Brochures</w:t>
      </w:r>
      <w:r w:rsidR="0087036A" w:rsidRPr="00976572">
        <w:rPr>
          <w:rFonts w:ascii="Arial" w:hAnsi="Arial" w:cs="Arial"/>
          <w:spacing w:val="-1"/>
        </w:rPr>
        <w:tab/>
      </w:r>
      <w:r w:rsidR="0087036A" w:rsidRPr="00976572">
        <w:rPr>
          <w:rFonts w:ascii="Arial" w:hAnsi="Arial" w:cs="Arial"/>
        </w:rPr>
        <w:t>x</w:t>
      </w:r>
    </w:p>
    <w:p w14:paraId="1A4FBBDC" w14:textId="77777777" w:rsidR="00ED0CAB" w:rsidRDefault="00ED0CAB">
      <w:pPr>
        <w:rPr>
          <w:rFonts w:ascii="Arial" w:hAnsi="Arial" w:cs="Arial"/>
          <w:sz w:val="24"/>
          <w:szCs w:val="24"/>
        </w:rPr>
      </w:pPr>
    </w:p>
    <w:p w14:paraId="6280438F" w14:textId="77777777" w:rsidR="00E24947" w:rsidRDefault="00E24947" w:rsidP="00E24947">
      <w:pPr>
        <w:rPr>
          <w:rFonts w:ascii="Arial" w:eastAsia="Arial" w:hAnsi="Arial" w:cs="Arial"/>
          <w:sz w:val="20"/>
          <w:szCs w:val="20"/>
        </w:rPr>
      </w:pPr>
    </w:p>
    <w:p w14:paraId="6DACBC62" w14:textId="77777777" w:rsidR="00E24947" w:rsidRDefault="00E24947" w:rsidP="00E24947">
      <w:pPr>
        <w:rPr>
          <w:rFonts w:ascii="Arial" w:eastAsia="Arial" w:hAnsi="Arial" w:cs="Arial"/>
          <w:sz w:val="20"/>
          <w:szCs w:val="20"/>
        </w:rPr>
      </w:pPr>
    </w:p>
    <w:p w14:paraId="16C3E9F9" w14:textId="77777777" w:rsidR="00E24947" w:rsidRDefault="00E24947" w:rsidP="00E24947">
      <w:pPr>
        <w:rPr>
          <w:rFonts w:ascii="Arial" w:eastAsia="Arial" w:hAnsi="Arial" w:cs="Arial"/>
          <w:sz w:val="20"/>
          <w:szCs w:val="20"/>
        </w:rPr>
      </w:pPr>
    </w:p>
    <w:p w14:paraId="74F3BE5C" w14:textId="77777777" w:rsidR="00E24947" w:rsidRDefault="00E24947" w:rsidP="00E24947">
      <w:pPr>
        <w:rPr>
          <w:rFonts w:ascii="Arial" w:eastAsia="Arial" w:hAnsi="Arial" w:cs="Arial"/>
          <w:sz w:val="20"/>
          <w:szCs w:val="20"/>
        </w:rPr>
      </w:pPr>
    </w:p>
    <w:p w14:paraId="45DAC582" w14:textId="77777777" w:rsidR="00E24947" w:rsidRDefault="00E24947" w:rsidP="00E24947">
      <w:pPr>
        <w:rPr>
          <w:rFonts w:ascii="Arial" w:eastAsia="Arial" w:hAnsi="Arial" w:cs="Arial"/>
          <w:sz w:val="19"/>
          <w:szCs w:val="19"/>
        </w:rPr>
      </w:pPr>
    </w:p>
    <w:p w14:paraId="74D7F041" w14:textId="77777777" w:rsidR="00E24947" w:rsidRDefault="00A14CA3" w:rsidP="00E24947">
      <w:pPr>
        <w:spacing w:line="200" w:lineRule="atLeast"/>
        <w:ind w:left="104"/>
        <w:rPr>
          <w:rFonts w:ascii="Arial" w:eastAsia="Arial" w:hAnsi="Arial" w:cs="Arial"/>
          <w:sz w:val="20"/>
          <w:szCs w:val="20"/>
        </w:rPr>
      </w:pPr>
      <w:r w:rsidRPr="006C2555">
        <w:rPr>
          <w:rFonts w:ascii="Arial" w:hAnsi="Arial" w:cs="Arial"/>
          <w:noProof/>
        </w:rPr>
        <mc:AlternateContent>
          <mc:Choice Requires="wpg">
            <w:drawing>
              <wp:anchor distT="0" distB="0" distL="114300" distR="114300" simplePos="0" relativeHeight="251822080" behindDoc="0" locked="0" layoutInCell="1" allowOverlap="1" wp14:anchorId="0369F649" wp14:editId="1319F8A2">
                <wp:simplePos x="0" y="0"/>
                <wp:positionH relativeFrom="page">
                  <wp:posOffset>4396105</wp:posOffset>
                </wp:positionH>
                <wp:positionV relativeFrom="page">
                  <wp:posOffset>1082294</wp:posOffset>
                </wp:positionV>
                <wp:extent cx="1270" cy="8914130"/>
                <wp:effectExtent l="0" t="0" r="36830" b="20320"/>
                <wp:wrapNone/>
                <wp:docPr id="290"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8914130"/>
                          <a:chOff x="6276" y="1802"/>
                          <a:chExt cx="2" cy="14038"/>
                        </a:xfrm>
                      </wpg:grpSpPr>
                      <wps:wsp>
                        <wps:cNvPr id="291" name="Freeform 103"/>
                        <wps:cNvSpPr>
                          <a:spLocks/>
                        </wps:cNvSpPr>
                        <wps:spPr bwMode="auto">
                          <a:xfrm>
                            <a:off x="6276" y="1802"/>
                            <a:ext cx="2" cy="14038"/>
                          </a:xfrm>
                          <a:custGeom>
                            <a:avLst/>
                            <a:gdLst>
                              <a:gd name="T0" fmla="+- 0 1802 1802"/>
                              <a:gd name="T1" fmla="*/ 1802 h 14038"/>
                              <a:gd name="T2" fmla="+- 0 15840 1802"/>
                              <a:gd name="T3" fmla="*/ 15840 h 14038"/>
                            </a:gdLst>
                            <a:ahLst/>
                            <a:cxnLst>
                              <a:cxn ang="0">
                                <a:pos x="0" y="T1"/>
                              </a:cxn>
                              <a:cxn ang="0">
                                <a:pos x="0" y="T3"/>
                              </a:cxn>
                            </a:cxnLst>
                            <a:rect l="0" t="0" r="r" b="b"/>
                            <a:pathLst>
                              <a:path h="14038">
                                <a:moveTo>
                                  <a:pt x="0" y="0"/>
                                </a:moveTo>
                                <a:lnTo>
                                  <a:pt x="0" y="14038"/>
                                </a:lnTo>
                              </a:path>
                            </a:pathLst>
                          </a:custGeom>
                          <a:noFill/>
                          <a:ln w="19558">
                            <a:solidFill>
                              <a:srgbClr val="00A9A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3FD323FE" id="Group 102" o:spid="_x0000_s1026" style="position:absolute;margin-left:346.15pt;margin-top:85.2pt;width:.1pt;height:701.9pt;z-index:251822080;mso-position-horizontal-relative:page;mso-position-vertical-relative:page" coordorigin="6276,1802" coordsize="2,14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">
                <v:shape id="Freeform 103" o:spid="_x0000_s1027" style="position:absolute;left:6276;top:1802;width:2;height:14038;visibility:visible;mso-wrap-style:square;v-text-anchor:top" coordsize="2,140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lJysUA&#10;AADcAAAADwAAAGRycy9kb3ducmV2LnhtbESPzWrDMBCE74W8g9hAb7UcH0zjWgmhJGAaesjPJbe1&#10;tZVNrZWxlMR5+6pQ6HGYmW+Ycj3ZXtxo9J1jBYskBUHcON2xUXA+7V5eQfiArLF3TAoe5GG9mj2V&#10;WGh35wPdjsGICGFfoII2hKGQ0jctWfSJG4ij9+VGiyHK0Ug94j3CbS+zNM2lxY7jQosDvbfUfB+v&#10;VsFh87ncVxf6wNzktbyaOt/2tVLP82nzBiLQFP7Df+1KK8iWC/g9E4+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CUnKxQAAANwAAAAPAAAAAAAAAAAAAAAAAJgCAABkcnMv&#10;ZG93bnJldi54bWxQSwUGAAAAAAQABAD1AAAAigMAAAAA&#10;" path="m,l,14038e" filled="f" strokecolor="#00a9a0" strokeweight="1.54pt">
                  <v:path arrowok="t" o:connecttype="custom" o:connectlocs="0,1802;0,15840" o:connectangles="0,0"/>
                </v:shape>
                <w10:wrap anchorx="page" anchory="page"/>
              </v:group>
            </w:pict>
          </mc:Fallback>
        </mc:AlternateContent>
      </w:r>
      <w:r w:rsidR="00E24947">
        <w:rPr>
          <w:rFonts w:ascii="Arial" w:eastAsia="Arial" w:hAnsi="Arial" w:cs="Arial"/>
          <w:noProof/>
          <w:sz w:val="20"/>
          <w:szCs w:val="20"/>
        </w:rPr>
        <w:drawing>
          <wp:inline distT="0" distB="0" distL="0" distR="0" wp14:anchorId="66641579" wp14:editId="2898ACC2">
            <wp:extent cx="3207524" cy="6138672"/>
            <wp:effectExtent l="0" t="0" r="0" b="0"/>
            <wp:docPr id="34"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13" cstate="print"/>
                    <a:stretch>
                      <a:fillRect/>
                    </a:stretch>
                  </pic:blipFill>
                  <pic:spPr>
                    <a:xfrm>
                      <a:off x="0" y="0"/>
                      <a:ext cx="3207524" cy="6138672"/>
                    </a:xfrm>
                    <a:prstGeom prst="rect">
                      <a:avLst/>
                    </a:prstGeom>
                  </pic:spPr>
                </pic:pic>
              </a:graphicData>
            </a:graphic>
          </wp:inline>
        </w:drawing>
      </w:r>
    </w:p>
    <w:p w14:paraId="68960AEF" w14:textId="34CEEA56" w:rsidR="00E24947" w:rsidRPr="00C97A1A" w:rsidRDefault="00E24947" w:rsidP="00BF2009">
      <w:pPr>
        <w:rPr>
          <w:rFonts w:ascii="Calibri Light" w:eastAsia="Calibri Light" w:hAnsi="Calibri Light" w:cs="Calibri Light"/>
          <w:color w:val="00A9A0"/>
          <w:sz w:val="56"/>
          <w:szCs w:val="56"/>
        </w:rPr>
        <w:sectPr w:rsidR="00E24947" w:rsidRPr="00C97A1A" w:rsidSect="00BF2009">
          <w:headerReference w:type="even" r:id="rId14"/>
          <w:headerReference w:type="default" r:id="rId15"/>
          <w:footerReference w:type="default" r:id="rId16"/>
          <w:headerReference w:type="first" r:id="rId17"/>
          <w:type w:val="continuous"/>
          <w:pgSz w:w="12240" w:h="15840"/>
          <w:pgMar w:top="1500" w:right="620" w:bottom="0" w:left="760" w:header="0" w:footer="720" w:gutter="0"/>
          <w:cols w:space="1947"/>
          <w:docGrid w:linePitch="299"/>
        </w:sectPr>
      </w:pPr>
      <w:r w:rsidRPr="00CD12B4">
        <w:rPr>
          <w:rFonts w:ascii="Calibri Light"/>
          <w:color w:val="00A9A0"/>
          <w:spacing w:val="-10"/>
          <w:sz w:val="56"/>
        </w:rPr>
        <w:t>General</w:t>
      </w:r>
      <w:r w:rsidRPr="00CD12B4">
        <w:rPr>
          <w:rFonts w:ascii="Calibri Light"/>
          <w:color w:val="00A9A0"/>
          <w:spacing w:val="-41"/>
          <w:sz w:val="56"/>
        </w:rPr>
        <w:t xml:space="preserve"> </w:t>
      </w:r>
      <w:r w:rsidRPr="00CD12B4">
        <w:rPr>
          <w:rFonts w:ascii="Calibri Light"/>
          <w:color w:val="00A9A0"/>
          <w:spacing w:val="-12"/>
          <w:sz w:val="56"/>
        </w:rPr>
        <w:t>Building</w:t>
      </w:r>
      <w:r w:rsidRPr="00CD12B4">
        <w:rPr>
          <w:rFonts w:ascii="Calibri Light"/>
          <w:color w:val="00A9A0"/>
          <w:spacing w:val="17"/>
          <w:w w:val="99"/>
          <w:sz w:val="56"/>
        </w:rPr>
        <w:t xml:space="preserve"> </w:t>
      </w:r>
      <w:r w:rsidRPr="00CD12B4">
        <w:rPr>
          <w:rFonts w:ascii="Calibri Light"/>
          <w:color w:val="00A9A0"/>
          <w:spacing w:val="-12"/>
          <w:sz w:val="56"/>
        </w:rPr>
        <w:t>Information</w:t>
      </w:r>
    </w:p>
    <w:p w14:paraId="439C2551" w14:textId="287238A1" w:rsidR="008E5475" w:rsidRPr="00506001" w:rsidRDefault="00BF2009" w:rsidP="00C97A1A">
      <w:pPr>
        <w:pStyle w:val="TOC2"/>
        <w:tabs>
          <w:tab w:val="right" w:leader="dot" w:pos="10172"/>
        </w:tabs>
        <w:ind w:left="0"/>
        <w:rPr>
          <w:rFonts w:ascii="Arial" w:hAnsi="Arial" w:cs="Arial"/>
        </w:rPr>
        <w:sectPr w:rsidR="008E5475" w:rsidRPr="00506001" w:rsidSect="007C1AAC">
          <w:headerReference w:type="even" r:id="rId18"/>
          <w:headerReference w:type="default" r:id="rId19"/>
          <w:footerReference w:type="default" r:id="rId20"/>
          <w:headerReference w:type="first" r:id="rId21"/>
          <w:pgSz w:w="12240" w:h="15840"/>
          <w:pgMar w:top="1480" w:right="0" w:bottom="1580" w:left="260" w:header="0" w:footer="720" w:gutter="0"/>
          <w:cols w:space="720"/>
          <w:docGrid w:linePitch="299"/>
        </w:sectPr>
      </w:pPr>
      <w:bookmarkStart w:id="4" w:name="TAB_1_-_General_Building_Information_Tab"/>
      <w:bookmarkEnd w:id="4"/>
      <w:r>
        <w:rPr>
          <w:rFonts w:ascii="Arial" w:hAnsi="Arial" w:cs="Arial"/>
        </w:rPr>
        <w:t>Remove this blank page</w:t>
      </w:r>
    </w:p>
    <w:p w14:paraId="585062F3" w14:textId="69E43FDB" w:rsidR="004A61D8" w:rsidRPr="005D6B7B" w:rsidRDefault="00CD12B4">
      <w:pPr>
        <w:spacing w:line="641" w:lineRule="exact"/>
        <w:ind w:left="1540"/>
        <w:rPr>
          <w:rFonts w:ascii="Arial" w:eastAsia="Calibri Light" w:hAnsi="Arial" w:cs="Arial"/>
          <w:color w:val="00A9A0"/>
          <w:sz w:val="32"/>
          <w:szCs w:val="32"/>
        </w:rPr>
      </w:pPr>
      <w:r w:rsidRPr="005D6B7B">
        <w:rPr>
          <w:rFonts w:ascii="Arial" w:hAnsi="Arial" w:cs="Arial"/>
          <w:color w:val="00A9A0"/>
          <w:spacing w:val="-10"/>
          <w:sz w:val="32"/>
          <w:szCs w:val="32"/>
        </w:rPr>
        <w:t>Important Contacts</w:t>
      </w:r>
      <w:r w:rsidR="00C07554">
        <w:rPr>
          <w:rFonts w:ascii="Arial" w:hAnsi="Arial" w:cs="Arial"/>
          <w:color w:val="00A9A0"/>
          <w:spacing w:val="-10"/>
          <w:sz w:val="32"/>
          <w:szCs w:val="32"/>
        </w:rPr>
        <w:t xml:space="preserve"> </w:t>
      </w:r>
      <w:r w:rsidR="00C07554" w:rsidRPr="00C07554">
        <w:rPr>
          <w:rFonts w:ascii="Arial" w:hAnsi="Arial" w:cs="Arial"/>
          <w:color w:val="00A9A0"/>
          <w:spacing w:val="-10"/>
          <w:sz w:val="32"/>
          <w:szCs w:val="32"/>
          <w:highlight w:val="green"/>
        </w:rPr>
        <w:t>THIS IS PLACEHOLDER – IMPORT FROM POCKETGUIDEFINAL</w:t>
      </w:r>
    </w:p>
    <w:tbl>
      <w:tblPr>
        <w:tblW w:w="9020" w:type="dxa"/>
        <w:tblInd w:w="1525" w:type="dxa"/>
        <w:tblLook w:val="0600" w:firstRow="0" w:lastRow="0" w:firstColumn="0" w:lastColumn="0" w:noHBand="1" w:noVBand="1"/>
      </w:tblPr>
      <w:tblGrid>
        <w:gridCol w:w="2800"/>
        <w:gridCol w:w="2260"/>
        <w:gridCol w:w="1560"/>
        <w:gridCol w:w="2400"/>
      </w:tblGrid>
      <w:tr w:rsidR="00A9408F" w:rsidRPr="006C2555" w14:paraId="32B28316" w14:textId="77777777" w:rsidTr="00CD12B4">
        <w:trPr>
          <w:trHeight w:val="533"/>
        </w:trPr>
        <w:tc>
          <w:tcPr>
            <w:tcW w:w="2800" w:type="dxa"/>
            <w:tcBorders>
              <w:top w:val="single" w:sz="4" w:space="0" w:color="auto"/>
              <w:left w:val="single" w:sz="4" w:space="0" w:color="auto"/>
              <w:bottom w:val="single" w:sz="4" w:space="0" w:color="auto"/>
              <w:right w:val="single" w:sz="4" w:space="0" w:color="auto"/>
            </w:tcBorders>
            <w:shd w:val="clear" w:color="auto" w:fill="00E2D7"/>
            <w:vAlign w:val="bottom"/>
            <w:hideMark/>
          </w:tcPr>
          <w:p w14:paraId="1EF0EBE8" w14:textId="77777777" w:rsidR="00A9408F" w:rsidRPr="006C2555" w:rsidRDefault="00A9408F" w:rsidP="00A9408F">
            <w:pPr>
              <w:widowControl/>
              <w:jc w:val="center"/>
              <w:rPr>
                <w:rFonts w:ascii="Arial" w:eastAsia="Times New Roman" w:hAnsi="Arial" w:cs="Arial"/>
                <w:b/>
                <w:bCs/>
                <w:color w:val="000000"/>
                <w:sz w:val="20"/>
                <w:szCs w:val="20"/>
              </w:rPr>
            </w:pPr>
            <w:r w:rsidRPr="006C2555">
              <w:rPr>
                <w:rFonts w:ascii="Arial" w:eastAsia="Times New Roman" w:hAnsi="Arial" w:cs="Arial"/>
                <w:b/>
                <w:bCs/>
                <w:color w:val="000000"/>
                <w:sz w:val="20"/>
                <w:szCs w:val="20"/>
              </w:rPr>
              <w:t>Department</w:t>
            </w:r>
          </w:p>
        </w:tc>
        <w:tc>
          <w:tcPr>
            <w:tcW w:w="2260" w:type="dxa"/>
            <w:tcBorders>
              <w:top w:val="single" w:sz="4" w:space="0" w:color="auto"/>
              <w:left w:val="nil"/>
              <w:bottom w:val="single" w:sz="4" w:space="0" w:color="auto"/>
              <w:right w:val="single" w:sz="4" w:space="0" w:color="auto"/>
            </w:tcBorders>
            <w:shd w:val="clear" w:color="auto" w:fill="00E2D7"/>
            <w:vAlign w:val="bottom"/>
            <w:hideMark/>
          </w:tcPr>
          <w:p w14:paraId="1B96DEC7" w14:textId="77777777" w:rsidR="00A9408F" w:rsidRPr="006C2555" w:rsidRDefault="00A9408F" w:rsidP="00A9408F">
            <w:pPr>
              <w:widowControl/>
              <w:jc w:val="center"/>
              <w:rPr>
                <w:rFonts w:ascii="Arial" w:eastAsia="Times New Roman" w:hAnsi="Arial" w:cs="Arial"/>
                <w:b/>
                <w:bCs/>
                <w:color w:val="000000"/>
                <w:sz w:val="20"/>
                <w:szCs w:val="20"/>
              </w:rPr>
            </w:pPr>
            <w:r w:rsidRPr="006C2555">
              <w:rPr>
                <w:rFonts w:ascii="Arial" w:eastAsia="Times New Roman" w:hAnsi="Arial" w:cs="Arial"/>
                <w:b/>
                <w:bCs/>
                <w:color w:val="000000"/>
                <w:sz w:val="20"/>
                <w:szCs w:val="20"/>
              </w:rPr>
              <w:t>Current Phone number</w:t>
            </w:r>
          </w:p>
        </w:tc>
        <w:tc>
          <w:tcPr>
            <w:tcW w:w="1560" w:type="dxa"/>
            <w:tcBorders>
              <w:top w:val="single" w:sz="4" w:space="0" w:color="auto"/>
              <w:left w:val="nil"/>
              <w:bottom w:val="single" w:sz="4" w:space="0" w:color="auto"/>
              <w:right w:val="single" w:sz="4" w:space="0" w:color="auto"/>
            </w:tcBorders>
            <w:shd w:val="clear" w:color="auto" w:fill="00E2D7"/>
            <w:vAlign w:val="bottom"/>
            <w:hideMark/>
          </w:tcPr>
          <w:p w14:paraId="05ED3450" w14:textId="77777777" w:rsidR="00A9408F" w:rsidRPr="006C2555" w:rsidRDefault="00A9408F" w:rsidP="00A9408F">
            <w:pPr>
              <w:widowControl/>
              <w:jc w:val="center"/>
              <w:rPr>
                <w:rFonts w:ascii="Arial" w:eastAsia="Times New Roman" w:hAnsi="Arial" w:cs="Arial"/>
                <w:b/>
                <w:bCs/>
                <w:color w:val="000000"/>
                <w:sz w:val="20"/>
                <w:szCs w:val="20"/>
              </w:rPr>
            </w:pPr>
            <w:r w:rsidRPr="006C2555">
              <w:rPr>
                <w:rFonts w:ascii="Arial" w:eastAsia="Times New Roman" w:hAnsi="Arial" w:cs="Arial"/>
                <w:b/>
                <w:bCs/>
                <w:color w:val="000000"/>
                <w:sz w:val="20"/>
                <w:szCs w:val="20"/>
              </w:rPr>
              <w:t>Extension</w:t>
            </w:r>
          </w:p>
        </w:tc>
        <w:tc>
          <w:tcPr>
            <w:tcW w:w="2400" w:type="dxa"/>
            <w:tcBorders>
              <w:top w:val="single" w:sz="4" w:space="0" w:color="auto"/>
              <w:left w:val="nil"/>
              <w:bottom w:val="single" w:sz="4" w:space="0" w:color="auto"/>
              <w:right w:val="single" w:sz="4" w:space="0" w:color="auto"/>
            </w:tcBorders>
            <w:shd w:val="clear" w:color="auto" w:fill="00E2D7"/>
            <w:vAlign w:val="bottom"/>
            <w:hideMark/>
          </w:tcPr>
          <w:p w14:paraId="77FCA77E" w14:textId="77777777" w:rsidR="00A9408F" w:rsidRPr="006C2555" w:rsidRDefault="00A9408F" w:rsidP="00A9408F">
            <w:pPr>
              <w:widowControl/>
              <w:jc w:val="center"/>
              <w:rPr>
                <w:rFonts w:ascii="Arial" w:eastAsia="Times New Roman" w:hAnsi="Arial" w:cs="Arial"/>
                <w:b/>
                <w:bCs/>
                <w:color w:val="000000"/>
                <w:sz w:val="20"/>
                <w:szCs w:val="20"/>
              </w:rPr>
            </w:pPr>
            <w:r w:rsidRPr="006C2555">
              <w:rPr>
                <w:rFonts w:ascii="Arial" w:eastAsia="Times New Roman" w:hAnsi="Arial" w:cs="Arial"/>
                <w:b/>
                <w:bCs/>
                <w:color w:val="000000"/>
                <w:sz w:val="20"/>
                <w:szCs w:val="20"/>
              </w:rPr>
              <w:t>Department Fax Number (Telecom to Update)</w:t>
            </w:r>
          </w:p>
        </w:tc>
      </w:tr>
      <w:tr w:rsidR="00A9408F" w:rsidRPr="006C2555" w14:paraId="6A02682B"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055BB5A4"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Administration</w:t>
            </w:r>
          </w:p>
        </w:tc>
        <w:tc>
          <w:tcPr>
            <w:tcW w:w="2260" w:type="dxa"/>
            <w:tcBorders>
              <w:top w:val="nil"/>
              <w:left w:val="nil"/>
              <w:bottom w:val="single" w:sz="4" w:space="0" w:color="auto"/>
              <w:right w:val="single" w:sz="4" w:space="0" w:color="auto"/>
            </w:tcBorders>
            <w:shd w:val="clear" w:color="auto" w:fill="auto"/>
            <w:vAlign w:val="bottom"/>
            <w:hideMark/>
          </w:tcPr>
          <w:p w14:paraId="2A541578"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415-641-6536</w:t>
            </w:r>
          </w:p>
        </w:tc>
        <w:tc>
          <w:tcPr>
            <w:tcW w:w="1560" w:type="dxa"/>
            <w:tcBorders>
              <w:top w:val="nil"/>
              <w:left w:val="nil"/>
              <w:bottom w:val="single" w:sz="4" w:space="0" w:color="auto"/>
              <w:right w:val="single" w:sz="4" w:space="0" w:color="auto"/>
            </w:tcBorders>
            <w:shd w:val="clear" w:color="auto" w:fill="auto"/>
            <w:vAlign w:val="bottom"/>
            <w:hideMark/>
          </w:tcPr>
          <w:p w14:paraId="76C85B9B"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c>
          <w:tcPr>
            <w:tcW w:w="2400" w:type="dxa"/>
            <w:tcBorders>
              <w:top w:val="nil"/>
              <w:left w:val="nil"/>
              <w:bottom w:val="single" w:sz="4" w:space="0" w:color="auto"/>
              <w:right w:val="single" w:sz="4" w:space="0" w:color="auto"/>
            </w:tcBorders>
            <w:shd w:val="clear" w:color="auto" w:fill="auto"/>
            <w:vAlign w:val="bottom"/>
            <w:hideMark/>
          </w:tcPr>
          <w:p w14:paraId="7F6F404B"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415-641-7582</w:t>
            </w:r>
          </w:p>
        </w:tc>
      </w:tr>
      <w:tr w:rsidR="00A9408F" w:rsidRPr="006C2555" w14:paraId="5EAFFE30"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79631B40"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Emergency Department</w:t>
            </w:r>
          </w:p>
        </w:tc>
        <w:tc>
          <w:tcPr>
            <w:tcW w:w="2260" w:type="dxa"/>
            <w:tcBorders>
              <w:top w:val="nil"/>
              <w:left w:val="nil"/>
              <w:bottom w:val="single" w:sz="4" w:space="0" w:color="auto"/>
              <w:right w:val="single" w:sz="4" w:space="0" w:color="auto"/>
            </w:tcBorders>
            <w:shd w:val="clear" w:color="auto" w:fill="auto"/>
            <w:vAlign w:val="bottom"/>
            <w:hideMark/>
          </w:tcPr>
          <w:p w14:paraId="6A195A16"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415-641-6625</w:t>
            </w:r>
          </w:p>
        </w:tc>
        <w:tc>
          <w:tcPr>
            <w:tcW w:w="1560" w:type="dxa"/>
            <w:tcBorders>
              <w:top w:val="nil"/>
              <w:left w:val="nil"/>
              <w:bottom w:val="single" w:sz="4" w:space="0" w:color="auto"/>
              <w:right w:val="single" w:sz="4" w:space="0" w:color="auto"/>
            </w:tcBorders>
            <w:shd w:val="clear" w:color="auto" w:fill="auto"/>
            <w:vAlign w:val="bottom"/>
            <w:hideMark/>
          </w:tcPr>
          <w:p w14:paraId="69A1F74D"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86625</w:t>
            </w:r>
          </w:p>
        </w:tc>
        <w:tc>
          <w:tcPr>
            <w:tcW w:w="2400" w:type="dxa"/>
            <w:tcBorders>
              <w:top w:val="nil"/>
              <w:left w:val="nil"/>
              <w:bottom w:val="single" w:sz="4" w:space="0" w:color="auto"/>
              <w:right w:val="single" w:sz="4" w:space="0" w:color="auto"/>
            </w:tcBorders>
            <w:shd w:val="clear" w:color="auto" w:fill="auto"/>
            <w:vAlign w:val="bottom"/>
            <w:hideMark/>
          </w:tcPr>
          <w:p w14:paraId="059921BD"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415-641-7598</w:t>
            </w:r>
          </w:p>
        </w:tc>
      </w:tr>
      <w:tr w:rsidR="00A9408F" w:rsidRPr="006C2555" w14:paraId="23095095"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20B76FED" w14:textId="77777777" w:rsidR="00A9408F" w:rsidRPr="0041308B" w:rsidRDefault="00A9408F" w:rsidP="00A9408F">
            <w:pPr>
              <w:widowControl/>
              <w:rPr>
                <w:rFonts w:ascii="Arial" w:eastAsia="Times New Roman" w:hAnsi="Arial" w:cs="Arial"/>
                <w:color w:val="000000"/>
                <w:sz w:val="20"/>
                <w:szCs w:val="20"/>
                <w:highlight w:val="yellow"/>
              </w:rPr>
            </w:pPr>
            <w:r w:rsidRPr="0041308B">
              <w:rPr>
                <w:rFonts w:ascii="Arial" w:eastAsia="Times New Roman" w:hAnsi="Arial" w:cs="Arial"/>
                <w:color w:val="000000"/>
                <w:sz w:val="20"/>
                <w:szCs w:val="20"/>
                <w:highlight w:val="yellow"/>
              </w:rPr>
              <w:t>Bed Control</w:t>
            </w:r>
          </w:p>
        </w:tc>
        <w:tc>
          <w:tcPr>
            <w:tcW w:w="2260" w:type="dxa"/>
            <w:tcBorders>
              <w:top w:val="nil"/>
              <w:left w:val="nil"/>
              <w:bottom w:val="single" w:sz="4" w:space="0" w:color="auto"/>
              <w:right w:val="single" w:sz="4" w:space="0" w:color="auto"/>
            </w:tcBorders>
            <w:shd w:val="clear" w:color="auto" w:fill="auto"/>
            <w:vAlign w:val="bottom"/>
            <w:hideMark/>
          </w:tcPr>
          <w:p w14:paraId="384D8D92" w14:textId="77777777" w:rsidR="00A9408F" w:rsidRPr="0041308B" w:rsidRDefault="00A9408F" w:rsidP="00A9408F">
            <w:pPr>
              <w:widowControl/>
              <w:jc w:val="center"/>
              <w:rPr>
                <w:rFonts w:ascii="Arial" w:eastAsia="Times New Roman" w:hAnsi="Arial" w:cs="Arial"/>
                <w:color w:val="000000"/>
                <w:sz w:val="20"/>
                <w:szCs w:val="20"/>
                <w:highlight w:val="yellow"/>
              </w:rPr>
            </w:pPr>
            <w:r w:rsidRPr="0041308B">
              <w:rPr>
                <w:rFonts w:ascii="Arial" w:eastAsia="Times New Roman" w:hAnsi="Arial" w:cs="Arial"/>
                <w:color w:val="000000"/>
                <w:sz w:val="20"/>
                <w:szCs w:val="20"/>
                <w:highlight w:val="yellow"/>
              </w:rPr>
              <w:t xml:space="preserve">415-850-7123 </w:t>
            </w:r>
          </w:p>
        </w:tc>
        <w:tc>
          <w:tcPr>
            <w:tcW w:w="1560" w:type="dxa"/>
            <w:tcBorders>
              <w:top w:val="nil"/>
              <w:left w:val="nil"/>
              <w:bottom w:val="single" w:sz="4" w:space="0" w:color="auto"/>
              <w:right w:val="single" w:sz="4" w:space="0" w:color="auto"/>
            </w:tcBorders>
            <w:shd w:val="clear" w:color="auto" w:fill="auto"/>
            <w:vAlign w:val="bottom"/>
            <w:hideMark/>
          </w:tcPr>
          <w:p w14:paraId="123CF5E7" w14:textId="77777777" w:rsidR="00A9408F" w:rsidRPr="0041308B" w:rsidRDefault="00A9408F" w:rsidP="00A9408F">
            <w:pPr>
              <w:widowControl/>
              <w:jc w:val="center"/>
              <w:rPr>
                <w:rFonts w:ascii="Arial" w:eastAsia="Times New Roman" w:hAnsi="Arial" w:cs="Arial"/>
                <w:color w:val="000000"/>
                <w:sz w:val="20"/>
                <w:szCs w:val="20"/>
                <w:highlight w:val="yellow"/>
              </w:rPr>
            </w:pPr>
            <w:r w:rsidRPr="0041308B">
              <w:rPr>
                <w:rFonts w:ascii="Arial" w:eastAsia="Times New Roman" w:hAnsi="Arial" w:cs="Arial"/>
                <w:color w:val="000000"/>
                <w:sz w:val="20"/>
                <w:szCs w:val="20"/>
                <w:highlight w:val="yellow"/>
              </w:rPr>
              <w:t> </w:t>
            </w:r>
          </w:p>
        </w:tc>
        <w:tc>
          <w:tcPr>
            <w:tcW w:w="2400" w:type="dxa"/>
            <w:tcBorders>
              <w:top w:val="nil"/>
              <w:left w:val="nil"/>
              <w:bottom w:val="single" w:sz="4" w:space="0" w:color="auto"/>
              <w:right w:val="single" w:sz="4" w:space="0" w:color="auto"/>
            </w:tcBorders>
            <w:shd w:val="clear" w:color="auto" w:fill="auto"/>
            <w:vAlign w:val="bottom"/>
            <w:hideMark/>
          </w:tcPr>
          <w:p w14:paraId="47B26CEB" w14:textId="77777777" w:rsidR="00A9408F" w:rsidRPr="0041308B" w:rsidRDefault="00A9408F" w:rsidP="00A9408F">
            <w:pPr>
              <w:widowControl/>
              <w:jc w:val="center"/>
              <w:rPr>
                <w:rFonts w:ascii="Arial" w:eastAsia="Times New Roman" w:hAnsi="Arial" w:cs="Arial"/>
                <w:color w:val="000000"/>
                <w:sz w:val="20"/>
                <w:szCs w:val="20"/>
                <w:highlight w:val="yellow"/>
              </w:rPr>
            </w:pPr>
            <w:r w:rsidRPr="0041308B">
              <w:rPr>
                <w:rFonts w:ascii="Arial" w:eastAsia="Times New Roman" w:hAnsi="Arial" w:cs="Arial"/>
                <w:color w:val="000000"/>
                <w:sz w:val="20"/>
                <w:szCs w:val="20"/>
                <w:highlight w:val="yellow"/>
              </w:rPr>
              <w:t> </w:t>
            </w:r>
          </w:p>
        </w:tc>
      </w:tr>
      <w:tr w:rsidR="00A9408F" w:rsidRPr="006C2555" w14:paraId="0C59DACA"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37653C78" w14:textId="77777777" w:rsidR="00A9408F" w:rsidRPr="0041308B" w:rsidRDefault="00A9408F" w:rsidP="00A9408F">
            <w:pPr>
              <w:widowControl/>
              <w:rPr>
                <w:rFonts w:ascii="Arial" w:eastAsia="Times New Roman" w:hAnsi="Arial" w:cs="Arial"/>
                <w:color w:val="000000"/>
                <w:sz w:val="20"/>
                <w:szCs w:val="20"/>
                <w:highlight w:val="yellow"/>
              </w:rPr>
            </w:pPr>
            <w:r w:rsidRPr="0041308B">
              <w:rPr>
                <w:rFonts w:ascii="Arial" w:eastAsia="Times New Roman" w:hAnsi="Arial" w:cs="Arial"/>
                <w:color w:val="000000"/>
                <w:sz w:val="20"/>
                <w:szCs w:val="20"/>
                <w:highlight w:val="yellow"/>
              </w:rPr>
              <w:t>S3</w:t>
            </w:r>
          </w:p>
        </w:tc>
        <w:tc>
          <w:tcPr>
            <w:tcW w:w="2260" w:type="dxa"/>
            <w:tcBorders>
              <w:top w:val="nil"/>
              <w:left w:val="nil"/>
              <w:bottom w:val="single" w:sz="4" w:space="0" w:color="auto"/>
              <w:right w:val="single" w:sz="4" w:space="0" w:color="auto"/>
            </w:tcBorders>
            <w:shd w:val="clear" w:color="auto" w:fill="auto"/>
            <w:vAlign w:val="bottom"/>
            <w:hideMark/>
          </w:tcPr>
          <w:p w14:paraId="41CDA75A" w14:textId="77777777" w:rsidR="00A9408F" w:rsidRPr="0041308B" w:rsidRDefault="00A9408F" w:rsidP="00A9408F">
            <w:pPr>
              <w:widowControl/>
              <w:jc w:val="center"/>
              <w:rPr>
                <w:rFonts w:ascii="Arial" w:eastAsia="Times New Roman" w:hAnsi="Arial" w:cs="Arial"/>
                <w:color w:val="000000"/>
                <w:sz w:val="20"/>
                <w:szCs w:val="20"/>
                <w:highlight w:val="yellow"/>
              </w:rPr>
            </w:pPr>
            <w:r w:rsidRPr="0041308B">
              <w:rPr>
                <w:rFonts w:ascii="Arial" w:eastAsia="Times New Roman" w:hAnsi="Arial" w:cs="Arial"/>
                <w:color w:val="000000"/>
                <w:sz w:val="20"/>
                <w:szCs w:val="20"/>
                <w:highlight w:val="yellow"/>
              </w:rPr>
              <w:t>855-398-1631</w:t>
            </w:r>
          </w:p>
        </w:tc>
        <w:tc>
          <w:tcPr>
            <w:tcW w:w="1560" w:type="dxa"/>
            <w:tcBorders>
              <w:top w:val="nil"/>
              <w:left w:val="nil"/>
              <w:bottom w:val="single" w:sz="4" w:space="0" w:color="auto"/>
              <w:right w:val="single" w:sz="4" w:space="0" w:color="auto"/>
            </w:tcBorders>
            <w:shd w:val="clear" w:color="auto" w:fill="auto"/>
            <w:vAlign w:val="bottom"/>
            <w:hideMark/>
          </w:tcPr>
          <w:p w14:paraId="099A06C8" w14:textId="77777777" w:rsidR="00A9408F" w:rsidRPr="0041308B" w:rsidRDefault="00A9408F" w:rsidP="00A9408F">
            <w:pPr>
              <w:widowControl/>
              <w:jc w:val="center"/>
              <w:rPr>
                <w:rFonts w:ascii="Arial" w:eastAsia="Times New Roman" w:hAnsi="Arial" w:cs="Arial"/>
                <w:color w:val="000000"/>
                <w:sz w:val="20"/>
                <w:szCs w:val="20"/>
                <w:highlight w:val="yellow"/>
              </w:rPr>
            </w:pPr>
            <w:r w:rsidRPr="0041308B">
              <w:rPr>
                <w:rFonts w:ascii="Arial" w:eastAsia="Times New Roman" w:hAnsi="Arial" w:cs="Arial"/>
                <w:color w:val="000000"/>
                <w:sz w:val="20"/>
                <w:szCs w:val="20"/>
                <w:highlight w:val="yellow"/>
              </w:rPr>
              <w:t> </w:t>
            </w:r>
          </w:p>
        </w:tc>
        <w:tc>
          <w:tcPr>
            <w:tcW w:w="2400" w:type="dxa"/>
            <w:tcBorders>
              <w:top w:val="nil"/>
              <w:left w:val="nil"/>
              <w:bottom w:val="single" w:sz="4" w:space="0" w:color="auto"/>
              <w:right w:val="single" w:sz="4" w:space="0" w:color="auto"/>
            </w:tcBorders>
            <w:shd w:val="clear" w:color="auto" w:fill="auto"/>
            <w:vAlign w:val="bottom"/>
            <w:hideMark/>
          </w:tcPr>
          <w:p w14:paraId="7502ED63" w14:textId="77777777" w:rsidR="00A9408F" w:rsidRPr="0041308B" w:rsidRDefault="00A9408F" w:rsidP="00A9408F">
            <w:pPr>
              <w:widowControl/>
              <w:jc w:val="center"/>
              <w:rPr>
                <w:rFonts w:ascii="Arial" w:eastAsia="Times New Roman" w:hAnsi="Arial" w:cs="Arial"/>
                <w:color w:val="000000"/>
                <w:sz w:val="20"/>
                <w:szCs w:val="20"/>
                <w:highlight w:val="yellow"/>
              </w:rPr>
            </w:pPr>
            <w:r w:rsidRPr="0041308B">
              <w:rPr>
                <w:rFonts w:ascii="Arial" w:eastAsia="Times New Roman" w:hAnsi="Arial" w:cs="Arial"/>
                <w:color w:val="000000"/>
                <w:sz w:val="20"/>
                <w:szCs w:val="20"/>
                <w:highlight w:val="yellow"/>
              </w:rPr>
              <w:t> </w:t>
            </w:r>
          </w:p>
        </w:tc>
      </w:tr>
      <w:tr w:rsidR="00A9408F" w:rsidRPr="006C2555" w14:paraId="49028869"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6E2B398B"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Cashier</w:t>
            </w:r>
            <w:r w:rsidR="0041308B">
              <w:rPr>
                <w:rFonts w:ascii="Arial" w:eastAsia="Times New Roman" w:hAnsi="Arial" w:cs="Arial"/>
                <w:color w:val="000000"/>
                <w:sz w:val="20"/>
                <w:szCs w:val="20"/>
              </w:rPr>
              <w:t xml:space="preserve"> (L2)</w:t>
            </w:r>
          </w:p>
        </w:tc>
        <w:tc>
          <w:tcPr>
            <w:tcW w:w="2260" w:type="dxa"/>
            <w:tcBorders>
              <w:top w:val="nil"/>
              <w:left w:val="nil"/>
              <w:bottom w:val="single" w:sz="4" w:space="0" w:color="auto"/>
              <w:right w:val="single" w:sz="4" w:space="0" w:color="auto"/>
            </w:tcBorders>
            <w:shd w:val="clear" w:color="auto" w:fill="auto"/>
            <w:vAlign w:val="bottom"/>
            <w:hideMark/>
          </w:tcPr>
          <w:p w14:paraId="0B4B7240"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415-641-3333</w:t>
            </w:r>
          </w:p>
        </w:tc>
        <w:tc>
          <w:tcPr>
            <w:tcW w:w="1560" w:type="dxa"/>
            <w:tcBorders>
              <w:top w:val="nil"/>
              <w:left w:val="nil"/>
              <w:bottom w:val="single" w:sz="4" w:space="0" w:color="auto"/>
              <w:right w:val="single" w:sz="4" w:space="0" w:color="auto"/>
            </w:tcBorders>
            <w:shd w:val="clear" w:color="auto" w:fill="auto"/>
            <w:vAlign w:val="bottom"/>
            <w:hideMark/>
          </w:tcPr>
          <w:p w14:paraId="686AB253"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83333</w:t>
            </w:r>
          </w:p>
        </w:tc>
        <w:tc>
          <w:tcPr>
            <w:tcW w:w="2400" w:type="dxa"/>
            <w:tcBorders>
              <w:top w:val="nil"/>
              <w:left w:val="nil"/>
              <w:bottom w:val="single" w:sz="4" w:space="0" w:color="auto"/>
              <w:right w:val="single" w:sz="4" w:space="0" w:color="auto"/>
            </w:tcBorders>
            <w:shd w:val="clear" w:color="auto" w:fill="auto"/>
            <w:vAlign w:val="bottom"/>
            <w:hideMark/>
          </w:tcPr>
          <w:p w14:paraId="60481961" w14:textId="77777777" w:rsidR="00A9408F" w:rsidRPr="006C2555" w:rsidRDefault="0041308B" w:rsidP="00A9408F">
            <w:pPr>
              <w:widowControl/>
              <w:jc w:val="center"/>
              <w:rPr>
                <w:rFonts w:ascii="Arial" w:eastAsia="Times New Roman" w:hAnsi="Arial" w:cs="Arial"/>
                <w:color w:val="000000"/>
                <w:sz w:val="20"/>
                <w:szCs w:val="20"/>
              </w:rPr>
            </w:pPr>
            <w:r w:rsidRPr="0041308B">
              <w:rPr>
                <w:rFonts w:ascii="Arial" w:eastAsia="Times New Roman" w:hAnsi="Arial" w:cs="Arial"/>
                <w:color w:val="000000"/>
                <w:sz w:val="20"/>
                <w:szCs w:val="20"/>
                <w:highlight w:val="yellow"/>
              </w:rPr>
              <w:t>415-824-1338</w:t>
            </w:r>
          </w:p>
        </w:tc>
      </w:tr>
      <w:tr w:rsidR="00A9408F" w:rsidRPr="006C2555" w14:paraId="1F389557"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01380CC0" w14:textId="77777777" w:rsidR="00A9408F" w:rsidRPr="0090308A" w:rsidRDefault="00A9408F" w:rsidP="00A9408F">
            <w:pPr>
              <w:widowControl/>
              <w:rPr>
                <w:rFonts w:ascii="Arial" w:eastAsia="Times New Roman" w:hAnsi="Arial" w:cs="Arial"/>
                <w:color w:val="000000"/>
                <w:sz w:val="20"/>
                <w:szCs w:val="20"/>
                <w:highlight w:val="yellow"/>
              </w:rPr>
            </w:pPr>
            <w:r w:rsidRPr="0090308A">
              <w:rPr>
                <w:rFonts w:ascii="Arial" w:eastAsia="Times New Roman" w:hAnsi="Arial" w:cs="Arial"/>
                <w:color w:val="000000"/>
                <w:sz w:val="20"/>
                <w:szCs w:val="20"/>
                <w:highlight w:val="yellow"/>
              </w:rPr>
              <w:t>Cardiac Cath Lab</w:t>
            </w:r>
          </w:p>
        </w:tc>
        <w:tc>
          <w:tcPr>
            <w:tcW w:w="2260" w:type="dxa"/>
            <w:tcBorders>
              <w:top w:val="nil"/>
              <w:left w:val="nil"/>
              <w:bottom w:val="single" w:sz="4" w:space="0" w:color="auto"/>
              <w:right w:val="single" w:sz="4" w:space="0" w:color="auto"/>
            </w:tcBorders>
            <w:shd w:val="clear" w:color="auto" w:fill="auto"/>
            <w:vAlign w:val="bottom"/>
            <w:hideMark/>
          </w:tcPr>
          <w:p w14:paraId="5E4DC4BD" w14:textId="77777777" w:rsidR="00A9408F" w:rsidRPr="0090308A" w:rsidRDefault="00A9408F" w:rsidP="00A9408F">
            <w:pPr>
              <w:widowControl/>
              <w:jc w:val="center"/>
              <w:rPr>
                <w:rFonts w:ascii="Arial" w:eastAsia="Times New Roman" w:hAnsi="Arial" w:cs="Arial"/>
                <w:color w:val="000000"/>
                <w:sz w:val="20"/>
                <w:szCs w:val="20"/>
                <w:highlight w:val="yellow"/>
              </w:rPr>
            </w:pPr>
            <w:r w:rsidRPr="0090308A">
              <w:rPr>
                <w:rFonts w:ascii="Arial" w:eastAsia="Times New Roman" w:hAnsi="Arial" w:cs="Arial"/>
                <w:color w:val="000000"/>
                <w:sz w:val="20"/>
                <w:szCs w:val="20"/>
                <w:highlight w:val="yellow"/>
              </w:rPr>
              <w:t>415-600-5990</w:t>
            </w:r>
          </w:p>
        </w:tc>
        <w:tc>
          <w:tcPr>
            <w:tcW w:w="1560" w:type="dxa"/>
            <w:tcBorders>
              <w:top w:val="nil"/>
              <w:left w:val="nil"/>
              <w:bottom w:val="single" w:sz="4" w:space="0" w:color="auto"/>
              <w:right w:val="single" w:sz="4" w:space="0" w:color="auto"/>
            </w:tcBorders>
            <w:shd w:val="clear" w:color="auto" w:fill="auto"/>
            <w:vAlign w:val="bottom"/>
            <w:hideMark/>
          </w:tcPr>
          <w:p w14:paraId="68818031" w14:textId="77777777" w:rsidR="00A9408F" w:rsidRPr="0090308A" w:rsidRDefault="00A9408F" w:rsidP="00A9408F">
            <w:pPr>
              <w:widowControl/>
              <w:jc w:val="center"/>
              <w:rPr>
                <w:rFonts w:ascii="Arial" w:eastAsia="Times New Roman" w:hAnsi="Arial" w:cs="Arial"/>
                <w:color w:val="000000"/>
                <w:sz w:val="20"/>
                <w:szCs w:val="20"/>
                <w:highlight w:val="yellow"/>
              </w:rPr>
            </w:pPr>
            <w:r w:rsidRPr="0090308A">
              <w:rPr>
                <w:rFonts w:ascii="Arial" w:eastAsia="Times New Roman" w:hAnsi="Arial" w:cs="Arial"/>
                <w:color w:val="000000"/>
                <w:sz w:val="20"/>
                <w:szCs w:val="20"/>
                <w:highlight w:val="yellow"/>
              </w:rPr>
              <w:t>65990</w:t>
            </w:r>
          </w:p>
        </w:tc>
        <w:tc>
          <w:tcPr>
            <w:tcW w:w="2400" w:type="dxa"/>
            <w:tcBorders>
              <w:top w:val="nil"/>
              <w:left w:val="nil"/>
              <w:bottom w:val="single" w:sz="4" w:space="0" w:color="auto"/>
              <w:right w:val="single" w:sz="4" w:space="0" w:color="auto"/>
            </w:tcBorders>
            <w:shd w:val="clear" w:color="auto" w:fill="auto"/>
            <w:vAlign w:val="bottom"/>
            <w:hideMark/>
          </w:tcPr>
          <w:p w14:paraId="4B1FD4EE" w14:textId="77777777" w:rsidR="00A9408F" w:rsidRPr="0090308A" w:rsidRDefault="00A9408F" w:rsidP="00A9408F">
            <w:pPr>
              <w:widowControl/>
              <w:jc w:val="center"/>
              <w:rPr>
                <w:rFonts w:ascii="Arial" w:eastAsia="Times New Roman" w:hAnsi="Arial" w:cs="Arial"/>
                <w:color w:val="000000"/>
                <w:sz w:val="20"/>
                <w:szCs w:val="20"/>
                <w:highlight w:val="yellow"/>
              </w:rPr>
            </w:pPr>
            <w:r w:rsidRPr="0090308A">
              <w:rPr>
                <w:rFonts w:ascii="Arial" w:eastAsia="Times New Roman" w:hAnsi="Arial" w:cs="Arial"/>
                <w:color w:val="000000"/>
                <w:sz w:val="20"/>
                <w:szCs w:val="20"/>
                <w:highlight w:val="yellow"/>
              </w:rPr>
              <w:t> </w:t>
            </w:r>
          </w:p>
        </w:tc>
      </w:tr>
      <w:tr w:rsidR="00A9408F" w:rsidRPr="006C2555" w14:paraId="2FA22A03"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58C5ED24" w14:textId="77777777" w:rsidR="00A9408F" w:rsidRPr="0090308A" w:rsidRDefault="00A9408F" w:rsidP="00A9408F">
            <w:pPr>
              <w:widowControl/>
              <w:rPr>
                <w:rFonts w:ascii="Arial" w:eastAsia="Times New Roman" w:hAnsi="Arial" w:cs="Arial"/>
                <w:color w:val="000000"/>
                <w:sz w:val="20"/>
                <w:szCs w:val="20"/>
                <w:highlight w:val="yellow"/>
              </w:rPr>
            </w:pPr>
            <w:r w:rsidRPr="0090308A">
              <w:rPr>
                <w:rFonts w:ascii="Arial" w:eastAsia="Times New Roman" w:hAnsi="Arial" w:cs="Arial"/>
                <w:color w:val="000000"/>
                <w:sz w:val="20"/>
                <w:szCs w:val="20"/>
                <w:highlight w:val="yellow"/>
              </w:rPr>
              <w:t>Cardiology</w:t>
            </w:r>
          </w:p>
        </w:tc>
        <w:tc>
          <w:tcPr>
            <w:tcW w:w="2260" w:type="dxa"/>
            <w:tcBorders>
              <w:top w:val="nil"/>
              <w:left w:val="nil"/>
              <w:bottom w:val="single" w:sz="4" w:space="0" w:color="auto"/>
              <w:right w:val="single" w:sz="4" w:space="0" w:color="auto"/>
            </w:tcBorders>
            <w:shd w:val="clear" w:color="auto" w:fill="auto"/>
            <w:vAlign w:val="bottom"/>
            <w:hideMark/>
          </w:tcPr>
          <w:p w14:paraId="3C27634F" w14:textId="77777777" w:rsidR="00A9408F" w:rsidRPr="0090308A" w:rsidRDefault="00A9408F" w:rsidP="00A9408F">
            <w:pPr>
              <w:widowControl/>
              <w:jc w:val="center"/>
              <w:rPr>
                <w:rFonts w:ascii="Arial" w:eastAsia="Times New Roman" w:hAnsi="Arial" w:cs="Arial"/>
                <w:color w:val="000000"/>
                <w:sz w:val="20"/>
                <w:szCs w:val="20"/>
                <w:highlight w:val="yellow"/>
              </w:rPr>
            </w:pPr>
            <w:r w:rsidRPr="0090308A">
              <w:rPr>
                <w:rFonts w:ascii="Arial" w:eastAsia="Times New Roman" w:hAnsi="Arial" w:cs="Arial"/>
                <w:color w:val="000000"/>
                <w:sz w:val="20"/>
                <w:szCs w:val="20"/>
                <w:highlight w:val="yellow"/>
              </w:rPr>
              <w:t>415-537-8600</w:t>
            </w:r>
          </w:p>
        </w:tc>
        <w:tc>
          <w:tcPr>
            <w:tcW w:w="1560" w:type="dxa"/>
            <w:tcBorders>
              <w:top w:val="nil"/>
              <w:left w:val="nil"/>
              <w:bottom w:val="single" w:sz="4" w:space="0" w:color="auto"/>
              <w:right w:val="single" w:sz="4" w:space="0" w:color="auto"/>
            </w:tcBorders>
            <w:shd w:val="clear" w:color="auto" w:fill="auto"/>
            <w:vAlign w:val="bottom"/>
            <w:hideMark/>
          </w:tcPr>
          <w:p w14:paraId="4E199063" w14:textId="77777777" w:rsidR="00A9408F" w:rsidRPr="0090308A" w:rsidRDefault="00A9408F" w:rsidP="00A9408F">
            <w:pPr>
              <w:widowControl/>
              <w:jc w:val="center"/>
              <w:rPr>
                <w:rFonts w:ascii="Arial" w:eastAsia="Times New Roman" w:hAnsi="Arial" w:cs="Arial"/>
                <w:color w:val="000000"/>
                <w:sz w:val="20"/>
                <w:szCs w:val="20"/>
                <w:highlight w:val="yellow"/>
              </w:rPr>
            </w:pPr>
            <w:r w:rsidRPr="0090308A">
              <w:rPr>
                <w:rFonts w:ascii="Arial" w:eastAsia="Times New Roman" w:hAnsi="Arial" w:cs="Arial"/>
                <w:color w:val="000000"/>
                <w:sz w:val="20"/>
                <w:szCs w:val="20"/>
                <w:highlight w:val="yellow"/>
              </w:rPr>
              <w:t>78600</w:t>
            </w:r>
          </w:p>
        </w:tc>
        <w:tc>
          <w:tcPr>
            <w:tcW w:w="2400" w:type="dxa"/>
            <w:tcBorders>
              <w:top w:val="nil"/>
              <w:left w:val="nil"/>
              <w:bottom w:val="single" w:sz="4" w:space="0" w:color="auto"/>
              <w:right w:val="single" w:sz="4" w:space="0" w:color="auto"/>
            </w:tcBorders>
            <w:shd w:val="clear" w:color="auto" w:fill="auto"/>
            <w:vAlign w:val="bottom"/>
            <w:hideMark/>
          </w:tcPr>
          <w:p w14:paraId="45C4F2C4" w14:textId="77777777" w:rsidR="00A9408F" w:rsidRPr="0090308A" w:rsidRDefault="00A9408F" w:rsidP="00A9408F">
            <w:pPr>
              <w:widowControl/>
              <w:jc w:val="center"/>
              <w:rPr>
                <w:rFonts w:ascii="Arial" w:eastAsia="Times New Roman" w:hAnsi="Arial" w:cs="Arial"/>
                <w:color w:val="000000"/>
                <w:sz w:val="20"/>
                <w:szCs w:val="20"/>
                <w:highlight w:val="yellow"/>
              </w:rPr>
            </w:pPr>
            <w:r w:rsidRPr="0090308A">
              <w:rPr>
                <w:rFonts w:ascii="Arial" w:eastAsia="Times New Roman" w:hAnsi="Arial" w:cs="Arial"/>
                <w:color w:val="000000"/>
                <w:sz w:val="20"/>
                <w:szCs w:val="20"/>
                <w:highlight w:val="yellow"/>
              </w:rPr>
              <w:t>415-369-1370</w:t>
            </w:r>
          </w:p>
        </w:tc>
      </w:tr>
      <w:tr w:rsidR="00A9408F" w:rsidRPr="006C2555" w14:paraId="4E5F9C45"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7B3282A3"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Case Management</w:t>
            </w:r>
          </w:p>
        </w:tc>
        <w:tc>
          <w:tcPr>
            <w:tcW w:w="2260" w:type="dxa"/>
            <w:tcBorders>
              <w:top w:val="nil"/>
              <w:left w:val="nil"/>
              <w:bottom w:val="single" w:sz="4" w:space="0" w:color="auto"/>
              <w:right w:val="single" w:sz="4" w:space="0" w:color="auto"/>
            </w:tcBorders>
            <w:shd w:val="clear" w:color="auto" w:fill="auto"/>
            <w:vAlign w:val="bottom"/>
            <w:hideMark/>
          </w:tcPr>
          <w:p w14:paraId="5BCAA757"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415-641-6534</w:t>
            </w:r>
          </w:p>
        </w:tc>
        <w:tc>
          <w:tcPr>
            <w:tcW w:w="1560" w:type="dxa"/>
            <w:tcBorders>
              <w:top w:val="nil"/>
              <w:left w:val="nil"/>
              <w:bottom w:val="single" w:sz="4" w:space="0" w:color="auto"/>
              <w:right w:val="single" w:sz="4" w:space="0" w:color="auto"/>
            </w:tcBorders>
            <w:shd w:val="clear" w:color="auto" w:fill="auto"/>
            <w:vAlign w:val="bottom"/>
            <w:hideMark/>
          </w:tcPr>
          <w:p w14:paraId="0882A5D3"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86534</w:t>
            </w:r>
          </w:p>
        </w:tc>
        <w:tc>
          <w:tcPr>
            <w:tcW w:w="2400" w:type="dxa"/>
            <w:tcBorders>
              <w:top w:val="nil"/>
              <w:left w:val="nil"/>
              <w:bottom w:val="single" w:sz="4" w:space="0" w:color="auto"/>
              <w:right w:val="single" w:sz="4" w:space="0" w:color="auto"/>
            </w:tcBorders>
            <w:shd w:val="clear" w:color="auto" w:fill="auto"/>
            <w:vAlign w:val="bottom"/>
            <w:hideMark/>
          </w:tcPr>
          <w:p w14:paraId="172054BD"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415-821-9657</w:t>
            </w:r>
          </w:p>
        </w:tc>
      </w:tr>
      <w:tr w:rsidR="00A9408F" w:rsidRPr="006C2555" w14:paraId="4CB5CAC4"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44FAD317"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Chaplain</w:t>
            </w:r>
          </w:p>
        </w:tc>
        <w:tc>
          <w:tcPr>
            <w:tcW w:w="2260" w:type="dxa"/>
            <w:tcBorders>
              <w:top w:val="nil"/>
              <w:left w:val="nil"/>
              <w:bottom w:val="single" w:sz="4" w:space="0" w:color="auto"/>
              <w:right w:val="single" w:sz="4" w:space="0" w:color="auto"/>
            </w:tcBorders>
            <w:shd w:val="clear" w:color="auto" w:fill="auto"/>
            <w:vAlign w:val="bottom"/>
            <w:hideMark/>
          </w:tcPr>
          <w:p w14:paraId="6580F2E5"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415-641-6527</w:t>
            </w:r>
          </w:p>
        </w:tc>
        <w:tc>
          <w:tcPr>
            <w:tcW w:w="1560" w:type="dxa"/>
            <w:tcBorders>
              <w:top w:val="nil"/>
              <w:left w:val="nil"/>
              <w:bottom w:val="single" w:sz="4" w:space="0" w:color="auto"/>
              <w:right w:val="single" w:sz="4" w:space="0" w:color="auto"/>
            </w:tcBorders>
            <w:shd w:val="clear" w:color="auto" w:fill="auto"/>
            <w:vAlign w:val="bottom"/>
            <w:hideMark/>
          </w:tcPr>
          <w:p w14:paraId="1EF3175B"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86527</w:t>
            </w:r>
          </w:p>
        </w:tc>
        <w:tc>
          <w:tcPr>
            <w:tcW w:w="2400" w:type="dxa"/>
            <w:tcBorders>
              <w:top w:val="nil"/>
              <w:left w:val="nil"/>
              <w:bottom w:val="single" w:sz="4" w:space="0" w:color="auto"/>
              <w:right w:val="single" w:sz="4" w:space="0" w:color="auto"/>
            </w:tcBorders>
            <w:shd w:val="clear" w:color="auto" w:fill="auto"/>
            <w:vAlign w:val="bottom"/>
            <w:hideMark/>
          </w:tcPr>
          <w:p w14:paraId="6ED3C191"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26D12376"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75309B0A"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Clinical Lab</w:t>
            </w:r>
          </w:p>
        </w:tc>
        <w:tc>
          <w:tcPr>
            <w:tcW w:w="2260" w:type="dxa"/>
            <w:tcBorders>
              <w:top w:val="nil"/>
              <w:left w:val="nil"/>
              <w:bottom w:val="single" w:sz="4" w:space="0" w:color="auto"/>
              <w:right w:val="single" w:sz="4" w:space="0" w:color="auto"/>
            </w:tcBorders>
            <w:shd w:val="clear" w:color="auto" w:fill="auto"/>
            <w:vAlign w:val="bottom"/>
            <w:hideMark/>
          </w:tcPr>
          <w:p w14:paraId="64B8C6AB"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415-641-6533</w:t>
            </w:r>
          </w:p>
        </w:tc>
        <w:tc>
          <w:tcPr>
            <w:tcW w:w="1560" w:type="dxa"/>
            <w:tcBorders>
              <w:top w:val="nil"/>
              <w:left w:val="nil"/>
              <w:bottom w:val="single" w:sz="4" w:space="0" w:color="auto"/>
              <w:right w:val="single" w:sz="4" w:space="0" w:color="auto"/>
            </w:tcBorders>
            <w:shd w:val="clear" w:color="auto" w:fill="auto"/>
            <w:vAlign w:val="bottom"/>
            <w:hideMark/>
          </w:tcPr>
          <w:p w14:paraId="1FAA67AA"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86533</w:t>
            </w:r>
          </w:p>
        </w:tc>
        <w:tc>
          <w:tcPr>
            <w:tcW w:w="2400" w:type="dxa"/>
            <w:tcBorders>
              <w:top w:val="nil"/>
              <w:left w:val="nil"/>
              <w:bottom w:val="single" w:sz="4" w:space="0" w:color="auto"/>
              <w:right w:val="single" w:sz="4" w:space="0" w:color="auto"/>
            </w:tcBorders>
            <w:shd w:val="clear" w:color="auto" w:fill="auto"/>
            <w:vAlign w:val="bottom"/>
            <w:hideMark/>
          </w:tcPr>
          <w:p w14:paraId="67579A8E"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3DC6AAA3"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404A3298"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Diabetes Center</w:t>
            </w:r>
          </w:p>
        </w:tc>
        <w:tc>
          <w:tcPr>
            <w:tcW w:w="2260" w:type="dxa"/>
            <w:tcBorders>
              <w:top w:val="nil"/>
              <w:left w:val="nil"/>
              <w:bottom w:val="single" w:sz="4" w:space="0" w:color="auto"/>
              <w:right w:val="single" w:sz="4" w:space="0" w:color="auto"/>
            </w:tcBorders>
            <w:shd w:val="clear" w:color="auto" w:fill="auto"/>
            <w:vAlign w:val="bottom"/>
            <w:hideMark/>
          </w:tcPr>
          <w:p w14:paraId="7983CB0E"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415-600-0506</w:t>
            </w:r>
          </w:p>
        </w:tc>
        <w:tc>
          <w:tcPr>
            <w:tcW w:w="1560" w:type="dxa"/>
            <w:tcBorders>
              <w:top w:val="nil"/>
              <w:left w:val="nil"/>
              <w:bottom w:val="single" w:sz="4" w:space="0" w:color="auto"/>
              <w:right w:val="single" w:sz="4" w:space="0" w:color="auto"/>
            </w:tcBorders>
            <w:shd w:val="clear" w:color="auto" w:fill="auto"/>
            <w:vAlign w:val="bottom"/>
            <w:hideMark/>
          </w:tcPr>
          <w:p w14:paraId="5011D01F"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60506</w:t>
            </w:r>
          </w:p>
        </w:tc>
        <w:tc>
          <w:tcPr>
            <w:tcW w:w="2400" w:type="dxa"/>
            <w:tcBorders>
              <w:top w:val="nil"/>
              <w:left w:val="nil"/>
              <w:bottom w:val="single" w:sz="4" w:space="0" w:color="auto"/>
              <w:right w:val="single" w:sz="4" w:space="0" w:color="auto"/>
            </w:tcBorders>
            <w:shd w:val="clear" w:color="auto" w:fill="auto"/>
            <w:vAlign w:val="bottom"/>
            <w:hideMark/>
          </w:tcPr>
          <w:p w14:paraId="566A0ECD"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415-600-6279</w:t>
            </w:r>
          </w:p>
        </w:tc>
      </w:tr>
      <w:tr w:rsidR="00A9408F" w:rsidRPr="006C2555" w14:paraId="6CA58109"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098CF2BB"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Dialysis (in-patient)</w:t>
            </w:r>
          </w:p>
        </w:tc>
        <w:tc>
          <w:tcPr>
            <w:tcW w:w="2260" w:type="dxa"/>
            <w:tcBorders>
              <w:top w:val="nil"/>
              <w:left w:val="nil"/>
              <w:bottom w:val="single" w:sz="4" w:space="0" w:color="auto"/>
              <w:right w:val="single" w:sz="4" w:space="0" w:color="auto"/>
            </w:tcBorders>
            <w:shd w:val="clear" w:color="auto" w:fill="auto"/>
            <w:vAlign w:val="bottom"/>
            <w:hideMark/>
          </w:tcPr>
          <w:p w14:paraId="7F48964B"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415-641-3427</w:t>
            </w:r>
          </w:p>
        </w:tc>
        <w:tc>
          <w:tcPr>
            <w:tcW w:w="1560" w:type="dxa"/>
            <w:tcBorders>
              <w:top w:val="nil"/>
              <w:left w:val="nil"/>
              <w:bottom w:val="single" w:sz="4" w:space="0" w:color="auto"/>
              <w:right w:val="single" w:sz="4" w:space="0" w:color="auto"/>
            </w:tcBorders>
            <w:shd w:val="clear" w:color="auto" w:fill="auto"/>
            <w:vAlign w:val="bottom"/>
            <w:hideMark/>
          </w:tcPr>
          <w:p w14:paraId="1EBABB73"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83427</w:t>
            </w:r>
          </w:p>
        </w:tc>
        <w:tc>
          <w:tcPr>
            <w:tcW w:w="2400" w:type="dxa"/>
            <w:tcBorders>
              <w:top w:val="nil"/>
              <w:left w:val="nil"/>
              <w:bottom w:val="single" w:sz="4" w:space="0" w:color="auto"/>
              <w:right w:val="single" w:sz="4" w:space="0" w:color="auto"/>
            </w:tcBorders>
            <w:shd w:val="clear" w:color="auto" w:fill="auto"/>
            <w:vAlign w:val="bottom"/>
            <w:hideMark/>
          </w:tcPr>
          <w:p w14:paraId="7CB5FC85"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2F3CCA03"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245426E4" w14:textId="77777777" w:rsidR="00A9408F" w:rsidRPr="006B6ABB" w:rsidRDefault="00A9408F" w:rsidP="00A9408F">
            <w:pPr>
              <w:widowControl/>
              <w:rPr>
                <w:rFonts w:ascii="Arial" w:eastAsia="Times New Roman" w:hAnsi="Arial" w:cs="Arial"/>
                <w:color w:val="000000"/>
                <w:sz w:val="20"/>
                <w:szCs w:val="20"/>
                <w:highlight w:val="yellow"/>
              </w:rPr>
            </w:pPr>
            <w:r w:rsidRPr="006B6ABB">
              <w:rPr>
                <w:rFonts w:ascii="Arial" w:eastAsia="Times New Roman" w:hAnsi="Arial" w:cs="Arial"/>
                <w:color w:val="000000"/>
                <w:sz w:val="20"/>
                <w:szCs w:val="20"/>
                <w:highlight w:val="yellow"/>
              </w:rPr>
              <w:t>Dictation</w:t>
            </w:r>
          </w:p>
        </w:tc>
        <w:tc>
          <w:tcPr>
            <w:tcW w:w="2260" w:type="dxa"/>
            <w:tcBorders>
              <w:top w:val="nil"/>
              <w:left w:val="nil"/>
              <w:bottom w:val="single" w:sz="4" w:space="0" w:color="auto"/>
              <w:right w:val="single" w:sz="4" w:space="0" w:color="auto"/>
            </w:tcBorders>
            <w:shd w:val="clear" w:color="auto" w:fill="auto"/>
            <w:vAlign w:val="bottom"/>
            <w:hideMark/>
          </w:tcPr>
          <w:p w14:paraId="4B64AC9A" w14:textId="77777777" w:rsidR="00A9408F" w:rsidRPr="006B6ABB" w:rsidRDefault="00A9408F" w:rsidP="00A9408F">
            <w:pPr>
              <w:widowControl/>
              <w:jc w:val="center"/>
              <w:rPr>
                <w:rFonts w:ascii="Arial" w:eastAsia="Times New Roman" w:hAnsi="Arial" w:cs="Arial"/>
                <w:color w:val="000000"/>
                <w:sz w:val="20"/>
                <w:szCs w:val="20"/>
                <w:highlight w:val="yellow"/>
              </w:rPr>
            </w:pPr>
            <w:r w:rsidRPr="006B6ABB">
              <w:rPr>
                <w:rFonts w:ascii="Arial" w:eastAsia="Times New Roman" w:hAnsi="Arial" w:cs="Arial"/>
                <w:color w:val="000000"/>
                <w:sz w:val="20"/>
                <w:szCs w:val="20"/>
                <w:highlight w:val="yellow"/>
              </w:rPr>
              <w:t>415-641-6860</w:t>
            </w:r>
          </w:p>
        </w:tc>
        <w:tc>
          <w:tcPr>
            <w:tcW w:w="1560" w:type="dxa"/>
            <w:tcBorders>
              <w:top w:val="nil"/>
              <w:left w:val="nil"/>
              <w:bottom w:val="single" w:sz="4" w:space="0" w:color="auto"/>
              <w:right w:val="single" w:sz="4" w:space="0" w:color="auto"/>
            </w:tcBorders>
            <w:shd w:val="clear" w:color="auto" w:fill="auto"/>
            <w:vAlign w:val="bottom"/>
            <w:hideMark/>
          </w:tcPr>
          <w:p w14:paraId="703E7D7D" w14:textId="77777777" w:rsidR="00A9408F" w:rsidRPr="006B6ABB" w:rsidRDefault="00A9408F" w:rsidP="00A9408F">
            <w:pPr>
              <w:widowControl/>
              <w:jc w:val="center"/>
              <w:rPr>
                <w:rFonts w:ascii="Arial" w:eastAsia="Times New Roman" w:hAnsi="Arial" w:cs="Arial"/>
                <w:color w:val="000000"/>
                <w:sz w:val="20"/>
                <w:szCs w:val="20"/>
                <w:highlight w:val="yellow"/>
              </w:rPr>
            </w:pPr>
            <w:r w:rsidRPr="006B6ABB">
              <w:rPr>
                <w:rFonts w:ascii="Arial" w:eastAsia="Times New Roman" w:hAnsi="Arial" w:cs="Arial"/>
                <w:color w:val="000000"/>
                <w:sz w:val="20"/>
                <w:szCs w:val="20"/>
                <w:highlight w:val="yellow"/>
              </w:rPr>
              <w:t>86860</w:t>
            </w:r>
          </w:p>
        </w:tc>
        <w:tc>
          <w:tcPr>
            <w:tcW w:w="2400" w:type="dxa"/>
            <w:tcBorders>
              <w:top w:val="nil"/>
              <w:left w:val="nil"/>
              <w:bottom w:val="single" w:sz="4" w:space="0" w:color="auto"/>
              <w:right w:val="single" w:sz="4" w:space="0" w:color="auto"/>
            </w:tcBorders>
            <w:shd w:val="clear" w:color="auto" w:fill="auto"/>
            <w:vAlign w:val="bottom"/>
            <w:hideMark/>
          </w:tcPr>
          <w:p w14:paraId="286113AE" w14:textId="77777777" w:rsidR="00A9408F" w:rsidRPr="006B6ABB" w:rsidRDefault="00A9408F" w:rsidP="00A9408F">
            <w:pPr>
              <w:widowControl/>
              <w:jc w:val="center"/>
              <w:rPr>
                <w:rFonts w:ascii="Arial" w:eastAsia="Times New Roman" w:hAnsi="Arial" w:cs="Arial"/>
                <w:color w:val="000000"/>
                <w:sz w:val="20"/>
                <w:szCs w:val="20"/>
                <w:highlight w:val="yellow"/>
              </w:rPr>
            </w:pPr>
            <w:r w:rsidRPr="006B6ABB">
              <w:rPr>
                <w:rFonts w:ascii="Arial" w:eastAsia="Times New Roman" w:hAnsi="Arial" w:cs="Arial"/>
                <w:color w:val="000000"/>
                <w:sz w:val="20"/>
                <w:szCs w:val="20"/>
                <w:highlight w:val="yellow"/>
              </w:rPr>
              <w:t> </w:t>
            </w:r>
          </w:p>
        </w:tc>
      </w:tr>
      <w:tr w:rsidR="00A9408F" w:rsidRPr="006C2555" w14:paraId="4CB4CBA7"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4A1E99B9" w14:textId="77777777" w:rsidR="00A9408F" w:rsidRPr="006B6ABB" w:rsidRDefault="00A9408F" w:rsidP="00A9408F">
            <w:pPr>
              <w:widowControl/>
              <w:rPr>
                <w:rFonts w:ascii="Arial" w:eastAsia="Times New Roman" w:hAnsi="Arial" w:cs="Arial"/>
                <w:color w:val="000000"/>
                <w:sz w:val="20"/>
                <w:szCs w:val="20"/>
                <w:highlight w:val="yellow"/>
              </w:rPr>
            </w:pPr>
            <w:r w:rsidRPr="006B6ABB">
              <w:rPr>
                <w:rFonts w:ascii="Arial" w:eastAsia="Times New Roman" w:hAnsi="Arial" w:cs="Arial"/>
                <w:color w:val="000000"/>
                <w:sz w:val="20"/>
                <w:szCs w:val="20"/>
                <w:highlight w:val="yellow"/>
              </w:rPr>
              <w:t>Doctor's Dining Rm</w:t>
            </w:r>
          </w:p>
        </w:tc>
        <w:tc>
          <w:tcPr>
            <w:tcW w:w="2260" w:type="dxa"/>
            <w:tcBorders>
              <w:top w:val="nil"/>
              <w:left w:val="nil"/>
              <w:bottom w:val="single" w:sz="4" w:space="0" w:color="auto"/>
              <w:right w:val="single" w:sz="4" w:space="0" w:color="auto"/>
            </w:tcBorders>
            <w:shd w:val="clear" w:color="auto" w:fill="auto"/>
            <w:vAlign w:val="bottom"/>
            <w:hideMark/>
          </w:tcPr>
          <w:p w14:paraId="12FC36BC" w14:textId="77777777" w:rsidR="00A9408F" w:rsidRPr="006B6ABB" w:rsidRDefault="00A9408F" w:rsidP="00A9408F">
            <w:pPr>
              <w:widowControl/>
              <w:jc w:val="center"/>
              <w:rPr>
                <w:rFonts w:ascii="Arial" w:eastAsia="Times New Roman" w:hAnsi="Arial" w:cs="Arial"/>
                <w:color w:val="000000"/>
                <w:sz w:val="20"/>
                <w:szCs w:val="20"/>
                <w:highlight w:val="yellow"/>
              </w:rPr>
            </w:pPr>
            <w:r w:rsidRPr="006B6ABB">
              <w:rPr>
                <w:rFonts w:ascii="Arial" w:eastAsia="Times New Roman" w:hAnsi="Arial" w:cs="Arial"/>
                <w:color w:val="000000"/>
                <w:sz w:val="20"/>
                <w:szCs w:val="20"/>
                <w:highlight w:val="yellow"/>
              </w:rPr>
              <w:t>415-641-1204</w:t>
            </w:r>
          </w:p>
        </w:tc>
        <w:tc>
          <w:tcPr>
            <w:tcW w:w="1560" w:type="dxa"/>
            <w:tcBorders>
              <w:top w:val="nil"/>
              <w:left w:val="nil"/>
              <w:bottom w:val="single" w:sz="4" w:space="0" w:color="auto"/>
              <w:right w:val="single" w:sz="4" w:space="0" w:color="auto"/>
            </w:tcBorders>
            <w:shd w:val="clear" w:color="auto" w:fill="auto"/>
            <w:vAlign w:val="bottom"/>
            <w:hideMark/>
          </w:tcPr>
          <w:p w14:paraId="70CC8CAE" w14:textId="77777777" w:rsidR="00A9408F" w:rsidRPr="006B6ABB" w:rsidRDefault="00A9408F" w:rsidP="00A9408F">
            <w:pPr>
              <w:widowControl/>
              <w:jc w:val="center"/>
              <w:rPr>
                <w:rFonts w:ascii="Arial" w:eastAsia="Times New Roman" w:hAnsi="Arial" w:cs="Arial"/>
                <w:color w:val="000000"/>
                <w:sz w:val="20"/>
                <w:szCs w:val="20"/>
                <w:highlight w:val="yellow"/>
              </w:rPr>
            </w:pPr>
            <w:r w:rsidRPr="006B6ABB">
              <w:rPr>
                <w:rFonts w:ascii="Arial" w:eastAsia="Times New Roman" w:hAnsi="Arial" w:cs="Arial"/>
                <w:color w:val="000000"/>
                <w:sz w:val="20"/>
                <w:szCs w:val="20"/>
                <w:highlight w:val="yellow"/>
              </w:rPr>
              <w:t>81204</w:t>
            </w:r>
          </w:p>
        </w:tc>
        <w:tc>
          <w:tcPr>
            <w:tcW w:w="2400" w:type="dxa"/>
            <w:tcBorders>
              <w:top w:val="nil"/>
              <w:left w:val="nil"/>
              <w:bottom w:val="single" w:sz="4" w:space="0" w:color="auto"/>
              <w:right w:val="single" w:sz="4" w:space="0" w:color="auto"/>
            </w:tcBorders>
            <w:shd w:val="clear" w:color="auto" w:fill="auto"/>
            <w:vAlign w:val="bottom"/>
            <w:hideMark/>
          </w:tcPr>
          <w:p w14:paraId="723DECDD" w14:textId="77777777" w:rsidR="00A9408F" w:rsidRPr="006B6ABB" w:rsidRDefault="00A9408F" w:rsidP="00A9408F">
            <w:pPr>
              <w:widowControl/>
              <w:jc w:val="center"/>
              <w:rPr>
                <w:rFonts w:ascii="Arial" w:eastAsia="Times New Roman" w:hAnsi="Arial" w:cs="Arial"/>
                <w:color w:val="000000"/>
                <w:sz w:val="20"/>
                <w:szCs w:val="20"/>
                <w:highlight w:val="yellow"/>
              </w:rPr>
            </w:pPr>
            <w:r w:rsidRPr="006B6ABB">
              <w:rPr>
                <w:rFonts w:ascii="Arial" w:eastAsia="Times New Roman" w:hAnsi="Arial" w:cs="Arial"/>
                <w:color w:val="000000"/>
                <w:sz w:val="20"/>
                <w:szCs w:val="20"/>
                <w:highlight w:val="yellow"/>
              </w:rPr>
              <w:t> </w:t>
            </w:r>
          </w:p>
        </w:tc>
      </w:tr>
      <w:tr w:rsidR="00A9408F" w:rsidRPr="006C2555" w14:paraId="76BD1EC5"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4EF598C3" w14:textId="77777777" w:rsidR="00A9408F" w:rsidRPr="006B6ABB" w:rsidRDefault="00A9408F" w:rsidP="00A9408F">
            <w:pPr>
              <w:widowControl/>
              <w:rPr>
                <w:rFonts w:ascii="Arial" w:eastAsia="Times New Roman" w:hAnsi="Arial" w:cs="Arial"/>
                <w:color w:val="000000"/>
                <w:sz w:val="20"/>
                <w:szCs w:val="20"/>
                <w:highlight w:val="yellow"/>
              </w:rPr>
            </w:pPr>
            <w:r w:rsidRPr="006B6ABB">
              <w:rPr>
                <w:rFonts w:ascii="Arial" w:eastAsia="Times New Roman" w:hAnsi="Arial" w:cs="Arial"/>
                <w:color w:val="000000"/>
                <w:sz w:val="20"/>
                <w:szCs w:val="20"/>
                <w:highlight w:val="yellow"/>
              </w:rPr>
              <w:t>Doctor's Lounge</w:t>
            </w:r>
          </w:p>
        </w:tc>
        <w:tc>
          <w:tcPr>
            <w:tcW w:w="2260" w:type="dxa"/>
            <w:tcBorders>
              <w:top w:val="nil"/>
              <w:left w:val="nil"/>
              <w:bottom w:val="single" w:sz="4" w:space="0" w:color="auto"/>
              <w:right w:val="single" w:sz="4" w:space="0" w:color="auto"/>
            </w:tcBorders>
            <w:shd w:val="clear" w:color="auto" w:fill="auto"/>
            <w:vAlign w:val="bottom"/>
            <w:hideMark/>
          </w:tcPr>
          <w:p w14:paraId="3EF25B8A" w14:textId="77777777" w:rsidR="00A9408F" w:rsidRPr="006B6ABB" w:rsidRDefault="00A9408F" w:rsidP="00A9408F">
            <w:pPr>
              <w:widowControl/>
              <w:jc w:val="center"/>
              <w:rPr>
                <w:rFonts w:ascii="Arial" w:eastAsia="Times New Roman" w:hAnsi="Arial" w:cs="Arial"/>
                <w:color w:val="000000"/>
                <w:sz w:val="20"/>
                <w:szCs w:val="20"/>
                <w:highlight w:val="yellow"/>
              </w:rPr>
            </w:pPr>
            <w:r w:rsidRPr="006B6ABB">
              <w:rPr>
                <w:rFonts w:ascii="Arial" w:eastAsia="Times New Roman" w:hAnsi="Arial" w:cs="Arial"/>
                <w:color w:val="000000"/>
                <w:sz w:val="20"/>
                <w:szCs w:val="20"/>
                <w:highlight w:val="yellow"/>
              </w:rPr>
              <w:t>415-641-6739</w:t>
            </w:r>
          </w:p>
        </w:tc>
        <w:tc>
          <w:tcPr>
            <w:tcW w:w="1560" w:type="dxa"/>
            <w:tcBorders>
              <w:top w:val="nil"/>
              <w:left w:val="nil"/>
              <w:bottom w:val="single" w:sz="4" w:space="0" w:color="auto"/>
              <w:right w:val="single" w:sz="4" w:space="0" w:color="auto"/>
            </w:tcBorders>
            <w:shd w:val="clear" w:color="auto" w:fill="auto"/>
            <w:vAlign w:val="bottom"/>
            <w:hideMark/>
          </w:tcPr>
          <w:p w14:paraId="72AE89C8" w14:textId="77777777" w:rsidR="00A9408F" w:rsidRPr="006B6ABB" w:rsidRDefault="00A9408F" w:rsidP="00A9408F">
            <w:pPr>
              <w:widowControl/>
              <w:jc w:val="center"/>
              <w:rPr>
                <w:rFonts w:ascii="Arial" w:eastAsia="Times New Roman" w:hAnsi="Arial" w:cs="Arial"/>
                <w:color w:val="000000"/>
                <w:sz w:val="20"/>
                <w:szCs w:val="20"/>
                <w:highlight w:val="yellow"/>
              </w:rPr>
            </w:pPr>
            <w:r w:rsidRPr="006B6ABB">
              <w:rPr>
                <w:rFonts w:ascii="Arial" w:eastAsia="Times New Roman" w:hAnsi="Arial" w:cs="Arial"/>
                <w:color w:val="000000"/>
                <w:sz w:val="20"/>
                <w:szCs w:val="20"/>
                <w:highlight w:val="yellow"/>
              </w:rPr>
              <w:t>86739</w:t>
            </w:r>
          </w:p>
        </w:tc>
        <w:tc>
          <w:tcPr>
            <w:tcW w:w="2400" w:type="dxa"/>
            <w:tcBorders>
              <w:top w:val="nil"/>
              <w:left w:val="nil"/>
              <w:bottom w:val="single" w:sz="4" w:space="0" w:color="auto"/>
              <w:right w:val="single" w:sz="4" w:space="0" w:color="auto"/>
            </w:tcBorders>
            <w:shd w:val="clear" w:color="auto" w:fill="auto"/>
            <w:vAlign w:val="bottom"/>
            <w:hideMark/>
          </w:tcPr>
          <w:p w14:paraId="2CE8B6E4" w14:textId="77777777" w:rsidR="00A9408F" w:rsidRPr="006B6ABB" w:rsidRDefault="00A9408F" w:rsidP="00A9408F">
            <w:pPr>
              <w:widowControl/>
              <w:jc w:val="center"/>
              <w:rPr>
                <w:rFonts w:ascii="Arial" w:eastAsia="Times New Roman" w:hAnsi="Arial" w:cs="Arial"/>
                <w:color w:val="000000"/>
                <w:sz w:val="20"/>
                <w:szCs w:val="20"/>
                <w:highlight w:val="yellow"/>
              </w:rPr>
            </w:pPr>
            <w:r w:rsidRPr="006B6ABB">
              <w:rPr>
                <w:rFonts w:ascii="Arial" w:eastAsia="Times New Roman" w:hAnsi="Arial" w:cs="Arial"/>
                <w:color w:val="000000"/>
                <w:sz w:val="20"/>
                <w:szCs w:val="20"/>
                <w:highlight w:val="yellow"/>
              </w:rPr>
              <w:t> </w:t>
            </w:r>
          </w:p>
        </w:tc>
      </w:tr>
      <w:tr w:rsidR="00A9408F" w:rsidRPr="006C2555" w14:paraId="7CF7B60B" w14:textId="77777777" w:rsidTr="000A67D2">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50525284" w14:textId="77777777" w:rsidR="00A9408F" w:rsidRPr="00FF4424" w:rsidRDefault="00A9408F" w:rsidP="00A9408F">
            <w:pPr>
              <w:widowControl/>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 xml:space="preserve">Environmental Services </w:t>
            </w:r>
          </w:p>
        </w:tc>
        <w:tc>
          <w:tcPr>
            <w:tcW w:w="2260" w:type="dxa"/>
            <w:tcBorders>
              <w:top w:val="nil"/>
              <w:left w:val="nil"/>
              <w:bottom w:val="single" w:sz="4" w:space="0" w:color="auto"/>
              <w:right w:val="single" w:sz="4" w:space="0" w:color="auto"/>
            </w:tcBorders>
            <w:shd w:val="clear" w:color="auto" w:fill="auto"/>
            <w:vAlign w:val="bottom"/>
            <w:hideMark/>
          </w:tcPr>
          <w:p w14:paraId="013481FA" w14:textId="77777777" w:rsidR="00A9408F" w:rsidRPr="00FF4424" w:rsidRDefault="00A9408F" w:rsidP="00A9408F">
            <w:pPr>
              <w:widowControl/>
              <w:jc w:val="center"/>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 </w:t>
            </w:r>
          </w:p>
        </w:tc>
        <w:tc>
          <w:tcPr>
            <w:tcW w:w="1560" w:type="dxa"/>
            <w:tcBorders>
              <w:top w:val="nil"/>
              <w:left w:val="nil"/>
              <w:bottom w:val="single" w:sz="4" w:space="0" w:color="auto"/>
              <w:right w:val="single" w:sz="4" w:space="0" w:color="auto"/>
            </w:tcBorders>
            <w:shd w:val="clear" w:color="auto" w:fill="auto"/>
            <w:vAlign w:val="bottom"/>
            <w:hideMark/>
          </w:tcPr>
          <w:p w14:paraId="566AF623" w14:textId="77777777" w:rsidR="00A9408F" w:rsidRPr="00FF4424" w:rsidRDefault="00A9408F" w:rsidP="00A9408F">
            <w:pPr>
              <w:widowControl/>
              <w:jc w:val="center"/>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 </w:t>
            </w:r>
          </w:p>
        </w:tc>
        <w:tc>
          <w:tcPr>
            <w:tcW w:w="2400" w:type="dxa"/>
            <w:tcBorders>
              <w:top w:val="nil"/>
              <w:left w:val="nil"/>
              <w:bottom w:val="single" w:sz="4" w:space="0" w:color="auto"/>
              <w:right w:val="single" w:sz="4" w:space="0" w:color="auto"/>
            </w:tcBorders>
            <w:shd w:val="clear" w:color="auto" w:fill="auto"/>
            <w:vAlign w:val="bottom"/>
            <w:hideMark/>
          </w:tcPr>
          <w:p w14:paraId="60717DE5" w14:textId="77777777" w:rsidR="00A9408F" w:rsidRPr="00FF4424" w:rsidRDefault="00A9408F" w:rsidP="00A9408F">
            <w:pPr>
              <w:widowControl/>
              <w:jc w:val="center"/>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 </w:t>
            </w:r>
          </w:p>
        </w:tc>
      </w:tr>
      <w:tr w:rsidR="00A9408F" w:rsidRPr="006C2555" w14:paraId="6A108802" w14:textId="77777777" w:rsidTr="000A67D2">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460FCDDD" w14:textId="77777777" w:rsidR="00A9408F" w:rsidRPr="00FF4424" w:rsidRDefault="00A9408F" w:rsidP="00A9408F">
            <w:pPr>
              <w:widowControl/>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 xml:space="preserve">Facilities </w:t>
            </w:r>
          </w:p>
        </w:tc>
        <w:tc>
          <w:tcPr>
            <w:tcW w:w="2260" w:type="dxa"/>
            <w:tcBorders>
              <w:top w:val="nil"/>
              <w:left w:val="nil"/>
              <w:bottom w:val="single" w:sz="4" w:space="0" w:color="auto"/>
              <w:right w:val="single" w:sz="4" w:space="0" w:color="auto"/>
            </w:tcBorders>
            <w:shd w:val="clear" w:color="auto" w:fill="auto"/>
            <w:vAlign w:val="bottom"/>
            <w:hideMark/>
          </w:tcPr>
          <w:p w14:paraId="67597984" w14:textId="77777777" w:rsidR="00A9408F" w:rsidRPr="00FF4424" w:rsidRDefault="00A9408F" w:rsidP="00A9408F">
            <w:pPr>
              <w:widowControl/>
              <w:jc w:val="center"/>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 </w:t>
            </w:r>
          </w:p>
        </w:tc>
        <w:tc>
          <w:tcPr>
            <w:tcW w:w="1560" w:type="dxa"/>
            <w:tcBorders>
              <w:top w:val="nil"/>
              <w:left w:val="nil"/>
              <w:bottom w:val="single" w:sz="4" w:space="0" w:color="auto"/>
              <w:right w:val="single" w:sz="4" w:space="0" w:color="auto"/>
            </w:tcBorders>
            <w:shd w:val="clear" w:color="auto" w:fill="auto"/>
            <w:vAlign w:val="bottom"/>
            <w:hideMark/>
          </w:tcPr>
          <w:p w14:paraId="6E979BCF" w14:textId="77777777" w:rsidR="00A9408F" w:rsidRPr="00FF4424" w:rsidRDefault="00A9408F" w:rsidP="00A9408F">
            <w:pPr>
              <w:widowControl/>
              <w:jc w:val="center"/>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 </w:t>
            </w:r>
          </w:p>
        </w:tc>
        <w:tc>
          <w:tcPr>
            <w:tcW w:w="2400" w:type="dxa"/>
            <w:tcBorders>
              <w:top w:val="nil"/>
              <w:left w:val="nil"/>
              <w:bottom w:val="single" w:sz="4" w:space="0" w:color="auto"/>
              <w:right w:val="single" w:sz="4" w:space="0" w:color="auto"/>
            </w:tcBorders>
            <w:shd w:val="clear" w:color="auto" w:fill="auto"/>
            <w:vAlign w:val="bottom"/>
            <w:hideMark/>
          </w:tcPr>
          <w:p w14:paraId="494152C1" w14:textId="77777777" w:rsidR="00A9408F" w:rsidRPr="00FF4424" w:rsidRDefault="00A9408F" w:rsidP="00A9408F">
            <w:pPr>
              <w:widowControl/>
              <w:jc w:val="center"/>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 </w:t>
            </w:r>
          </w:p>
        </w:tc>
      </w:tr>
      <w:tr w:rsidR="00A9408F" w:rsidRPr="006C2555" w14:paraId="09E8B5D1"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73EA306" w14:textId="77777777" w:rsidR="00A9408F" w:rsidRPr="00FF4424" w:rsidRDefault="00A9408F" w:rsidP="00A9408F">
            <w:pPr>
              <w:widowControl/>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Hospitalists</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5900DF0A" w14:textId="77777777" w:rsidR="00A9408F" w:rsidRPr="00FF4424" w:rsidRDefault="00A9408F" w:rsidP="00A9408F">
            <w:pPr>
              <w:widowControl/>
              <w:jc w:val="center"/>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415-912-8469</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117975E0" w14:textId="77777777" w:rsidR="00A9408F" w:rsidRPr="00FF4424" w:rsidRDefault="00A9408F" w:rsidP="00A9408F">
            <w:pPr>
              <w:widowControl/>
              <w:jc w:val="center"/>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n/a</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7BABD3C9" w14:textId="77777777" w:rsidR="00A9408F" w:rsidRPr="00FF4424" w:rsidRDefault="00A9408F" w:rsidP="00A9408F">
            <w:pPr>
              <w:widowControl/>
              <w:jc w:val="center"/>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415-369-1240</w:t>
            </w:r>
          </w:p>
        </w:tc>
      </w:tr>
      <w:tr w:rsidR="00A9408F" w:rsidRPr="006C2555" w14:paraId="3FB01744"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F93C6B4" w14:textId="77777777" w:rsidR="00A9408F" w:rsidRPr="00FF4424" w:rsidRDefault="00A9408F" w:rsidP="00A9408F">
            <w:pPr>
              <w:widowControl/>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Human Resources</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233AAE93" w14:textId="77777777" w:rsidR="00A9408F" w:rsidRPr="00FF4424" w:rsidRDefault="00A9408F" w:rsidP="00A9408F">
            <w:pPr>
              <w:widowControl/>
              <w:jc w:val="center"/>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 </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1D48064F" w14:textId="77777777" w:rsidR="00A9408F" w:rsidRPr="00FF4424" w:rsidRDefault="00A9408F" w:rsidP="00A9408F">
            <w:pPr>
              <w:widowControl/>
              <w:jc w:val="center"/>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 </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6F26D46C" w14:textId="77777777" w:rsidR="00A9408F" w:rsidRPr="00FF4424" w:rsidRDefault="00A9408F" w:rsidP="00A9408F">
            <w:pPr>
              <w:widowControl/>
              <w:jc w:val="center"/>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 </w:t>
            </w:r>
          </w:p>
        </w:tc>
      </w:tr>
      <w:tr w:rsidR="00A9408F" w:rsidRPr="006C2555" w14:paraId="4FD0663D"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179520F" w14:textId="77777777" w:rsidR="00A9408F" w:rsidRPr="00E90E18" w:rsidRDefault="00A9408F" w:rsidP="00A9408F">
            <w:pPr>
              <w:widowControl/>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Information /Lobby</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064DF8CC" w14:textId="77777777" w:rsidR="00A9408F" w:rsidRPr="00E90E18" w:rsidRDefault="00A9408F" w:rsidP="00A9408F">
            <w:pPr>
              <w:widowControl/>
              <w:jc w:val="center"/>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415-641-651</w:t>
            </w:r>
            <w:r w:rsidR="00E90E18" w:rsidRPr="00E90E18">
              <w:rPr>
                <w:rFonts w:ascii="Arial" w:eastAsia="Times New Roman" w:hAnsi="Arial" w:cs="Arial"/>
                <w:color w:val="000000"/>
                <w:sz w:val="20"/>
                <w:szCs w:val="20"/>
                <w:highlight w:val="yellow"/>
              </w:rPr>
              <w:t>2</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784E5A6F" w14:textId="77777777" w:rsidR="00A9408F" w:rsidRPr="00E90E18" w:rsidRDefault="00A9408F" w:rsidP="00A9408F">
            <w:pPr>
              <w:widowControl/>
              <w:jc w:val="center"/>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8651</w:t>
            </w:r>
            <w:r w:rsidR="00E90E18" w:rsidRPr="00E90E18">
              <w:rPr>
                <w:rFonts w:ascii="Arial" w:eastAsia="Times New Roman" w:hAnsi="Arial" w:cs="Arial"/>
                <w:color w:val="000000"/>
                <w:sz w:val="20"/>
                <w:szCs w:val="20"/>
                <w:highlight w:val="yellow"/>
              </w:rPr>
              <w:t>2</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70F05A98" w14:textId="77777777" w:rsidR="00A9408F" w:rsidRPr="00E90E18" w:rsidRDefault="00A9408F" w:rsidP="00A9408F">
            <w:pPr>
              <w:widowControl/>
              <w:jc w:val="center"/>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 </w:t>
            </w:r>
          </w:p>
        </w:tc>
      </w:tr>
      <w:tr w:rsidR="00A9408F" w:rsidRPr="006C2555" w14:paraId="6E4D9D4F"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8EF1718" w14:textId="77777777" w:rsidR="00A9408F" w:rsidRPr="00E90E18" w:rsidRDefault="00A9408F" w:rsidP="00A9408F">
            <w:pPr>
              <w:widowControl/>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Information Technology</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57559A88" w14:textId="77777777" w:rsidR="00A9408F" w:rsidRPr="00E90E18" w:rsidRDefault="00A9408F" w:rsidP="00A9408F">
            <w:pPr>
              <w:widowControl/>
              <w:jc w:val="center"/>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 </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0A1630B2" w14:textId="77777777" w:rsidR="00A9408F" w:rsidRPr="00E90E18" w:rsidRDefault="00A9408F" w:rsidP="00A9408F">
            <w:pPr>
              <w:widowControl/>
              <w:jc w:val="center"/>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 </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1056D59D"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 </w:t>
            </w:r>
          </w:p>
        </w:tc>
      </w:tr>
      <w:tr w:rsidR="00A9408F" w:rsidRPr="006C2555" w14:paraId="3FA20771"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298BF29" w14:textId="77777777" w:rsidR="00A9408F" w:rsidRPr="00E90E18" w:rsidRDefault="00A9408F" w:rsidP="00A9408F">
            <w:pPr>
              <w:widowControl/>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Interpreter Services</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28EA4B42" w14:textId="77777777" w:rsidR="00A9408F" w:rsidRPr="00E90E18" w:rsidRDefault="00A9408F" w:rsidP="00A9408F">
            <w:pPr>
              <w:widowControl/>
              <w:jc w:val="center"/>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 </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3F55E1C4" w14:textId="77777777" w:rsidR="00A9408F" w:rsidRPr="00E90E18" w:rsidRDefault="00A9408F" w:rsidP="00A9408F">
            <w:pPr>
              <w:widowControl/>
              <w:jc w:val="center"/>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 </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5CC2FE48"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 </w:t>
            </w:r>
          </w:p>
        </w:tc>
      </w:tr>
      <w:tr w:rsidR="00A9408F" w:rsidRPr="006C2555" w14:paraId="1D679050"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6045A7C" w14:textId="77777777" w:rsidR="00A9408F" w:rsidRPr="000A67D2" w:rsidRDefault="00A9408F" w:rsidP="00A9408F">
            <w:pPr>
              <w:widowControl/>
              <w:rPr>
                <w:rFonts w:ascii="Arial" w:eastAsia="Times New Roman" w:hAnsi="Arial" w:cs="Arial"/>
                <w:color w:val="000000"/>
                <w:sz w:val="20"/>
                <w:szCs w:val="20"/>
              </w:rPr>
            </w:pPr>
            <w:r w:rsidRPr="000A67D2">
              <w:rPr>
                <w:rFonts w:ascii="Arial" w:eastAsia="Times New Roman" w:hAnsi="Arial" w:cs="Arial"/>
                <w:color w:val="000000"/>
                <w:sz w:val="20"/>
                <w:szCs w:val="20"/>
              </w:rPr>
              <w:t>Medical Staff Office</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3010181F"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415-600-6285</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747A2544"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66285</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0CF490E6"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415-750-5012</w:t>
            </w:r>
          </w:p>
        </w:tc>
      </w:tr>
      <w:tr w:rsidR="00A9408F" w:rsidRPr="006C2555" w14:paraId="0D64F4D8"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9180EDA" w14:textId="77777777" w:rsidR="00A9408F" w:rsidRPr="00E90E18" w:rsidRDefault="00A9408F" w:rsidP="00A9408F">
            <w:pPr>
              <w:widowControl/>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Medical Records</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1AFE871B" w14:textId="77777777" w:rsidR="00A9408F" w:rsidRPr="00E90E18" w:rsidRDefault="00A9408F" w:rsidP="00A9408F">
            <w:pPr>
              <w:widowControl/>
              <w:jc w:val="center"/>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415-641-6515</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3191DC58" w14:textId="77777777" w:rsidR="00A9408F" w:rsidRPr="00E90E18" w:rsidRDefault="00A9408F" w:rsidP="00A9408F">
            <w:pPr>
              <w:widowControl/>
              <w:jc w:val="center"/>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86515</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43BEE506" w14:textId="77777777" w:rsidR="00A9408F" w:rsidRPr="00E90E18" w:rsidRDefault="00A9408F" w:rsidP="00A9408F">
            <w:pPr>
              <w:widowControl/>
              <w:jc w:val="center"/>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415-641-7595</w:t>
            </w:r>
          </w:p>
        </w:tc>
      </w:tr>
      <w:tr w:rsidR="00A9408F" w:rsidRPr="006C2555" w14:paraId="679416DC"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511B7E4" w14:textId="77777777" w:rsidR="00A9408F" w:rsidRPr="000A67D2" w:rsidRDefault="00A9408F" w:rsidP="00A9408F">
            <w:pPr>
              <w:widowControl/>
              <w:rPr>
                <w:rFonts w:ascii="Arial" w:eastAsia="Times New Roman" w:hAnsi="Arial" w:cs="Arial"/>
                <w:color w:val="000000"/>
                <w:sz w:val="20"/>
                <w:szCs w:val="20"/>
              </w:rPr>
            </w:pPr>
            <w:r w:rsidRPr="000A67D2">
              <w:rPr>
                <w:rFonts w:ascii="Arial" w:eastAsia="Times New Roman" w:hAnsi="Arial" w:cs="Arial"/>
                <w:color w:val="000000"/>
                <w:sz w:val="20"/>
                <w:szCs w:val="20"/>
              </w:rPr>
              <w:t>Nursing Admin</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43C89339"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415-641-6536</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00C4D30B"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86536</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19E0FE9A" w14:textId="77777777" w:rsidR="00A9408F" w:rsidRPr="000A67D2" w:rsidRDefault="00A9408F" w:rsidP="00A9408F">
            <w:pPr>
              <w:widowControl/>
              <w:jc w:val="center"/>
              <w:rPr>
                <w:rFonts w:ascii="Arial" w:eastAsia="Times New Roman" w:hAnsi="Arial" w:cs="Arial"/>
                <w:color w:val="000000"/>
                <w:sz w:val="20"/>
                <w:szCs w:val="20"/>
              </w:rPr>
            </w:pPr>
            <w:r w:rsidRPr="00D1127F">
              <w:rPr>
                <w:rFonts w:ascii="Arial" w:eastAsia="Times New Roman" w:hAnsi="Arial" w:cs="Arial"/>
                <w:color w:val="000000"/>
                <w:sz w:val="20"/>
                <w:szCs w:val="20"/>
                <w:highlight w:val="yellow"/>
              </w:rPr>
              <w:t>415-</w:t>
            </w:r>
            <w:r w:rsidR="00D1127F" w:rsidRPr="00D1127F">
              <w:rPr>
                <w:rFonts w:ascii="Arial" w:eastAsia="Times New Roman" w:hAnsi="Arial" w:cs="Arial"/>
                <w:color w:val="000000"/>
                <w:sz w:val="20"/>
                <w:szCs w:val="20"/>
                <w:highlight w:val="yellow"/>
              </w:rPr>
              <w:t>824-1338</w:t>
            </w:r>
          </w:p>
        </w:tc>
      </w:tr>
      <w:tr w:rsidR="00A9408F" w:rsidRPr="006C2555" w14:paraId="60CF9B3D"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73DF51D" w14:textId="77777777" w:rsidR="00A9408F" w:rsidRPr="000A67D2" w:rsidRDefault="00A9408F" w:rsidP="00A9408F">
            <w:pPr>
              <w:widowControl/>
              <w:rPr>
                <w:rFonts w:ascii="Arial" w:eastAsia="Times New Roman" w:hAnsi="Arial" w:cs="Arial"/>
                <w:b/>
                <w:bCs/>
                <w:color w:val="000000"/>
                <w:sz w:val="20"/>
                <w:szCs w:val="20"/>
              </w:rPr>
            </w:pPr>
            <w:r w:rsidRPr="000A67D2">
              <w:rPr>
                <w:rFonts w:ascii="Arial" w:eastAsia="Times New Roman" w:hAnsi="Arial" w:cs="Arial"/>
                <w:b/>
                <w:bCs/>
                <w:color w:val="000000"/>
                <w:sz w:val="20"/>
                <w:szCs w:val="20"/>
              </w:rPr>
              <w:t>Nursing Stations - New</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5EF12D01"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 </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6558668A"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 </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0B629A8C"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 </w:t>
            </w:r>
          </w:p>
        </w:tc>
      </w:tr>
      <w:tr w:rsidR="00A9408F" w:rsidRPr="006C2555" w14:paraId="0C9CC6FD"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7835DB6" w14:textId="77777777" w:rsidR="00A9408F" w:rsidRPr="000A67D2" w:rsidRDefault="00A9408F" w:rsidP="00A9408F">
            <w:pPr>
              <w:widowControl/>
              <w:rPr>
                <w:rFonts w:ascii="Arial" w:eastAsia="Times New Roman" w:hAnsi="Arial" w:cs="Arial"/>
                <w:color w:val="000000"/>
                <w:sz w:val="20"/>
                <w:szCs w:val="20"/>
              </w:rPr>
            </w:pPr>
            <w:r w:rsidRPr="000A67D2">
              <w:rPr>
                <w:rFonts w:ascii="Arial" w:eastAsia="Times New Roman" w:hAnsi="Arial" w:cs="Arial"/>
                <w:color w:val="000000"/>
                <w:sz w:val="20"/>
                <w:szCs w:val="20"/>
              </w:rPr>
              <w:t xml:space="preserve">     4th floor ICU</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25AECDD6"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415-641-6612</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3E1B3F7E"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86612</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365F99D1" w14:textId="77777777" w:rsidR="00A9408F" w:rsidRPr="000A67D2" w:rsidRDefault="00D1127F" w:rsidP="00A9408F">
            <w:pPr>
              <w:widowControl/>
              <w:jc w:val="center"/>
              <w:rPr>
                <w:rFonts w:ascii="Arial" w:eastAsia="Times New Roman" w:hAnsi="Arial" w:cs="Arial"/>
                <w:color w:val="000000"/>
                <w:sz w:val="20"/>
                <w:szCs w:val="20"/>
              </w:rPr>
            </w:pPr>
            <w:r w:rsidRPr="002C2329">
              <w:rPr>
                <w:rFonts w:ascii="Arial" w:eastAsia="Times New Roman" w:hAnsi="Arial" w:cs="Arial"/>
                <w:color w:val="000000"/>
                <w:sz w:val="20"/>
                <w:szCs w:val="20"/>
                <w:highlight w:val="yellow"/>
              </w:rPr>
              <w:t>415-</w:t>
            </w:r>
            <w:r w:rsidR="002C2329" w:rsidRPr="002C2329">
              <w:rPr>
                <w:rFonts w:ascii="Arial" w:eastAsia="Times New Roman" w:hAnsi="Arial" w:cs="Arial"/>
                <w:color w:val="000000"/>
                <w:sz w:val="20"/>
                <w:szCs w:val="20"/>
                <w:highlight w:val="yellow"/>
              </w:rPr>
              <w:t>824-1364</w:t>
            </w:r>
          </w:p>
        </w:tc>
      </w:tr>
      <w:tr w:rsidR="00A9408F" w:rsidRPr="006C2555" w14:paraId="6A6A0BB1"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58A8623" w14:textId="77777777" w:rsidR="00A9408F" w:rsidRPr="000A67D2" w:rsidRDefault="00A9408F" w:rsidP="00A9408F">
            <w:pPr>
              <w:widowControl/>
              <w:rPr>
                <w:rFonts w:ascii="Arial" w:eastAsia="Times New Roman" w:hAnsi="Arial" w:cs="Arial"/>
                <w:color w:val="000000"/>
                <w:sz w:val="20"/>
                <w:szCs w:val="20"/>
              </w:rPr>
            </w:pPr>
            <w:r w:rsidRPr="000A67D2">
              <w:rPr>
                <w:rFonts w:ascii="Arial" w:eastAsia="Times New Roman" w:hAnsi="Arial" w:cs="Arial"/>
                <w:color w:val="000000"/>
                <w:sz w:val="20"/>
                <w:szCs w:val="20"/>
              </w:rPr>
              <w:t xml:space="preserve">     4th floor PCU</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5E48EFB0"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415-641-6610</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2F202042"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86610</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7E825E56" w14:textId="77777777" w:rsidR="00A9408F" w:rsidRPr="000A67D2" w:rsidRDefault="002C2329" w:rsidP="00A9408F">
            <w:pPr>
              <w:widowControl/>
              <w:jc w:val="center"/>
              <w:rPr>
                <w:rFonts w:ascii="Arial" w:eastAsia="Times New Roman" w:hAnsi="Arial" w:cs="Arial"/>
                <w:color w:val="000000"/>
                <w:sz w:val="20"/>
                <w:szCs w:val="20"/>
              </w:rPr>
            </w:pPr>
            <w:r w:rsidRPr="002C2329">
              <w:rPr>
                <w:rFonts w:ascii="Arial" w:eastAsia="Times New Roman" w:hAnsi="Arial" w:cs="Arial"/>
                <w:color w:val="000000"/>
                <w:sz w:val="20"/>
                <w:szCs w:val="20"/>
                <w:highlight w:val="yellow"/>
              </w:rPr>
              <w:t>415-824-1361</w:t>
            </w:r>
            <w:r w:rsidR="00A9408F" w:rsidRPr="000A67D2">
              <w:rPr>
                <w:rFonts w:ascii="Arial" w:eastAsia="Times New Roman" w:hAnsi="Arial" w:cs="Arial"/>
                <w:color w:val="000000"/>
                <w:sz w:val="20"/>
                <w:szCs w:val="20"/>
              </w:rPr>
              <w:t> </w:t>
            </w:r>
          </w:p>
        </w:tc>
      </w:tr>
      <w:tr w:rsidR="00A9408F" w:rsidRPr="006C2555" w14:paraId="2246E652"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14F6849" w14:textId="77777777" w:rsidR="00A9408F" w:rsidRPr="000A67D2" w:rsidRDefault="00A9408F" w:rsidP="00A9408F">
            <w:pPr>
              <w:widowControl/>
              <w:rPr>
                <w:rFonts w:ascii="Arial" w:eastAsia="Times New Roman" w:hAnsi="Arial" w:cs="Arial"/>
                <w:color w:val="000000"/>
                <w:sz w:val="20"/>
                <w:szCs w:val="20"/>
              </w:rPr>
            </w:pPr>
            <w:r w:rsidRPr="000A67D2">
              <w:rPr>
                <w:rFonts w:ascii="Arial" w:eastAsia="Times New Roman" w:hAnsi="Arial" w:cs="Arial"/>
                <w:color w:val="000000"/>
                <w:sz w:val="20"/>
                <w:szCs w:val="20"/>
              </w:rPr>
              <w:t xml:space="preserve">     5th Floor Med Surg</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5E6069F8" w14:textId="77777777" w:rsidR="00A9408F" w:rsidRPr="000A67D2" w:rsidRDefault="008A5BBC" w:rsidP="00A9408F">
            <w:pPr>
              <w:widowControl/>
              <w:jc w:val="center"/>
              <w:rPr>
                <w:rFonts w:ascii="Arial" w:eastAsia="Times New Roman" w:hAnsi="Arial" w:cs="Arial"/>
                <w:color w:val="000000"/>
                <w:sz w:val="20"/>
                <w:szCs w:val="20"/>
              </w:rPr>
            </w:pPr>
            <w:r w:rsidRPr="00CC3C68">
              <w:rPr>
                <w:rFonts w:ascii="Arial" w:eastAsia="Times New Roman" w:hAnsi="Arial" w:cs="Arial"/>
                <w:color w:val="000000"/>
                <w:sz w:val="20"/>
                <w:szCs w:val="20"/>
                <w:highlight w:val="yellow"/>
              </w:rPr>
              <w:t>415-641-66</w:t>
            </w:r>
            <w:r w:rsidR="00CC3C68">
              <w:rPr>
                <w:rFonts w:ascii="Arial" w:eastAsia="Times New Roman" w:hAnsi="Arial" w:cs="Arial"/>
                <w:color w:val="000000"/>
                <w:sz w:val="20"/>
                <w:szCs w:val="20"/>
                <w:highlight w:val="yellow"/>
              </w:rPr>
              <w:t>90</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33CE4ACD" w14:textId="77777777" w:rsidR="00A9408F" w:rsidRPr="000A67D2" w:rsidRDefault="00047E4E" w:rsidP="00A9408F">
            <w:pPr>
              <w:widowControl/>
              <w:jc w:val="center"/>
              <w:rPr>
                <w:rFonts w:ascii="Arial" w:eastAsia="Times New Roman" w:hAnsi="Arial" w:cs="Arial"/>
                <w:color w:val="000000"/>
                <w:sz w:val="20"/>
                <w:szCs w:val="20"/>
              </w:rPr>
            </w:pPr>
            <w:r>
              <w:rPr>
                <w:rFonts w:ascii="Arial" w:eastAsia="Times New Roman" w:hAnsi="Arial" w:cs="Arial"/>
                <w:color w:val="000000"/>
                <w:sz w:val="20"/>
                <w:szCs w:val="20"/>
                <w:highlight w:val="yellow"/>
              </w:rPr>
              <w:t>8</w:t>
            </w:r>
            <w:r w:rsidRPr="00CC3C68">
              <w:rPr>
                <w:rFonts w:ascii="Arial" w:eastAsia="Times New Roman" w:hAnsi="Arial" w:cs="Arial"/>
                <w:color w:val="000000"/>
                <w:sz w:val="20"/>
                <w:szCs w:val="20"/>
                <w:highlight w:val="yellow"/>
              </w:rPr>
              <w:t>66</w:t>
            </w:r>
            <w:r>
              <w:rPr>
                <w:rFonts w:ascii="Arial" w:eastAsia="Times New Roman" w:hAnsi="Arial" w:cs="Arial"/>
                <w:color w:val="000000"/>
                <w:sz w:val="20"/>
                <w:szCs w:val="20"/>
                <w:highlight w:val="yellow"/>
              </w:rPr>
              <w:t>90</w:t>
            </w:r>
            <w:r w:rsidR="00A9408F" w:rsidRPr="000A67D2">
              <w:rPr>
                <w:rFonts w:ascii="Arial" w:eastAsia="Times New Roman" w:hAnsi="Arial" w:cs="Arial"/>
                <w:color w:val="000000"/>
                <w:sz w:val="20"/>
                <w:szCs w:val="20"/>
              </w:rPr>
              <w:t> </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0C187B82" w14:textId="77777777" w:rsidR="00A9408F" w:rsidRPr="000A67D2" w:rsidRDefault="001B1992" w:rsidP="00A9408F">
            <w:pPr>
              <w:widowControl/>
              <w:jc w:val="center"/>
              <w:rPr>
                <w:rFonts w:ascii="Arial" w:eastAsia="Times New Roman" w:hAnsi="Arial" w:cs="Arial"/>
                <w:color w:val="000000"/>
                <w:sz w:val="20"/>
                <w:szCs w:val="20"/>
              </w:rPr>
            </w:pPr>
            <w:r w:rsidRPr="002C2329">
              <w:rPr>
                <w:rFonts w:ascii="Arial" w:eastAsia="Times New Roman" w:hAnsi="Arial" w:cs="Arial"/>
                <w:color w:val="000000"/>
                <w:sz w:val="20"/>
                <w:szCs w:val="20"/>
                <w:highlight w:val="yellow"/>
              </w:rPr>
              <w:t>415-824-13</w:t>
            </w:r>
            <w:r>
              <w:rPr>
                <w:rFonts w:ascii="Arial" w:eastAsia="Times New Roman" w:hAnsi="Arial" w:cs="Arial"/>
                <w:color w:val="000000"/>
                <w:sz w:val="20"/>
                <w:szCs w:val="20"/>
                <w:highlight w:val="yellow"/>
              </w:rPr>
              <w:t>70</w:t>
            </w:r>
          </w:p>
        </w:tc>
      </w:tr>
      <w:tr w:rsidR="00A9408F" w:rsidRPr="006C2555" w14:paraId="0E0F72E4"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4FEA531" w14:textId="77777777" w:rsidR="00A9408F" w:rsidRPr="000A67D2" w:rsidRDefault="00A9408F" w:rsidP="00A9408F">
            <w:pPr>
              <w:widowControl/>
              <w:rPr>
                <w:rFonts w:ascii="Arial" w:eastAsia="Times New Roman" w:hAnsi="Arial" w:cs="Arial"/>
                <w:color w:val="000000"/>
                <w:sz w:val="20"/>
                <w:szCs w:val="20"/>
              </w:rPr>
            </w:pPr>
            <w:r w:rsidRPr="000A67D2">
              <w:rPr>
                <w:rFonts w:ascii="Arial" w:eastAsia="Times New Roman" w:hAnsi="Arial" w:cs="Arial"/>
                <w:color w:val="000000"/>
                <w:sz w:val="20"/>
                <w:szCs w:val="20"/>
              </w:rPr>
              <w:t xml:space="preserve">     6th floor Med Surg</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081414A2" w14:textId="77777777" w:rsidR="00A9408F" w:rsidRPr="000A67D2" w:rsidRDefault="00CC3C68" w:rsidP="00A9408F">
            <w:pPr>
              <w:widowControl/>
              <w:jc w:val="center"/>
              <w:rPr>
                <w:rFonts w:ascii="Arial" w:eastAsia="Times New Roman" w:hAnsi="Arial" w:cs="Arial"/>
                <w:color w:val="000000"/>
                <w:sz w:val="20"/>
                <w:szCs w:val="20"/>
              </w:rPr>
            </w:pPr>
            <w:r w:rsidRPr="00CC3C68">
              <w:rPr>
                <w:rFonts w:ascii="Arial" w:eastAsia="Times New Roman" w:hAnsi="Arial" w:cs="Arial"/>
                <w:color w:val="000000"/>
                <w:sz w:val="20"/>
                <w:szCs w:val="20"/>
                <w:highlight w:val="yellow"/>
              </w:rPr>
              <w:t>415-641-6</w:t>
            </w:r>
            <w:r>
              <w:rPr>
                <w:rFonts w:ascii="Arial" w:eastAsia="Times New Roman" w:hAnsi="Arial" w:cs="Arial"/>
                <w:color w:val="000000"/>
                <w:sz w:val="20"/>
                <w:szCs w:val="20"/>
                <w:highlight w:val="yellow"/>
              </w:rPr>
              <w:t>710</w:t>
            </w:r>
            <w:r w:rsidR="00A9408F" w:rsidRPr="000A67D2">
              <w:rPr>
                <w:rFonts w:ascii="Arial" w:eastAsia="Times New Roman" w:hAnsi="Arial" w:cs="Arial"/>
                <w:color w:val="000000"/>
                <w:sz w:val="20"/>
                <w:szCs w:val="20"/>
              </w:rPr>
              <w:t> </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05683770" w14:textId="77777777" w:rsidR="00A9408F" w:rsidRPr="000A67D2" w:rsidRDefault="00047E4E" w:rsidP="00A9408F">
            <w:pPr>
              <w:widowControl/>
              <w:jc w:val="center"/>
              <w:rPr>
                <w:rFonts w:ascii="Arial" w:eastAsia="Times New Roman" w:hAnsi="Arial" w:cs="Arial"/>
                <w:color w:val="000000"/>
                <w:sz w:val="20"/>
                <w:szCs w:val="20"/>
              </w:rPr>
            </w:pPr>
            <w:r>
              <w:rPr>
                <w:rFonts w:ascii="Arial" w:eastAsia="Times New Roman" w:hAnsi="Arial" w:cs="Arial"/>
                <w:color w:val="000000"/>
                <w:sz w:val="20"/>
                <w:szCs w:val="20"/>
              </w:rPr>
              <w:t>8</w:t>
            </w:r>
            <w:r w:rsidRPr="00CC3C68">
              <w:rPr>
                <w:rFonts w:ascii="Arial" w:eastAsia="Times New Roman" w:hAnsi="Arial" w:cs="Arial"/>
                <w:color w:val="000000"/>
                <w:sz w:val="20"/>
                <w:szCs w:val="20"/>
                <w:highlight w:val="yellow"/>
              </w:rPr>
              <w:t>6</w:t>
            </w:r>
            <w:r>
              <w:rPr>
                <w:rFonts w:ascii="Arial" w:eastAsia="Times New Roman" w:hAnsi="Arial" w:cs="Arial"/>
                <w:color w:val="000000"/>
                <w:sz w:val="20"/>
                <w:szCs w:val="20"/>
                <w:highlight w:val="yellow"/>
              </w:rPr>
              <w:t>710</w:t>
            </w:r>
            <w:r w:rsidR="00A9408F" w:rsidRPr="000A67D2">
              <w:rPr>
                <w:rFonts w:ascii="Arial" w:eastAsia="Times New Roman" w:hAnsi="Arial" w:cs="Arial"/>
                <w:color w:val="000000"/>
                <w:sz w:val="20"/>
                <w:szCs w:val="20"/>
              </w:rPr>
              <w:t> </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0A237A17" w14:textId="77777777" w:rsidR="00A9408F" w:rsidRPr="000A67D2" w:rsidRDefault="001B1992" w:rsidP="00A9408F">
            <w:pPr>
              <w:widowControl/>
              <w:jc w:val="center"/>
              <w:rPr>
                <w:rFonts w:ascii="Arial" w:eastAsia="Times New Roman" w:hAnsi="Arial" w:cs="Arial"/>
                <w:color w:val="000000"/>
                <w:sz w:val="20"/>
                <w:szCs w:val="20"/>
              </w:rPr>
            </w:pPr>
            <w:r w:rsidRPr="002C2329">
              <w:rPr>
                <w:rFonts w:ascii="Arial" w:eastAsia="Times New Roman" w:hAnsi="Arial" w:cs="Arial"/>
                <w:color w:val="000000"/>
                <w:sz w:val="20"/>
                <w:szCs w:val="20"/>
                <w:highlight w:val="yellow"/>
              </w:rPr>
              <w:t>415-824-136</w:t>
            </w:r>
            <w:r w:rsidR="008A5BBC">
              <w:rPr>
                <w:rFonts w:ascii="Arial" w:eastAsia="Times New Roman" w:hAnsi="Arial" w:cs="Arial"/>
                <w:color w:val="000000"/>
                <w:sz w:val="20"/>
                <w:szCs w:val="20"/>
                <w:highlight w:val="yellow"/>
              </w:rPr>
              <w:t>8</w:t>
            </w:r>
          </w:p>
        </w:tc>
      </w:tr>
      <w:tr w:rsidR="00A9408F" w:rsidRPr="006C2555" w14:paraId="1E8C698A"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1B74097" w14:textId="77777777" w:rsidR="00A9408F" w:rsidRPr="000A67D2" w:rsidRDefault="00A9408F" w:rsidP="00A9408F">
            <w:pPr>
              <w:widowControl/>
              <w:rPr>
                <w:rFonts w:ascii="Arial" w:eastAsia="Times New Roman" w:hAnsi="Arial" w:cs="Arial"/>
                <w:color w:val="000000"/>
                <w:sz w:val="20"/>
                <w:szCs w:val="20"/>
              </w:rPr>
            </w:pPr>
            <w:r w:rsidRPr="000A67D2">
              <w:rPr>
                <w:rFonts w:ascii="Arial" w:eastAsia="Times New Roman" w:hAnsi="Arial" w:cs="Arial"/>
                <w:color w:val="000000"/>
                <w:sz w:val="20"/>
                <w:szCs w:val="20"/>
              </w:rPr>
              <w:t xml:space="preserve">     7th floor FBC</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6E359753" w14:textId="77777777" w:rsidR="00A9408F" w:rsidRPr="000A67D2" w:rsidRDefault="00047E4E" w:rsidP="00A9408F">
            <w:pPr>
              <w:widowControl/>
              <w:jc w:val="center"/>
              <w:rPr>
                <w:rFonts w:ascii="Arial" w:eastAsia="Times New Roman" w:hAnsi="Arial" w:cs="Arial"/>
                <w:color w:val="000000"/>
                <w:sz w:val="20"/>
                <w:szCs w:val="20"/>
              </w:rPr>
            </w:pPr>
            <w:r w:rsidRPr="00CC3C68">
              <w:rPr>
                <w:rFonts w:ascii="Arial" w:eastAsia="Times New Roman" w:hAnsi="Arial" w:cs="Arial"/>
                <w:color w:val="000000"/>
                <w:sz w:val="20"/>
                <w:szCs w:val="20"/>
                <w:highlight w:val="yellow"/>
              </w:rPr>
              <w:t>415-641-66</w:t>
            </w:r>
            <w:r>
              <w:rPr>
                <w:rFonts w:ascii="Arial" w:eastAsia="Times New Roman" w:hAnsi="Arial" w:cs="Arial"/>
                <w:color w:val="000000"/>
                <w:sz w:val="20"/>
                <w:szCs w:val="20"/>
                <w:highlight w:val="yellow"/>
              </w:rPr>
              <w:t>30</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18FB4D62" w14:textId="77777777" w:rsidR="00A9408F" w:rsidRPr="000A67D2" w:rsidRDefault="00047E4E" w:rsidP="00A9408F">
            <w:pPr>
              <w:widowControl/>
              <w:jc w:val="center"/>
              <w:rPr>
                <w:rFonts w:ascii="Arial" w:eastAsia="Times New Roman" w:hAnsi="Arial" w:cs="Arial"/>
                <w:color w:val="000000"/>
                <w:sz w:val="20"/>
                <w:szCs w:val="20"/>
              </w:rPr>
            </w:pPr>
            <w:r>
              <w:rPr>
                <w:rFonts w:ascii="Arial" w:eastAsia="Times New Roman" w:hAnsi="Arial" w:cs="Arial"/>
                <w:color w:val="000000"/>
                <w:sz w:val="20"/>
                <w:szCs w:val="20"/>
              </w:rPr>
              <w:t>8</w:t>
            </w:r>
            <w:r w:rsidRPr="00CC3C68">
              <w:rPr>
                <w:rFonts w:ascii="Arial" w:eastAsia="Times New Roman" w:hAnsi="Arial" w:cs="Arial"/>
                <w:color w:val="000000"/>
                <w:sz w:val="20"/>
                <w:szCs w:val="20"/>
                <w:highlight w:val="yellow"/>
              </w:rPr>
              <w:t>66</w:t>
            </w:r>
            <w:r>
              <w:rPr>
                <w:rFonts w:ascii="Arial" w:eastAsia="Times New Roman" w:hAnsi="Arial" w:cs="Arial"/>
                <w:color w:val="000000"/>
                <w:sz w:val="20"/>
                <w:szCs w:val="20"/>
                <w:highlight w:val="yellow"/>
              </w:rPr>
              <w:t>30</w:t>
            </w:r>
            <w:r w:rsidR="00A9408F" w:rsidRPr="000A67D2">
              <w:rPr>
                <w:rFonts w:ascii="Arial" w:eastAsia="Times New Roman" w:hAnsi="Arial" w:cs="Arial"/>
                <w:color w:val="000000"/>
                <w:sz w:val="20"/>
                <w:szCs w:val="20"/>
              </w:rPr>
              <w:t> </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7BD46750" w14:textId="77777777" w:rsidR="00A9408F" w:rsidRPr="000A67D2" w:rsidRDefault="008A5BBC" w:rsidP="00A9408F">
            <w:pPr>
              <w:widowControl/>
              <w:jc w:val="center"/>
              <w:rPr>
                <w:rFonts w:ascii="Arial" w:eastAsia="Times New Roman" w:hAnsi="Arial" w:cs="Arial"/>
                <w:color w:val="000000"/>
                <w:sz w:val="20"/>
                <w:szCs w:val="20"/>
              </w:rPr>
            </w:pPr>
            <w:r w:rsidRPr="002C2329">
              <w:rPr>
                <w:rFonts w:ascii="Arial" w:eastAsia="Times New Roman" w:hAnsi="Arial" w:cs="Arial"/>
                <w:color w:val="000000"/>
                <w:sz w:val="20"/>
                <w:szCs w:val="20"/>
                <w:highlight w:val="yellow"/>
              </w:rPr>
              <w:t>415-824-13</w:t>
            </w:r>
            <w:r>
              <w:rPr>
                <w:rFonts w:ascii="Arial" w:eastAsia="Times New Roman" w:hAnsi="Arial" w:cs="Arial"/>
                <w:color w:val="000000"/>
                <w:sz w:val="20"/>
                <w:szCs w:val="20"/>
                <w:highlight w:val="yellow"/>
              </w:rPr>
              <w:t>82</w:t>
            </w:r>
          </w:p>
        </w:tc>
      </w:tr>
      <w:tr w:rsidR="00A9408F" w:rsidRPr="006C2555" w14:paraId="32EFBD50"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BB9A82E" w14:textId="77777777" w:rsidR="00A9408F" w:rsidRPr="000A67D2" w:rsidRDefault="00A9408F" w:rsidP="00A9408F">
            <w:pPr>
              <w:widowControl/>
              <w:rPr>
                <w:rFonts w:ascii="Arial" w:eastAsia="Times New Roman" w:hAnsi="Arial" w:cs="Arial"/>
                <w:color w:val="000000"/>
                <w:sz w:val="20"/>
                <w:szCs w:val="20"/>
              </w:rPr>
            </w:pPr>
            <w:r w:rsidRPr="000A67D2">
              <w:rPr>
                <w:rFonts w:ascii="Arial" w:eastAsia="Times New Roman" w:hAnsi="Arial" w:cs="Arial"/>
                <w:color w:val="000000"/>
                <w:sz w:val="20"/>
                <w:szCs w:val="20"/>
              </w:rPr>
              <w:t xml:space="preserve">     3rd Floor ACU</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6C75A667" w14:textId="77777777" w:rsidR="00A9408F" w:rsidRPr="000A67D2" w:rsidRDefault="00047E4E" w:rsidP="00A9408F">
            <w:pPr>
              <w:widowControl/>
              <w:jc w:val="center"/>
              <w:rPr>
                <w:rFonts w:ascii="Arial" w:eastAsia="Times New Roman" w:hAnsi="Arial" w:cs="Arial"/>
                <w:color w:val="000000"/>
                <w:sz w:val="20"/>
                <w:szCs w:val="20"/>
              </w:rPr>
            </w:pPr>
            <w:r w:rsidRPr="00CC3C68">
              <w:rPr>
                <w:rFonts w:ascii="Arial" w:eastAsia="Times New Roman" w:hAnsi="Arial" w:cs="Arial"/>
                <w:color w:val="000000"/>
                <w:sz w:val="20"/>
                <w:szCs w:val="20"/>
                <w:highlight w:val="yellow"/>
              </w:rPr>
              <w:t>415-641-6</w:t>
            </w:r>
            <w:r>
              <w:rPr>
                <w:rFonts w:ascii="Arial" w:eastAsia="Times New Roman" w:hAnsi="Arial" w:cs="Arial"/>
                <w:color w:val="000000"/>
                <w:sz w:val="20"/>
                <w:szCs w:val="20"/>
                <w:highlight w:val="yellow"/>
              </w:rPr>
              <w:t>889</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787DB85F"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 </w:t>
            </w:r>
            <w:r w:rsidR="001230A9">
              <w:rPr>
                <w:rFonts w:ascii="Arial" w:eastAsia="Times New Roman" w:hAnsi="Arial" w:cs="Arial"/>
                <w:color w:val="000000"/>
                <w:sz w:val="20"/>
                <w:szCs w:val="20"/>
              </w:rPr>
              <w:t>8</w:t>
            </w:r>
            <w:r w:rsidR="001230A9" w:rsidRPr="00CC3C68">
              <w:rPr>
                <w:rFonts w:ascii="Arial" w:eastAsia="Times New Roman" w:hAnsi="Arial" w:cs="Arial"/>
                <w:color w:val="000000"/>
                <w:sz w:val="20"/>
                <w:szCs w:val="20"/>
                <w:highlight w:val="yellow"/>
              </w:rPr>
              <w:t>6</w:t>
            </w:r>
            <w:r w:rsidR="001230A9">
              <w:rPr>
                <w:rFonts w:ascii="Arial" w:eastAsia="Times New Roman" w:hAnsi="Arial" w:cs="Arial"/>
                <w:color w:val="000000"/>
                <w:sz w:val="20"/>
                <w:szCs w:val="20"/>
                <w:highlight w:val="yellow"/>
              </w:rPr>
              <w:t>889</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0A171791"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 </w:t>
            </w:r>
          </w:p>
        </w:tc>
      </w:tr>
      <w:tr w:rsidR="00A9408F" w:rsidRPr="006C2555" w14:paraId="0D7686E5"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23E8346" w14:textId="77777777" w:rsidR="00A9408F" w:rsidRPr="000A67D2" w:rsidRDefault="00A9408F" w:rsidP="00A9408F">
            <w:pPr>
              <w:widowControl/>
              <w:rPr>
                <w:rFonts w:ascii="Arial" w:eastAsia="Times New Roman" w:hAnsi="Arial" w:cs="Arial"/>
                <w:color w:val="000000"/>
                <w:sz w:val="20"/>
                <w:szCs w:val="20"/>
              </w:rPr>
            </w:pPr>
            <w:r w:rsidRPr="000A67D2">
              <w:rPr>
                <w:rFonts w:ascii="Arial" w:eastAsia="Times New Roman" w:hAnsi="Arial" w:cs="Arial"/>
                <w:color w:val="000000"/>
                <w:sz w:val="20"/>
                <w:szCs w:val="20"/>
              </w:rPr>
              <w:t xml:space="preserve">     3rd floor OR</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233EECC6"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415-641-6635</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400E2153"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86635</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79214C3C"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 </w:t>
            </w:r>
          </w:p>
        </w:tc>
      </w:tr>
      <w:tr w:rsidR="00A9408F" w:rsidRPr="006C2555" w14:paraId="7B63E1DC"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721C4A7" w14:textId="77777777" w:rsidR="00A9408F" w:rsidRPr="001912EE" w:rsidRDefault="00A9408F" w:rsidP="00A9408F">
            <w:pPr>
              <w:widowControl/>
              <w:rPr>
                <w:rFonts w:ascii="Arial" w:eastAsia="Times New Roman" w:hAnsi="Arial" w:cs="Arial"/>
                <w:color w:val="000000"/>
                <w:sz w:val="20"/>
                <w:szCs w:val="20"/>
                <w:highlight w:val="yellow"/>
              </w:rPr>
            </w:pPr>
            <w:r w:rsidRPr="001912EE">
              <w:rPr>
                <w:rFonts w:ascii="Arial" w:eastAsia="Times New Roman" w:hAnsi="Arial" w:cs="Arial"/>
                <w:color w:val="000000"/>
                <w:sz w:val="20"/>
                <w:szCs w:val="20"/>
                <w:highlight w:val="yellow"/>
              </w:rPr>
              <w:t>Pathology</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0581FCC2" w14:textId="77777777" w:rsidR="00A9408F" w:rsidRPr="001912EE" w:rsidRDefault="00A9408F" w:rsidP="00A9408F">
            <w:pPr>
              <w:widowControl/>
              <w:jc w:val="center"/>
              <w:rPr>
                <w:rFonts w:ascii="Arial" w:eastAsia="Times New Roman" w:hAnsi="Arial" w:cs="Arial"/>
                <w:color w:val="000000"/>
                <w:sz w:val="20"/>
                <w:szCs w:val="20"/>
                <w:highlight w:val="yellow"/>
              </w:rPr>
            </w:pPr>
            <w:r w:rsidRPr="001912EE">
              <w:rPr>
                <w:rFonts w:ascii="Arial" w:eastAsia="Times New Roman" w:hAnsi="Arial" w:cs="Arial"/>
                <w:color w:val="000000"/>
                <w:sz w:val="20"/>
                <w:szCs w:val="20"/>
                <w:highlight w:val="yellow"/>
              </w:rPr>
              <w:t>n/a</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66CA59E5" w14:textId="77777777" w:rsidR="00A9408F" w:rsidRPr="001912EE" w:rsidRDefault="00A9408F" w:rsidP="00A9408F">
            <w:pPr>
              <w:widowControl/>
              <w:jc w:val="center"/>
              <w:rPr>
                <w:rFonts w:ascii="Arial" w:eastAsia="Times New Roman" w:hAnsi="Arial" w:cs="Arial"/>
                <w:color w:val="000000"/>
                <w:sz w:val="20"/>
                <w:szCs w:val="20"/>
                <w:highlight w:val="yellow"/>
              </w:rPr>
            </w:pPr>
            <w:r w:rsidRPr="001912EE">
              <w:rPr>
                <w:rFonts w:ascii="Arial" w:eastAsia="Times New Roman" w:hAnsi="Arial" w:cs="Arial"/>
                <w:color w:val="000000"/>
                <w:sz w:val="20"/>
                <w:szCs w:val="20"/>
                <w:highlight w:val="yellow"/>
              </w:rPr>
              <w:t>n/a</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7BE7819A"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 </w:t>
            </w:r>
          </w:p>
        </w:tc>
      </w:tr>
      <w:tr w:rsidR="00A9408F" w:rsidRPr="006C2555" w14:paraId="643DF3D7"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1DCAAEF" w14:textId="77777777" w:rsidR="00A9408F" w:rsidRPr="000A67D2" w:rsidRDefault="00A9408F" w:rsidP="00A9408F">
            <w:pPr>
              <w:widowControl/>
              <w:rPr>
                <w:rFonts w:ascii="Arial" w:eastAsia="Times New Roman" w:hAnsi="Arial" w:cs="Arial"/>
                <w:color w:val="000000"/>
                <w:sz w:val="20"/>
                <w:szCs w:val="20"/>
              </w:rPr>
            </w:pPr>
            <w:r w:rsidRPr="000A67D2">
              <w:rPr>
                <w:rFonts w:ascii="Arial" w:eastAsia="Times New Roman" w:hAnsi="Arial" w:cs="Arial"/>
                <w:color w:val="000000"/>
                <w:sz w:val="20"/>
                <w:szCs w:val="20"/>
              </w:rPr>
              <w:t>Patient Relations</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49966FF6" w14:textId="77777777" w:rsidR="00A9408F" w:rsidRPr="000A67D2" w:rsidRDefault="001912EE" w:rsidP="00A9408F">
            <w:pPr>
              <w:widowControl/>
              <w:jc w:val="center"/>
              <w:rPr>
                <w:rFonts w:ascii="Arial" w:eastAsia="Times New Roman" w:hAnsi="Arial" w:cs="Arial"/>
                <w:color w:val="000000"/>
                <w:sz w:val="20"/>
                <w:szCs w:val="20"/>
              </w:rPr>
            </w:pPr>
            <w:r w:rsidRPr="001912EE">
              <w:rPr>
                <w:rFonts w:ascii="Arial" w:eastAsia="Times New Roman" w:hAnsi="Arial" w:cs="Arial"/>
                <w:color w:val="000000"/>
                <w:sz w:val="20"/>
                <w:szCs w:val="20"/>
                <w:highlight w:val="yellow"/>
              </w:rPr>
              <w:t>415-600-6634</w:t>
            </w:r>
            <w:r w:rsidR="00A9408F" w:rsidRPr="000A67D2">
              <w:rPr>
                <w:rFonts w:ascii="Arial" w:eastAsia="Times New Roman" w:hAnsi="Arial" w:cs="Arial"/>
                <w:color w:val="000000"/>
                <w:sz w:val="20"/>
                <w:szCs w:val="20"/>
              </w:rPr>
              <w:t> </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2B5201BE"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 </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0419938B"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 </w:t>
            </w:r>
          </w:p>
        </w:tc>
      </w:tr>
      <w:tr w:rsidR="00A9408F" w:rsidRPr="006C2555" w14:paraId="09F1E27F" w14:textId="77777777" w:rsidTr="000A67D2">
        <w:trPr>
          <w:trHeight w:val="285"/>
        </w:trPr>
        <w:tc>
          <w:tcPr>
            <w:tcW w:w="2800" w:type="dxa"/>
            <w:tcBorders>
              <w:top w:val="single" w:sz="4" w:space="0" w:color="auto"/>
              <w:left w:val="single" w:sz="4" w:space="0" w:color="auto"/>
              <w:right w:val="single" w:sz="4" w:space="0" w:color="auto"/>
            </w:tcBorders>
            <w:shd w:val="clear" w:color="auto" w:fill="auto"/>
            <w:vAlign w:val="bottom"/>
            <w:hideMark/>
          </w:tcPr>
          <w:p w14:paraId="37C06FB9" w14:textId="77777777" w:rsidR="00A9408F" w:rsidRPr="000A67D2" w:rsidRDefault="00A9408F" w:rsidP="00A9408F">
            <w:pPr>
              <w:widowControl/>
              <w:rPr>
                <w:rFonts w:ascii="Arial" w:eastAsia="Times New Roman" w:hAnsi="Arial" w:cs="Arial"/>
                <w:color w:val="000000"/>
                <w:sz w:val="20"/>
                <w:szCs w:val="20"/>
              </w:rPr>
            </w:pPr>
            <w:r w:rsidRPr="000A67D2">
              <w:rPr>
                <w:rFonts w:ascii="Arial" w:eastAsia="Times New Roman" w:hAnsi="Arial" w:cs="Arial"/>
                <w:color w:val="000000"/>
                <w:sz w:val="20"/>
                <w:szCs w:val="20"/>
              </w:rPr>
              <w:t>Pharmacy</w:t>
            </w:r>
          </w:p>
        </w:tc>
        <w:tc>
          <w:tcPr>
            <w:tcW w:w="2260" w:type="dxa"/>
            <w:tcBorders>
              <w:top w:val="single" w:sz="4" w:space="0" w:color="auto"/>
              <w:left w:val="nil"/>
              <w:right w:val="single" w:sz="4" w:space="0" w:color="auto"/>
            </w:tcBorders>
            <w:shd w:val="clear" w:color="auto" w:fill="auto"/>
            <w:vAlign w:val="bottom"/>
            <w:hideMark/>
          </w:tcPr>
          <w:p w14:paraId="6C8AE645"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415-641-6505</w:t>
            </w:r>
          </w:p>
        </w:tc>
        <w:tc>
          <w:tcPr>
            <w:tcW w:w="1560" w:type="dxa"/>
            <w:tcBorders>
              <w:top w:val="single" w:sz="4" w:space="0" w:color="auto"/>
              <w:left w:val="nil"/>
              <w:right w:val="single" w:sz="4" w:space="0" w:color="auto"/>
            </w:tcBorders>
            <w:shd w:val="clear" w:color="auto" w:fill="auto"/>
            <w:vAlign w:val="bottom"/>
            <w:hideMark/>
          </w:tcPr>
          <w:p w14:paraId="27B0CBA5"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86505</w:t>
            </w:r>
          </w:p>
        </w:tc>
        <w:tc>
          <w:tcPr>
            <w:tcW w:w="2400" w:type="dxa"/>
            <w:tcBorders>
              <w:top w:val="single" w:sz="4" w:space="0" w:color="auto"/>
              <w:left w:val="nil"/>
              <w:right w:val="single" w:sz="4" w:space="0" w:color="auto"/>
            </w:tcBorders>
            <w:shd w:val="clear" w:color="auto" w:fill="auto"/>
            <w:vAlign w:val="bottom"/>
            <w:hideMark/>
          </w:tcPr>
          <w:p w14:paraId="4481460B" w14:textId="77777777" w:rsidR="00A9408F" w:rsidRDefault="00A9408F" w:rsidP="00A9408F">
            <w:pPr>
              <w:widowControl/>
              <w:jc w:val="center"/>
              <w:rPr>
                <w:rFonts w:ascii="Arial" w:eastAsia="Times New Roman" w:hAnsi="Arial" w:cs="Arial"/>
                <w:color w:val="000000"/>
                <w:sz w:val="20"/>
                <w:szCs w:val="20"/>
                <w:highlight w:val="yellow"/>
              </w:rPr>
            </w:pPr>
            <w:r w:rsidRPr="00AD0E3E">
              <w:rPr>
                <w:rFonts w:ascii="Arial" w:eastAsia="Times New Roman" w:hAnsi="Arial" w:cs="Arial"/>
                <w:color w:val="000000"/>
                <w:sz w:val="20"/>
                <w:szCs w:val="20"/>
                <w:highlight w:val="yellow"/>
              </w:rPr>
              <w:t>415-641-</w:t>
            </w:r>
            <w:r w:rsidR="00AD0E3E">
              <w:rPr>
                <w:rFonts w:ascii="Arial" w:eastAsia="Times New Roman" w:hAnsi="Arial" w:cs="Arial"/>
                <w:color w:val="000000"/>
                <w:sz w:val="20"/>
                <w:szCs w:val="20"/>
                <w:highlight w:val="yellow"/>
              </w:rPr>
              <w:t>0577</w:t>
            </w:r>
          </w:p>
          <w:p w14:paraId="2E68EA51" w14:textId="77777777" w:rsidR="00AD0E3E" w:rsidRPr="000A67D2" w:rsidRDefault="00AD0E3E" w:rsidP="00A9408F">
            <w:pPr>
              <w:widowControl/>
              <w:jc w:val="center"/>
              <w:rPr>
                <w:rFonts w:ascii="Arial" w:eastAsia="Times New Roman" w:hAnsi="Arial" w:cs="Arial"/>
                <w:color w:val="000000"/>
                <w:sz w:val="20"/>
                <w:szCs w:val="20"/>
              </w:rPr>
            </w:pPr>
          </w:p>
        </w:tc>
      </w:tr>
      <w:tr w:rsidR="00A9408F" w:rsidRPr="006C2555" w14:paraId="74AEDAE2" w14:textId="77777777" w:rsidTr="00CD12B4">
        <w:trPr>
          <w:trHeight w:val="285"/>
        </w:trPr>
        <w:tc>
          <w:tcPr>
            <w:tcW w:w="2800" w:type="dxa"/>
            <w:tcBorders>
              <w:left w:val="single" w:sz="4" w:space="0" w:color="auto"/>
              <w:bottom w:val="single" w:sz="4" w:space="0" w:color="auto"/>
              <w:right w:val="single" w:sz="4" w:space="0" w:color="auto"/>
            </w:tcBorders>
            <w:shd w:val="clear" w:color="auto" w:fill="00E2D7"/>
            <w:vAlign w:val="bottom"/>
          </w:tcPr>
          <w:p w14:paraId="1F8AD70A" w14:textId="77777777" w:rsidR="00A9408F" w:rsidRPr="00CD12B4" w:rsidRDefault="00A9408F" w:rsidP="00CD12B4">
            <w:pPr>
              <w:widowControl/>
              <w:jc w:val="center"/>
              <w:rPr>
                <w:rFonts w:ascii="Arial" w:eastAsia="Times New Roman" w:hAnsi="Arial" w:cs="Arial"/>
                <w:b/>
                <w:bCs/>
                <w:color w:val="000000"/>
                <w:sz w:val="20"/>
                <w:szCs w:val="20"/>
              </w:rPr>
            </w:pPr>
            <w:r w:rsidRPr="006C2555">
              <w:rPr>
                <w:rFonts w:ascii="Arial" w:eastAsia="Times New Roman" w:hAnsi="Arial" w:cs="Arial"/>
                <w:b/>
                <w:bCs/>
                <w:color w:val="000000"/>
                <w:sz w:val="20"/>
                <w:szCs w:val="20"/>
              </w:rPr>
              <w:t>Department</w:t>
            </w:r>
          </w:p>
        </w:tc>
        <w:tc>
          <w:tcPr>
            <w:tcW w:w="2260" w:type="dxa"/>
            <w:tcBorders>
              <w:left w:val="nil"/>
              <w:bottom w:val="single" w:sz="4" w:space="0" w:color="auto"/>
              <w:right w:val="single" w:sz="4" w:space="0" w:color="auto"/>
            </w:tcBorders>
            <w:shd w:val="clear" w:color="auto" w:fill="00E2D7"/>
            <w:vAlign w:val="bottom"/>
          </w:tcPr>
          <w:p w14:paraId="2C685740" w14:textId="77777777" w:rsidR="00A9408F" w:rsidRPr="00CD12B4" w:rsidRDefault="00A9408F" w:rsidP="00CD12B4">
            <w:pPr>
              <w:widowControl/>
              <w:jc w:val="center"/>
              <w:rPr>
                <w:rFonts w:ascii="Arial" w:eastAsia="Times New Roman" w:hAnsi="Arial" w:cs="Arial"/>
                <w:b/>
                <w:bCs/>
                <w:color w:val="000000"/>
                <w:sz w:val="20"/>
                <w:szCs w:val="20"/>
              </w:rPr>
            </w:pPr>
            <w:r w:rsidRPr="006C2555">
              <w:rPr>
                <w:rFonts w:ascii="Arial" w:eastAsia="Times New Roman" w:hAnsi="Arial" w:cs="Arial"/>
                <w:b/>
                <w:bCs/>
                <w:color w:val="000000"/>
                <w:sz w:val="20"/>
                <w:szCs w:val="20"/>
              </w:rPr>
              <w:t>Current Phone number</w:t>
            </w:r>
          </w:p>
        </w:tc>
        <w:tc>
          <w:tcPr>
            <w:tcW w:w="1560" w:type="dxa"/>
            <w:tcBorders>
              <w:left w:val="nil"/>
              <w:bottom w:val="single" w:sz="4" w:space="0" w:color="auto"/>
              <w:right w:val="single" w:sz="4" w:space="0" w:color="auto"/>
            </w:tcBorders>
            <w:shd w:val="clear" w:color="auto" w:fill="00E2D7"/>
            <w:vAlign w:val="bottom"/>
          </w:tcPr>
          <w:p w14:paraId="39E80A11" w14:textId="77777777" w:rsidR="00A9408F" w:rsidRPr="00CD12B4" w:rsidRDefault="00A9408F" w:rsidP="00CD12B4">
            <w:pPr>
              <w:widowControl/>
              <w:jc w:val="center"/>
              <w:rPr>
                <w:rFonts w:ascii="Arial" w:eastAsia="Times New Roman" w:hAnsi="Arial" w:cs="Arial"/>
                <w:b/>
                <w:bCs/>
                <w:color w:val="000000"/>
                <w:sz w:val="20"/>
                <w:szCs w:val="20"/>
              </w:rPr>
            </w:pPr>
            <w:r w:rsidRPr="006C2555">
              <w:rPr>
                <w:rFonts w:ascii="Arial" w:eastAsia="Times New Roman" w:hAnsi="Arial" w:cs="Arial"/>
                <w:b/>
                <w:bCs/>
                <w:color w:val="000000"/>
                <w:sz w:val="20"/>
                <w:szCs w:val="20"/>
              </w:rPr>
              <w:t>Extension</w:t>
            </w:r>
          </w:p>
        </w:tc>
        <w:tc>
          <w:tcPr>
            <w:tcW w:w="2400" w:type="dxa"/>
            <w:tcBorders>
              <w:left w:val="nil"/>
              <w:bottom w:val="single" w:sz="4" w:space="0" w:color="auto"/>
              <w:right w:val="single" w:sz="4" w:space="0" w:color="auto"/>
            </w:tcBorders>
            <w:shd w:val="clear" w:color="auto" w:fill="00E2D7"/>
            <w:vAlign w:val="bottom"/>
          </w:tcPr>
          <w:p w14:paraId="15D70386" w14:textId="77777777" w:rsidR="00A9408F" w:rsidRPr="00CD12B4" w:rsidRDefault="00A9408F" w:rsidP="00CD12B4">
            <w:pPr>
              <w:widowControl/>
              <w:jc w:val="center"/>
              <w:rPr>
                <w:rFonts w:ascii="Arial" w:eastAsia="Times New Roman" w:hAnsi="Arial" w:cs="Arial"/>
                <w:b/>
                <w:bCs/>
                <w:color w:val="000000"/>
                <w:sz w:val="20"/>
                <w:szCs w:val="20"/>
              </w:rPr>
            </w:pPr>
            <w:r w:rsidRPr="006C2555">
              <w:rPr>
                <w:rFonts w:ascii="Arial" w:eastAsia="Times New Roman" w:hAnsi="Arial" w:cs="Arial"/>
                <w:b/>
                <w:bCs/>
                <w:color w:val="000000"/>
                <w:sz w:val="20"/>
                <w:szCs w:val="20"/>
              </w:rPr>
              <w:t>Department Fax Number (Telecom to Update)</w:t>
            </w:r>
          </w:p>
        </w:tc>
      </w:tr>
      <w:tr w:rsidR="00A9408F" w:rsidRPr="006C2555" w14:paraId="771FC176"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730FFA92" w14:textId="77777777" w:rsidR="00A9408F" w:rsidRPr="00AD0E3E" w:rsidRDefault="00A9408F" w:rsidP="00A9408F">
            <w:pPr>
              <w:widowControl/>
              <w:rPr>
                <w:rFonts w:ascii="Arial" w:eastAsia="Times New Roman" w:hAnsi="Arial" w:cs="Arial"/>
                <w:color w:val="000000"/>
                <w:sz w:val="20"/>
                <w:szCs w:val="20"/>
                <w:highlight w:val="yellow"/>
              </w:rPr>
            </w:pPr>
            <w:r w:rsidRPr="00AD0E3E">
              <w:rPr>
                <w:rFonts w:ascii="Arial" w:eastAsia="Times New Roman" w:hAnsi="Arial" w:cs="Arial"/>
                <w:color w:val="000000"/>
                <w:sz w:val="20"/>
                <w:szCs w:val="20"/>
                <w:highlight w:val="yellow"/>
              </w:rPr>
              <w:t>Pulmonary Lab</w:t>
            </w:r>
          </w:p>
        </w:tc>
        <w:tc>
          <w:tcPr>
            <w:tcW w:w="2260" w:type="dxa"/>
            <w:tcBorders>
              <w:top w:val="nil"/>
              <w:left w:val="nil"/>
              <w:bottom w:val="single" w:sz="4" w:space="0" w:color="auto"/>
              <w:right w:val="single" w:sz="4" w:space="0" w:color="auto"/>
            </w:tcBorders>
            <w:shd w:val="clear" w:color="auto" w:fill="auto"/>
            <w:vAlign w:val="bottom"/>
            <w:hideMark/>
          </w:tcPr>
          <w:p w14:paraId="470CB796" w14:textId="77777777" w:rsidR="00A9408F" w:rsidRPr="00AD0E3E" w:rsidRDefault="00A9408F" w:rsidP="00A9408F">
            <w:pPr>
              <w:widowControl/>
              <w:jc w:val="center"/>
              <w:rPr>
                <w:rFonts w:ascii="Arial" w:eastAsia="Times New Roman" w:hAnsi="Arial" w:cs="Arial"/>
                <w:color w:val="000000"/>
                <w:sz w:val="20"/>
                <w:szCs w:val="20"/>
                <w:highlight w:val="yellow"/>
              </w:rPr>
            </w:pPr>
            <w:r w:rsidRPr="00AD0E3E">
              <w:rPr>
                <w:rFonts w:ascii="Arial" w:eastAsia="Times New Roman" w:hAnsi="Arial" w:cs="Arial"/>
                <w:color w:val="000000"/>
                <w:sz w:val="20"/>
                <w:szCs w:val="20"/>
                <w:highlight w:val="yellow"/>
              </w:rPr>
              <w:t>415-641-6616</w:t>
            </w:r>
          </w:p>
        </w:tc>
        <w:tc>
          <w:tcPr>
            <w:tcW w:w="1560" w:type="dxa"/>
            <w:tcBorders>
              <w:top w:val="nil"/>
              <w:left w:val="nil"/>
              <w:bottom w:val="single" w:sz="4" w:space="0" w:color="auto"/>
              <w:right w:val="single" w:sz="4" w:space="0" w:color="auto"/>
            </w:tcBorders>
            <w:shd w:val="clear" w:color="auto" w:fill="auto"/>
            <w:vAlign w:val="bottom"/>
            <w:hideMark/>
          </w:tcPr>
          <w:p w14:paraId="4DEBDBC5" w14:textId="77777777" w:rsidR="00A9408F" w:rsidRPr="00AD0E3E" w:rsidRDefault="00A9408F" w:rsidP="00A9408F">
            <w:pPr>
              <w:widowControl/>
              <w:jc w:val="center"/>
              <w:rPr>
                <w:rFonts w:ascii="Arial" w:eastAsia="Times New Roman" w:hAnsi="Arial" w:cs="Arial"/>
                <w:color w:val="000000"/>
                <w:sz w:val="20"/>
                <w:szCs w:val="20"/>
                <w:highlight w:val="yellow"/>
              </w:rPr>
            </w:pPr>
            <w:r w:rsidRPr="00AD0E3E">
              <w:rPr>
                <w:rFonts w:ascii="Arial" w:eastAsia="Times New Roman" w:hAnsi="Arial" w:cs="Arial"/>
                <w:color w:val="000000"/>
                <w:sz w:val="20"/>
                <w:szCs w:val="20"/>
                <w:highlight w:val="yellow"/>
              </w:rPr>
              <w:t>86616</w:t>
            </w:r>
          </w:p>
        </w:tc>
        <w:tc>
          <w:tcPr>
            <w:tcW w:w="2400" w:type="dxa"/>
            <w:tcBorders>
              <w:top w:val="nil"/>
              <w:left w:val="nil"/>
              <w:bottom w:val="single" w:sz="4" w:space="0" w:color="auto"/>
              <w:right w:val="single" w:sz="4" w:space="0" w:color="auto"/>
            </w:tcBorders>
            <w:shd w:val="clear" w:color="auto" w:fill="auto"/>
            <w:vAlign w:val="bottom"/>
            <w:hideMark/>
          </w:tcPr>
          <w:p w14:paraId="6C5AEC15" w14:textId="77777777" w:rsidR="00A9408F" w:rsidRPr="00AD0E3E" w:rsidRDefault="00A9408F" w:rsidP="00A9408F">
            <w:pPr>
              <w:widowControl/>
              <w:jc w:val="center"/>
              <w:rPr>
                <w:rFonts w:ascii="Arial" w:eastAsia="Times New Roman" w:hAnsi="Arial" w:cs="Arial"/>
                <w:color w:val="000000"/>
                <w:sz w:val="20"/>
                <w:szCs w:val="20"/>
                <w:highlight w:val="yellow"/>
              </w:rPr>
            </w:pPr>
            <w:r w:rsidRPr="00AD0E3E">
              <w:rPr>
                <w:rFonts w:ascii="Arial" w:eastAsia="Times New Roman" w:hAnsi="Arial" w:cs="Arial"/>
                <w:color w:val="000000"/>
                <w:sz w:val="20"/>
                <w:szCs w:val="20"/>
                <w:highlight w:val="yellow"/>
              </w:rPr>
              <w:t>415-641-7585</w:t>
            </w:r>
          </w:p>
        </w:tc>
      </w:tr>
      <w:tr w:rsidR="00A9408F" w:rsidRPr="006C2555" w14:paraId="00E072EE"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184DB1FF" w14:textId="77777777" w:rsidR="00A9408F" w:rsidRPr="006C2555" w:rsidRDefault="00A9408F" w:rsidP="00A9408F">
            <w:pPr>
              <w:widowControl/>
              <w:rPr>
                <w:rFonts w:ascii="Arial" w:eastAsia="Times New Roman" w:hAnsi="Arial" w:cs="Arial"/>
                <w:b/>
                <w:bCs/>
                <w:color w:val="000000"/>
                <w:sz w:val="20"/>
                <w:szCs w:val="20"/>
              </w:rPr>
            </w:pPr>
            <w:r w:rsidRPr="006C2555">
              <w:rPr>
                <w:rFonts w:ascii="Arial" w:eastAsia="Times New Roman" w:hAnsi="Arial" w:cs="Arial"/>
                <w:b/>
                <w:bCs/>
                <w:color w:val="000000"/>
                <w:sz w:val="20"/>
                <w:szCs w:val="20"/>
              </w:rPr>
              <w:t>Radiology</w:t>
            </w:r>
            <w:r w:rsidR="00AD0E3E" w:rsidRPr="00AD0E3E">
              <w:rPr>
                <w:rFonts w:ascii="Arial" w:eastAsia="Times New Roman" w:hAnsi="Arial" w:cs="Arial"/>
                <w:b/>
                <w:bCs/>
                <w:color w:val="000000"/>
                <w:sz w:val="20"/>
                <w:szCs w:val="20"/>
                <w:highlight w:val="yellow"/>
              </w:rPr>
              <w:t>/Imaging</w:t>
            </w:r>
          </w:p>
        </w:tc>
        <w:tc>
          <w:tcPr>
            <w:tcW w:w="2260" w:type="dxa"/>
            <w:tcBorders>
              <w:top w:val="nil"/>
              <w:left w:val="nil"/>
              <w:bottom w:val="single" w:sz="4" w:space="0" w:color="auto"/>
              <w:right w:val="single" w:sz="4" w:space="0" w:color="auto"/>
            </w:tcBorders>
            <w:shd w:val="clear" w:color="auto" w:fill="auto"/>
            <w:vAlign w:val="bottom"/>
            <w:hideMark/>
          </w:tcPr>
          <w:p w14:paraId="77B24D4A"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415-641-6545</w:t>
            </w:r>
          </w:p>
        </w:tc>
        <w:tc>
          <w:tcPr>
            <w:tcW w:w="1560" w:type="dxa"/>
            <w:tcBorders>
              <w:top w:val="nil"/>
              <w:left w:val="nil"/>
              <w:bottom w:val="single" w:sz="4" w:space="0" w:color="auto"/>
              <w:right w:val="single" w:sz="4" w:space="0" w:color="auto"/>
            </w:tcBorders>
            <w:shd w:val="clear" w:color="auto" w:fill="auto"/>
            <w:vAlign w:val="bottom"/>
            <w:hideMark/>
          </w:tcPr>
          <w:p w14:paraId="0E4BFEEE"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86545</w:t>
            </w:r>
          </w:p>
        </w:tc>
        <w:tc>
          <w:tcPr>
            <w:tcW w:w="2400" w:type="dxa"/>
            <w:tcBorders>
              <w:top w:val="nil"/>
              <w:left w:val="nil"/>
              <w:bottom w:val="single" w:sz="4" w:space="0" w:color="auto"/>
              <w:right w:val="single" w:sz="4" w:space="0" w:color="auto"/>
            </w:tcBorders>
            <w:shd w:val="clear" w:color="auto" w:fill="auto"/>
            <w:vAlign w:val="bottom"/>
            <w:hideMark/>
          </w:tcPr>
          <w:p w14:paraId="147FAB6F"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495D6366"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3DA5D161"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 xml:space="preserve">     Breast Health</w:t>
            </w:r>
          </w:p>
        </w:tc>
        <w:tc>
          <w:tcPr>
            <w:tcW w:w="2260" w:type="dxa"/>
            <w:tcBorders>
              <w:top w:val="nil"/>
              <w:left w:val="nil"/>
              <w:bottom w:val="single" w:sz="4" w:space="0" w:color="auto"/>
              <w:right w:val="single" w:sz="4" w:space="0" w:color="auto"/>
            </w:tcBorders>
            <w:shd w:val="clear" w:color="auto" w:fill="auto"/>
            <w:vAlign w:val="bottom"/>
            <w:hideMark/>
          </w:tcPr>
          <w:p w14:paraId="1D5E4391"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415-641-6545</w:t>
            </w:r>
          </w:p>
        </w:tc>
        <w:tc>
          <w:tcPr>
            <w:tcW w:w="1560" w:type="dxa"/>
            <w:tcBorders>
              <w:top w:val="nil"/>
              <w:left w:val="nil"/>
              <w:bottom w:val="single" w:sz="4" w:space="0" w:color="auto"/>
              <w:right w:val="single" w:sz="4" w:space="0" w:color="auto"/>
            </w:tcBorders>
            <w:shd w:val="clear" w:color="auto" w:fill="auto"/>
            <w:vAlign w:val="bottom"/>
            <w:hideMark/>
          </w:tcPr>
          <w:p w14:paraId="4452E200"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86545</w:t>
            </w:r>
          </w:p>
        </w:tc>
        <w:tc>
          <w:tcPr>
            <w:tcW w:w="2400" w:type="dxa"/>
            <w:tcBorders>
              <w:top w:val="nil"/>
              <w:left w:val="nil"/>
              <w:bottom w:val="single" w:sz="4" w:space="0" w:color="auto"/>
              <w:right w:val="single" w:sz="4" w:space="0" w:color="auto"/>
            </w:tcBorders>
            <w:shd w:val="clear" w:color="auto" w:fill="auto"/>
            <w:vAlign w:val="bottom"/>
            <w:hideMark/>
          </w:tcPr>
          <w:p w14:paraId="3AB4E90D"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34A47200"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1EBB2B6E"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 xml:space="preserve">     CT</w:t>
            </w:r>
          </w:p>
        </w:tc>
        <w:tc>
          <w:tcPr>
            <w:tcW w:w="2260" w:type="dxa"/>
            <w:tcBorders>
              <w:top w:val="nil"/>
              <w:left w:val="nil"/>
              <w:bottom w:val="single" w:sz="4" w:space="0" w:color="auto"/>
              <w:right w:val="single" w:sz="4" w:space="0" w:color="auto"/>
            </w:tcBorders>
            <w:shd w:val="clear" w:color="auto" w:fill="auto"/>
            <w:vAlign w:val="bottom"/>
            <w:hideMark/>
          </w:tcPr>
          <w:p w14:paraId="0D7DD99B"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415-641-6545</w:t>
            </w:r>
          </w:p>
        </w:tc>
        <w:tc>
          <w:tcPr>
            <w:tcW w:w="1560" w:type="dxa"/>
            <w:tcBorders>
              <w:top w:val="nil"/>
              <w:left w:val="nil"/>
              <w:bottom w:val="single" w:sz="4" w:space="0" w:color="auto"/>
              <w:right w:val="single" w:sz="4" w:space="0" w:color="auto"/>
            </w:tcBorders>
            <w:shd w:val="clear" w:color="auto" w:fill="auto"/>
            <w:vAlign w:val="bottom"/>
            <w:hideMark/>
          </w:tcPr>
          <w:p w14:paraId="3011BD17"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86545</w:t>
            </w:r>
          </w:p>
        </w:tc>
        <w:tc>
          <w:tcPr>
            <w:tcW w:w="2400" w:type="dxa"/>
            <w:tcBorders>
              <w:top w:val="nil"/>
              <w:left w:val="nil"/>
              <w:bottom w:val="single" w:sz="4" w:space="0" w:color="auto"/>
              <w:right w:val="single" w:sz="4" w:space="0" w:color="auto"/>
            </w:tcBorders>
            <w:shd w:val="clear" w:color="auto" w:fill="auto"/>
            <w:vAlign w:val="bottom"/>
            <w:hideMark/>
          </w:tcPr>
          <w:p w14:paraId="338FF485"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1359D8BE"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23B6421E"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 xml:space="preserve">     MRI</w:t>
            </w:r>
          </w:p>
        </w:tc>
        <w:tc>
          <w:tcPr>
            <w:tcW w:w="2260" w:type="dxa"/>
            <w:tcBorders>
              <w:top w:val="nil"/>
              <w:left w:val="nil"/>
              <w:bottom w:val="single" w:sz="4" w:space="0" w:color="auto"/>
              <w:right w:val="single" w:sz="4" w:space="0" w:color="auto"/>
            </w:tcBorders>
            <w:shd w:val="clear" w:color="auto" w:fill="auto"/>
            <w:vAlign w:val="bottom"/>
            <w:hideMark/>
          </w:tcPr>
          <w:p w14:paraId="221343C1"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415-641-6545</w:t>
            </w:r>
          </w:p>
        </w:tc>
        <w:tc>
          <w:tcPr>
            <w:tcW w:w="1560" w:type="dxa"/>
            <w:tcBorders>
              <w:top w:val="nil"/>
              <w:left w:val="nil"/>
              <w:bottom w:val="single" w:sz="4" w:space="0" w:color="auto"/>
              <w:right w:val="single" w:sz="4" w:space="0" w:color="auto"/>
            </w:tcBorders>
            <w:shd w:val="clear" w:color="auto" w:fill="auto"/>
            <w:vAlign w:val="bottom"/>
            <w:hideMark/>
          </w:tcPr>
          <w:p w14:paraId="581B0832"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86545</w:t>
            </w:r>
          </w:p>
        </w:tc>
        <w:tc>
          <w:tcPr>
            <w:tcW w:w="2400" w:type="dxa"/>
            <w:tcBorders>
              <w:top w:val="nil"/>
              <w:left w:val="nil"/>
              <w:bottom w:val="single" w:sz="4" w:space="0" w:color="auto"/>
              <w:right w:val="single" w:sz="4" w:space="0" w:color="auto"/>
            </w:tcBorders>
            <w:shd w:val="clear" w:color="auto" w:fill="auto"/>
            <w:vAlign w:val="bottom"/>
            <w:hideMark/>
          </w:tcPr>
          <w:p w14:paraId="20165223"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24AF9181"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78DCA432"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 xml:space="preserve">     Ultrasound</w:t>
            </w:r>
          </w:p>
        </w:tc>
        <w:tc>
          <w:tcPr>
            <w:tcW w:w="2260" w:type="dxa"/>
            <w:tcBorders>
              <w:top w:val="nil"/>
              <w:left w:val="nil"/>
              <w:bottom w:val="single" w:sz="4" w:space="0" w:color="auto"/>
              <w:right w:val="single" w:sz="4" w:space="0" w:color="auto"/>
            </w:tcBorders>
            <w:shd w:val="clear" w:color="auto" w:fill="auto"/>
            <w:vAlign w:val="bottom"/>
            <w:hideMark/>
          </w:tcPr>
          <w:p w14:paraId="439414B0" w14:textId="2D682836"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415-641-6545</w:t>
            </w:r>
          </w:p>
        </w:tc>
        <w:tc>
          <w:tcPr>
            <w:tcW w:w="1560" w:type="dxa"/>
            <w:tcBorders>
              <w:top w:val="nil"/>
              <w:left w:val="nil"/>
              <w:bottom w:val="single" w:sz="4" w:space="0" w:color="auto"/>
              <w:right w:val="single" w:sz="4" w:space="0" w:color="auto"/>
            </w:tcBorders>
            <w:shd w:val="clear" w:color="auto" w:fill="auto"/>
            <w:vAlign w:val="bottom"/>
            <w:hideMark/>
          </w:tcPr>
          <w:p w14:paraId="22EA8DF7"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86545</w:t>
            </w:r>
          </w:p>
        </w:tc>
        <w:tc>
          <w:tcPr>
            <w:tcW w:w="2400" w:type="dxa"/>
            <w:tcBorders>
              <w:top w:val="nil"/>
              <w:left w:val="nil"/>
              <w:bottom w:val="single" w:sz="4" w:space="0" w:color="auto"/>
              <w:right w:val="single" w:sz="4" w:space="0" w:color="auto"/>
            </w:tcBorders>
            <w:shd w:val="clear" w:color="auto" w:fill="auto"/>
            <w:vAlign w:val="bottom"/>
            <w:hideMark/>
          </w:tcPr>
          <w:p w14:paraId="1B54F108"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19FD392A"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7E6DD448" w14:textId="77777777" w:rsidR="00A9408F" w:rsidRPr="006C2555" w:rsidRDefault="00A9408F" w:rsidP="00A9408F">
            <w:pPr>
              <w:widowControl/>
              <w:rPr>
                <w:rFonts w:ascii="Arial" w:eastAsia="Times New Roman" w:hAnsi="Arial" w:cs="Arial"/>
                <w:b/>
                <w:bCs/>
                <w:color w:val="000000"/>
                <w:sz w:val="20"/>
                <w:szCs w:val="20"/>
              </w:rPr>
            </w:pPr>
            <w:r w:rsidRPr="006C2555">
              <w:rPr>
                <w:rFonts w:ascii="Arial" w:eastAsia="Times New Roman" w:hAnsi="Arial" w:cs="Arial"/>
                <w:b/>
                <w:bCs/>
                <w:color w:val="000000"/>
                <w:sz w:val="20"/>
                <w:szCs w:val="20"/>
              </w:rPr>
              <w:t>Registration</w:t>
            </w:r>
          </w:p>
        </w:tc>
        <w:tc>
          <w:tcPr>
            <w:tcW w:w="2260" w:type="dxa"/>
            <w:tcBorders>
              <w:top w:val="nil"/>
              <w:left w:val="nil"/>
              <w:bottom w:val="single" w:sz="4" w:space="0" w:color="auto"/>
              <w:right w:val="single" w:sz="4" w:space="0" w:color="auto"/>
            </w:tcBorders>
            <w:shd w:val="clear" w:color="auto" w:fill="auto"/>
            <w:vAlign w:val="bottom"/>
            <w:hideMark/>
          </w:tcPr>
          <w:p w14:paraId="5675C6DD"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415-641-6951</w:t>
            </w:r>
          </w:p>
        </w:tc>
        <w:tc>
          <w:tcPr>
            <w:tcW w:w="1560" w:type="dxa"/>
            <w:tcBorders>
              <w:top w:val="nil"/>
              <w:left w:val="nil"/>
              <w:bottom w:val="single" w:sz="4" w:space="0" w:color="auto"/>
              <w:right w:val="single" w:sz="4" w:space="0" w:color="auto"/>
            </w:tcBorders>
            <w:shd w:val="clear" w:color="auto" w:fill="auto"/>
            <w:vAlign w:val="bottom"/>
            <w:hideMark/>
          </w:tcPr>
          <w:p w14:paraId="7F5AFE19"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86951</w:t>
            </w:r>
          </w:p>
        </w:tc>
        <w:tc>
          <w:tcPr>
            <w:tcW w:w="2400" w:type="dxa"/>
            <w:tcBorders>
              <w:top w:val="nil"/>
              <w:left w:val="nil"/>
              <w:bottom w:val="single" w:sz="4" w:space="0" w:color="auto"/>
              <w:right w:val="single" w:sz="4" w:space="0" w:color="auto"/>
            </w:tcBorders>
            <w:shd w:val="clear" w:color="auto" w:fill="auto"/>
            <w:vAlign w:val="bottom"/>
            <w:hideMark/>
          </w:tcPr>
          <w:p w14:paraId="60D301E9"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6DCD9B3C"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2286BADB"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 xml:space="preserve">     Emergency Dept</w:t>
            </w:r>
          </w:p>
        </w:tc>
        <w:tc>
          <w:tcPr>
            <w:tcW w:w="2260" w:type="dxa"/>
            <w:tcBorders>
              <w:top w:val="nil"/>
              <w:left w:val="nil"/>
              <w:bottom w:val="single" w:sz="4" w:space="0" w:color="auto"/>
              <w:right w:val="single" w:sz="4" w:space="0" w:color="auto"/>
            </w:tcBorders>
            <w:shd w:val="clear" w:color="auto" w:fill="auto"/>
            <w:vAlign w:val="bottom"/>
            <w:hideMark/>
          </w:tcPr>
          <w:p w14:paraId="25BB18AF"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415-641-6698</w:t>
            </w:r>
          </w:p>
        </w:tc>
        <w:tc>
          <w:tcPr>
            <w:tcW w:w="1560" w:type="dxa"/>
            <w:tcBorders>
              <w:top w:val="nil"/>
              <w:left w:val="nil"/>
              <w:bottom w:val="single" w:sz="4" w:space="0" w:color="auto"/>
              <w:right w:val="single" w:sz="4" w:space="0" w:color="auto"/>
            </w:tcBorders>
            <w:shd w:val="clear" w:color="auto" w:fill="auto"/>
            <w:vAlign w:val="bottom"/>
            <w:hideMark/>
          </w:tcPr>
          <w:p w14:paraId="15AEC319"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86698</w:t>
            </w:r>
          </w:p>
        </w:tc>
        <w:tc>
          <w:tcPr>
            <w:tcW w:w="2400" w:type="dxa"/>
            <w:tcBorders>
              <w:top w:val="nil"/>
              <w:left w:val="nil"/>
              <w:bottom w:val="single" w:sz="4" w:space="0" w:color="auto"/>
              <w:right w:val="single" w:sz="4" w:space="0" w:color="auto"/>
            </w:tcBorders>
            <w:shd w:val="clear" w:color="auto" w:fill="auto"/>
            <w:vAlign w:val="bottom"/>
            <w:hideMark/>
          </w:tcPr>
          <w:p w14:paraId="6C7F6188"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415-641-7597</w:t>
            </w:r>
          </w:p>
        </w:tc>
      </w:tr>
      <w:tr w:rsidR="00A9408F" w:rsidRPr="006C2555" w14:paraId="45CE97A7"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03C93E51"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 xml:space="preserve">     Main Hospital</w:t>
            </w:r>
          </w:p>
        </w:tc>
        <w:tc>
          <w:tcPr>
            <w:tcW w:w="2260" w:type="dxa"/>
            <w:tcBorders>
              <w:top w:val="nil"/>
              <w:left w:val="nil"/>
              <w:bottom w:val="single" w:sz="4" w:space="0" w:color="auto"/>
              <w:right w:val="single" w:sz="4" w:space="0" w:color="auto"/>
            </w:tcBorders>
            <w:shd w:val="clear" w:color="auto" w:fill="auto"/>
            <w:vAlign w:val="bottom"/>
            <w:hideMark/>
          </w:tcPr>
          <w:p w14:paraId="5A686418"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415-641-6951</w:t>
            </w:r>
          </w:p>
        </w:tc>
        <w:tc>
          <w:tcPr>
            <w:tcW w:w="1560" w:type="dxa"/>
            <w:tcBorders>
              <w:top w:val="nil"/>
              <w:left w:val="nil"/>
              <w:bottom w:val="single" w:sz="4" w:space="0" w:color="auto"/>
              <w:right w:val="single" w:sz="4" w:space="0" w:color="auto"/>
            </w:tcBorders>
            <w:shd w:val="clear" w:color="auto" w:fill="auto"/>
            <w:vAlign w:val="bottom"/>
            <w:hideMark/>
          </w:tcPr>
          <w:p w14:paraId="71D4CF2C"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86951</w:t>
            </w:r>
          </w:p>
        </w:tc>
        <w:tc>
          <w:tcPr>
            <w:tcW w:w="2400" w:type="dxa"/>
            <w:tcBorders>
              <w:top w:val="nil"/>
              <w:left w:val="nil"/>
              <w:bottom w:val="single" w:sz="4" w:space="0" w:color="auto"/>
              <w:right w:val="single" w:sz="4" w:space="0" w:color="auto"/>
            </w:tcBorders>
            <w:shd w:val="clear" w:color="auto" w:fill="auto"/>
            <w:vAlign w:val="bottom"/>
            <w:hideMark/>
          </w:tcPr>
          <w:p w14:paraId="0C1CBEC1"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415-641-7583</w:t>
            </w:r>
          </w:p>
        </w:tc>
      </w:tr>
      <w:tr w:rsidR="00A9408F" w:rsidRPr="006C2555" w14:paraId="089B8934"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219CBB96" w14:textId="77777777" w:rsidR="00A9408F" w:rsidRPr="00933D0A" w:rsidRDefault="00A9408F" w:rsidP="00A9408F">
            <w:pPr>
              <w:widowControl/>
              <w:rPr>
                <w:rFonts w:ascii="Arial" w:eastAsia="Times New Roman" w:hAnsi="Arial" w:cs="Arial"/>
                <w:color w:val="000000"/>
                <w:sz w:val="20"/>
                <w:szCs w:val="20"/>
                <w:highlight w:val="yellow"/>
              </w:rPr>
            </w:pPr>
            <w:r w:rsidRPr="00933D0A">
              <w:rPr>
                <w:rFonts w:ascii="Arial" w:eastAsia="Times New Roman" w:hAnsi="Arial" w:cs="Arial"/>
                <w:color w:val="000000"/>
                <w:sz w:val="20"/>
                <w:szCs w:val="20"/>
                <w:highlight w:val="yellow"/>
              </w:rPr>
              <w:t xml:space="preserve">     Monteagle - (Lab Pre-Reg)</w:t>
            </w:r>
          </w:p>
        </w:tc>
        <w:tc>
          <w:tcPr>
            <w:tcW w:w="2260" w:type="dxa"/>
            <w:tcBorders>
              <w:top w:val="nil"/>
              <w:left w:val="nil"/>
              <w:bottom w:val="single" w:sz="4" w:space="0" w:color="auto"/>
              <w:right w:val="single" w:sz="4" w:space="0" w:color="auto"/>
            </w:tcBorders>
            <w:shd w:val="clear" w:color="auto" w:fill="auto"/>
            <w:vAlign w:val="bottom"/>
            <w:hideMark/>
          </w:tcPr>
          <w:p w14:paraId="14D51BC6" w14:textId="77777777" w:rsidR="00A9408F" w:rsidRPr="00933D0A" w:rsidRDefault="00A9408F" w:rsidP="00A9408F">
            <w:pPr>
              <w:widowControl/>
              <w:jc w:val="center"/>
              <w:rPr>
                <w:rFonts w:ascii="Arial" w:eastAsia="Times New Roman" w:hAnsi="Arial" w:cs="Arial"/>
                <w:color w:val="000000"/>
                <w:sz w:val="20"/>
                <w:szCs w:val="20"/>
                <w:highlight w:val="yellow"/>
              </w:rPr>
            </w:pPr>
            <w:r w:rsidRPr="00933D0A">
              <w:rPr>
                <w:rFonts w:ascii="Arial" w:eastAsia="Times New Roman" w:hAnsi="Arial" w:cs="Arial"/>
                <w:color w:val="000000"/>
                <w:sz w:val="20"/>
                <w:szCs w:val="20"/>
                <w:highlight w:val="yellow"/>
              </w:rPr>
              <w:t>415-641-3351</w:t>
            </w:r>
          </w:p>
        </w:tc>
        <w:tc>
          <w:tcPr>
            <w:tcW w:w="1560" w:type="dxa"/>
            <w:tcBorders>
              <w:top w:val="nil"/>
              <w:left w:val="nil"/>
              <w:bottom w:val="single" w:sz="4" w:space="0" w:color="auto"/>
              <w:right w:val="single" w:sz="4" w:space="0" w:color="auto"/>
            </w:tcBorders>
            <w:shd w:val="clear" w:color="auto" w:fill="auto"/>
            <w:vAlign w:val="bottom"/>
            <w:hideMark/>
          </w:tcPr>
          <w:p w14:paraId="4E9729D6" w14:textId="77777777" w:rsidR="00A9408F" w:rsidRPr="00933D0A" w:rsidRDefault="00A9408F" w:rsidP="00A9408F">
            <w:pPr>
              <w:widowControl/>
              <w:jc w:val="center"/>
              <w:rPr>
                <w:rFonts w:ascii="Arial" w:eastAsia="Times New Roman" w:hAnsi="Arial" w:cs="Arial"/>
                <w:color w:val="000000"/>
                <w:sz w:val="20"/>
                <w:szCs w:val="20"/>
                <w:highlight w:val="yellow"/>
              </w:rPr>
            </w:pPr>
            <w:r w:rsidRPr="00933D0A">
              <w:rPr>
                <w:rFonts w:ascii="Arial" w:eastAsia="Times New Roman" w:hAnsi="Arial" w:cs="Arial"/>
                <w:color w:val="000000"/>
                <w:sz w:val="20"/>
                <w:szCs w:val="20"/>
                <w:highlight w:val="yellow"/>
              </w:rPr>
              <w:t>83351</w:t>
            </w:r>
          </w:p>
        </w:tc>
        <w:tc>
          <w:tcPr>
            <w:tcW w:w="2400" w:type="dxa"/>
            <w:tcBorders>
              <w:top w:val="nil"/>
              <w:left w:val="nil"/>
              <w:bottom w:val="single" w:sz="4" w:space="0" w:color="auto"/>
              <w:right w:val="single" w:sz="4" w:space="0" w:color="auto"/>
            </w:tcBorders>
            <w:shd w:val="clear" w:color="auto" w:fill="auto"/>
            <w:vAlign w:val="bottom"/>
            <w:hideMark/>
          </w:tcPr>
          <w:p w14:paraId="182CC558" w14:textId="77777777" w:rsidR="00A9408F" w:rsidRPr="00933D0A" w:rsidRDefault="00A9408F" w:rsidP="00A9408F">
            <w:pPr>
              <w:widowControl/>
              <w:jc w:val="center"/>
              <w:rPr>
                <w:rFonts w:ascii="Arial" w:eastAsia="Times New Roman" w:hAnsi="Arial" w:cs="Arial"/>
                <w:color w:val="000000"/>
                <w:sz w:val="20"/>
                <w:szCs w:val="20"/>
                <w:highlight w:val="yellow"/>
              </w:rPr>
            </w:pPr>
            <w:r w:rsidRPr="00933D0A">
              <w:rPr>
                <w:rFonts w:ascii="Arial" w:eastAsia="Times New Roman" w:hAnsi="Arial" w:cs="Arial"/>
                <w:color w:val="000000"/>
                <w:sz w:val="20"/>
                <w:szCs w:val="20"/>
                <w:highlight w:val="yellow"/>
              </w:rPr>
              <w:t>415-641-3350</w:t>
            </w:r>
          </w:p>
        </w:tc>
      </w:tr>
      <w:tr w:rsidR="00A9408F" w:rsidRPr="006C2555" w14:paraId="6CECDFA0"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51EB4743" w14:textId="77777777" w:rsidR="00A9408F" w:rsidRPr="00933D0A" w:rsidRDefault="00A9408F" w:rsidP="00A9408F">
            <w:pPr>
              <w:widowControl/>
              <w:rPr>
                <w:rFonts w:ascii="Arial" w:eastAsia="Times New Roman" w:hAnsi="Arial" w:cs="Arial"/>
                <w:color w:val="000000"/>
                <w:sz w:val="20"/>
                <w:szCs w:val="20"/>
                <w:highlight w:val="yellow"/>
              </w:rPr>
            </w:pPr>
            <w:r w:rsidRPr="00933D0A">
              <w:rPr>
                <w:rFonts w:ascii="Arial" w:eastAsia="Times New Roman" w:hAnsi="Arial" w:cs="Arial"/>
                <w:color w:val="000000"/>
                <w:sz w:val="20"/>
                <w:szCs w:val="20"/>
                <w:highlight w:val="yellow"/>
              </w:rPr>
              <w:t xml:space="preserve">     Pre-Reg</w:t>
            </w:r>
          </w:p>
        </w:tc>
        <w:tc>
          <w:tcPr>
            <w:tcW w:w="2260" w:type="dxa"/>
            <w:tcBorders>
              <w:top w:val="nil"/>
              <w:left w:val="nil"/>
              <w:bottom w:val="single" w:sz="4" w:space="0" w:color="auto"/>
              <w:right w:val="single" w:sz="4" w:space="0" w:color="auto"/>
            </w:tcBorders>
            <w:shd w:val="clear" w:color="auto" w:fill="auto"/>
            <w:vAlign w:val="bottom"/>
            <w:hideMark/>
          </w:tcPr>
          <w:p w14:paraId="4A19B818" w14:textId="77777777" w:rsidR="00A9408F" w:rsidRPr="00933D0A" w:rsidRDefault="00A9408F" w:rsidP="00A9408F">
            <w:pPr>
              <w:widowControl/>
              <w:jc w:val="center"/>
              <w:rPr>
                <w:rFonts w:ascii="Arial" w:eastAsia="Times New Roman" w:hAnsi="Arial" w:cs="Arial"/>
                <w:color w:val="000000"/>
                <w:sz w:val="20"/>
                <w:szCs w:val="20"/>
                <w:highlight w:val="yellow"/>
              </w:rPr>
            </w:pPr>
            <w:r w:rsidRPr="00933D0A">
              <w:rPr>
                <w:rFonts w:ascii="Arial" w:eastAsia="Times New Roman" w:hAnsi="Arial" w:cs="Arial"/>
                <w:color w:val="000000"/>
                <w:sz w:val="20"/>
                <w:szCs w:val="20"/>
                <w:highlight w:val="yellow"/>
              </w:rPr>
              <w:t>415-641-6736</w:t>
            </w:r>
          </w:p>
        </w:tc>
        <w:tc>
          <w:tcPr>
            <w:tcW w:w="1560" w:type="dxa"/>
            <w:tcBorders>
              <w:top w:val="nil"/>
              <w:left w:val="nil"/>
              <w:bottom w:val="single" w:sz="4" w:space="0" w:color="auto"/>
              <w:right w:val="single" w:sz="4" w:space="0" w:color="auto"/>
            </w:tcBorders>
            <w:shd w:val="clear" w:color="auto" w:fill="auto"/>
            <w:vAlign w:val="bottom"/>
            <w:hideMark/>
          </w:tcPr>
          <w:p w14:paraId="57B859FE" w14:textId="77777777" w:rsidR="00A9408F" w:rsidRPr="00933D0A" w:rsidRDefault="00A9408F" w:rsidP="00A9408F">
            <w:pPr>
              <w:widowControl/>
              <w:jc w:val="center"/>
              <w:rPr>
                <w:rFonts w:ascii="Arial" w:eastAsia="Times New Roman" w:hAnsi="Arial" w:cs="Arial"/>
                <w:color w:val="000000"/>
                <w:sz w:val="20"/>
                <w:szCs w:val="20"/>
                <w:highlight w:val="yellow"/>
              </w:rPr>
            </w:pPr>
            <w:r w:rsidRPr="00933D0A">
              <w:rPr>
                <w:rFonts w:ascii="Arial" w:eastAsia="Times New Roman" w:hAnsi="Arial" w:cs="Arial"/>
                <w:color w:val="000000"/>
                <w:sz w:val="20"/>
                <w:szCs w:val="20"/>
                <w:highlight w:val="yellow"/>
              </w:rPr>
              <w:t>86736</w:t>
            </w:r>
          </w:p>
        </w:tc>
        <w:tc>
          <w:tcPr>
            <w:tcW w:w="2400" w:type="dxa"/>
            <w:tcBorders>
              <w:top w:val="nil"/>
              <w:left w:val="nil"/>
              <w:bottom w:val="single" w:sz="4" w:space="0" w:color="auto"/>
              <w:right w:val="single" w:sz="4" w:space="0" w:color="auto"/>
            </w:tcBorders>
            <w:shd w:val="clear" w:color="auto" w:fill="auto"/>
            <w:vAlign w:val="bottom"/>
            <w:hideMark/>
          </w:tcPr>
          <w:p w14:paraId="566146FB" w14:textId="77777777" w:rsidR="00A9408F" w:rsidRPr="00933D0A" w:rsidRDefault="00A9408F" w:rsidP="00A9408F">
            <w:pPr>
              <w:widowControl/>
              <w:jc w:val="center"/>
              <w:rPr>
                <w:rFonts w:ascii="Arial" w:eastAsia="Times New Roman" w:hAnsi="Arial" w:cs="Arial"/>
                <w:color w:val="000000"/>
                <w:sz w:val="20"/>
                <w:szCs w:val="20"/>
                <w:highlight w:val="yellow"/>
              </w:rPr>
            </w:pPr>
            <w:r w:rsidRPr="00933D0A">
              <w:rPr>
                <w:rFonts w:ascii="Arial" w:eastAsia="Times New Roman" w:hAnsi="Arial" w:cs="Arial"/>
                <w:color w:val="000000"/>
                <w:sz w:val="20"/>
                <w:szCs w:val="20"/>
                <w:highlight w:val="yellow"/>
              </w:rPr>
              <w:t>415-865-4176</w:t>
            </w:r>
          </w:p>
        </w:tc>
      </w:tr>
      <w:tr w:rsidR="00A9408F" w:rsidRPr="006C2555" w14:paraId="06C632B4"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564BF229" w14:textId="77777777" w:rsidR="00A9408F" w:rsidRPr="006C2555" w:rsidRDefault="00A9408F" w:rsidP="00A9408F">
            <w:pPr>
              <w:widowControl/>
              <w:rPr>
                <w:rFonts w:ascii="Arial" w:eastAsia="Times New Roman" w:hAnsi="Arial" w:cs="Arial"/>
                <w:b/>
                <w:bCs/>
                <w:color w:val="000000"/>
                <w:sz w:val="20"/>
                <w:szCs w:val="20"/>
              </w:rPr>
            </w:pPr>
            <w:r w:rsidRPr="006C2555">
              <w:rPr>
                <w:rFonts w:ascii="Arial" w:eastAsia="Times New Roman" w:hAnsi="Arial" w:cs="Arial"/>
                <w:b/>
                <w:bCs/>
                <w:color w:val="000000"/>
                <w:sz w:val="20"/>
                <w:szCs w:val="20"/>
              </w:rPr>
              <w:t>Rehab and Therapy</w:t>
            </w:r>
          </w:p>
        </w:tc>
        <w:tc>
          <w:tcPr>
            <w:tcW w:w="2260" w:type="dxa"/>
            <w:tcBorders>
              <w:top w:val="nil"/>
              <w:left w:val="nil"/>
              <w:bottom w:val="single" w:sz="4" w:space="0" w:color="auto"/>
              <w:right w:val="single" w:sz="4" w:space="0" w:color="auto"/>
            </w:tcBorders>
            <w:shd w:val="clear" w:color="auto" w:fill="auto"/>
            <w:vAlign w:val="bottom"/>
            <w:hideMark/>
          </w:tcPr>
          <w:p w14:paraId="3A96049C"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c>
          <w:tcPr>
            <w:tcW w:w="1560" w:type="dxa"/>
            <w:tcBorders>
              <w:top w:val="nil"/>
              <w:left w:val="nil"/>
              <w:bottom w:val="single" w:sz="4" w:space="0" w:color="auto"/>
              <w:right w:val="single" w:sz="4" w:space="0" w:color="auto"/>
            </w:tcBorders>
            <w:shd w:val="clear" w:color="auto" w:fill="auto"/>
            <w:vAlign w:val="bottom"/>
            <w:hideMark/>
          </w:tcPr>
          <w:p w14:paraId="283B95DC"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c>
          <w:tcPr>
            <w:tcW w:w="2400" w:type="dxa"/>
            <w:tcBorders>
              <w:top w:val="nil"/>
              <w:left w:val="nil"/>
              <w:bottom w:val="single" w:sz="4" w:space="0" w:color="auto"/>
              <w:right w:val="single" w:sz="4" w:space="0" w:color="auto"/>
            </w:tcBorders>
            <w:shd w:val="clear" w:color="auto" w:fill="auto"/>
            <w:vAlign w:val="bottom"/>
            <w:hideMark/>
          </w:tcPr>
          <w:p w14:paraId="10F0F3D0"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3397833C"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7C93E972"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 xml:space="preserve">     Occupational Therapy</w:t>
            </w:r>
          </w:p>
        </w:tc>
        <w:tc>
          <w:tcPr>
            <w:tcW w:w="2260" w:type="dxa"/>
            <w:tcBorders>
              <w:top w:val="nil"/>
              <w:left w:val="nil"/>
              <w:bottom w:val="single" w:sz="4" w:space="0" w:color="auto"/>
              <w:right w:val="single" w:sz="4" w:space="0" w:color="auto"/>
            </w:tcBorders>
            <w:shd w:val="clear" w:color="auto" w:fill="auto"/>
            <w:vAlign w:val="bottom"/>
            <w:hideMark/>
          </w:tcPr>
          <w:p w14:paraId="516FB43F"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415-641-6560</w:t>
            </w:r>
          </w:p>
        </w:tc>
        <w:tc>
          <w:tcPr>
            <w:tcW w:w="1560" w:type="dxa"/>
            <w:tcBorders>
              <w:top w:val="nil"/>
              <w:left w:val="nil"/>
              <w:bottom w:val="single" w:sz="4" w:space="0" w:color="auto"/>
              <w:right w:val="single" w:sz="4" w:space="0" w:color="auto"/>
            </w:tcBorders>
            <w:shd w:val="clear" w:color="auto" w:fill="auto"/>
            <w:vAlign w:val="bottom"/>
            <w:hideMark/>
          </w:tcPr>
          <w:p w14:paraId="4562BC36"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86560</w:t>
            </w:r>
          </w:p>
        </w:tc>
        <w:tc>
          <w:tcPr>
            <w:tcW w:w="2400" w:type="dxa"/>
            <w:tcBorders>
              <w:top w:val="nil"/>
              <w:left w:val="nil"/>
              <w:bottom w:val="single" w:sz="4" w:space="0" w:color="auto"/>
              <w:right w:val="single" w:sz="4" w:space="0" w:color="auto"/>
            </w:tcBorders>
            <w:shd w:val="clear" w:color="auto" w:fill="auto"/>
            <w:vAlign w:val="bottom"/>
            <w:hideMark/>
          </w:tcPr>
          <w:p w14:paraId="77DB4FF6"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415-641-3426</w:t>
            </w:r>
          </w:p>
        </w:tc>
      </w:tr>
      <w:tr w:rsidR="00A9408F" w:rsidRPr="006C2555" w14:paraId="739A5630"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569259CE"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 xml:space="preserve">     Physical Therapy</w:t>
            </w:r>
          </w:p>
        </w:tc>
        <w:tc>
          <w:tcPr>
            <w:tcW w:w="2260" w:type="dxa"/>
            <w:tcBorders>
              <w:top w:val="nil"/>
              <w:left w:val="nil"/>
              <w:bottom w:val="single" w:sz="4" w:space="0" w:color="auto"/>
              <w:right w:val="single" w:sz="4" w:space="0" w:color="auto"/>
            </w:tcBorders>
            <w:shd w:val="clear" w:color="auto" w:fill="auto"/>
            <w:vAlign w:val="bottom"/>
            <w:hideMark/>
          </w:tcPr>
          <w:p w14:paraId="478C18D7"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415-641-6560</w:t>
            </w:r>
          </w:p>
        </w:tc>
        <w:tc>
          <w:tcPr>
            <w:tcW w:w="1560" w:type="dxa"/>
            <w:tcBorders>
              <w:top w:val="nil"/>
              <w:left w:val="nil"/>
              <w:bottom w:val="single" w:sz="4" w:space="0" w:color="auto"/>
              <w:right w:val="single" w:sz="4" w:space="0" w:color="auto"/>
            </w:tcBorders>
            <w:shd w:val="clear" w:color="auto" w:fill="auto"/>
            <w:vAlign w:val="bottom"/>
            <w:hideMark/>
          </w:tcPr>
          <w:p w14:paraId="64A1C43F"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86560</w:t>
            </w:r>
          </w:p>
        </w:tc>
        <w:tc>
          <w:tcPr>
            <w:tcW w:w="2400" w:type="dxa"/>
            <w:tcBorders>
              <w:top w:val="nil"/>
              <w:left w:val="nil"/>
              <w:bottom w:val="single" w:sz="4" w:space="0" w:color="auto"/>
              <w:right w:val="single" w:sz="4" w:space="0" w:color="auto"/>
            </w:tcBorders>
            <w:shd w:val="clear" w:color="auto" w:fill="auto"/>
            <w:vAlign w:val="bottom"/>
            <w:hideMark/>
          </w:tcPr>
          <w:p w14:paraId="2CF2A46B"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415-641-3426</w:t>
            </w:r>
          </w:p>
        </w:tc>
      </w:tr>
      <w:tr w:rsidR="00A9408F" w:rsidRPr="006C2555" w14:paraId="7E528E65"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02E96DEC"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 xml:space="preserve">     Respiratory Therapy</w:t>
            </w:r>
          </w:p>
        </w:tc>
        <w:tc>
          <w:tcPr>
            <w:tcW w:w="2260" w:type="dxa"/>
            <w:tcBorders>
              <w:top w:val="nil"/>
              <w:left w:val="nil"/>
              <w:bottom w:val="single" w:sz="4" w:space="0" w:color="auto"/>
              <w:right w:val="single" w:sz="4" w:space="0" w:color="auto"/>
            </w:tcBorders>
            <w:shd w:val="clear" w:color="auto" w:fill="auto"/>
            <w:vAlign w:val="bottom"/>
            <w:hideMark/>
          </w:tcPr>
          <w:p w14:paraId="502A9B39"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415-641-6565</w:t>
            </w:r>
          </w:p>
        </w:tc>
        <w:tc>
          <w:tcPr>
            <w:tcW w:w="1560" w:type="dxa"/>
            <w:tcBorders>
              <w:top w:val="nil"/>
              <w:left w:val="nil"/>
              <w:bottom w:val="single" w:sz="4" w:space="0" w:color="auto"/>
              <w:right w:val="single" w:sz="4" w:space="0" w:color="auto"/>
            </w:tcBorders>
            <w:shd w:val="clear" w:color="auto" w:fill="auto"/>
            <w:vAlign w:val="bottom"/>
            <w:hideMark/>
          </w:tcPr>
          <w:p w14:paraId="0D91C529"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86565</w:t>
            </w:r>
          </w:p>
        </w:tc>
        <w:tc>
          <w:tcPr>
            <w:tcW w:w="2400" w:type="dxa"/>
            <w:tcBorders>
              <w:top w:val="nil"/>
              <w:left w:val="nil"/>
              <w:bottom w:val="single" w:sz="4" w:space="0" w:color="auto"/>
              <w:right w:val="single" w:sz="4" w:space="0" w:color="auto"/>
            </w:tcBorders>
            <w:shd w:val="clear" w:color="auto" w:fill="auto"/>
            <w:vAlign w:val="bottom"/>
            <w:hideMark/>
          </w:tcPr>
          <w:p w14:paraId="2C456C25"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415-641-7585</w:t>
            </w:r>
          </w:p>
        </w:tc>
      </w:tr>
      <w:tr w:rsidR="00A9408F" w:rsidRPr="006C2555" w14:paraId="272AE8B8"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402DB96B"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 xml:space="preserve">     Speech Therapy</w:t>
            </w:r>
          </w:p>
        </w:tc>
        <w:tc>
          <w:tcPr>
            <w:tcW w:w="2260" w:type="dxa"/>
            <w:tcBorders>
              <w:top w:val="nil"/>
              <w:left w:val="nil"/>
              <w:bottom w:val="single" w:sz="4" w:space="0" w:color="auto"/>
              <w:right w:val="single" w:sz="4" w:space="0" w:color="auto"/>
            </w:tcBorders>
            <w:shd w:val="clear" w:color="auto" w:fill="auto"/>
            <w:vAlign w:val="bottom"/>
            <w:hideMark/>
          </w:tcPr>
          <w:p w14:paraId="352F1A1C"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415-641-6560</w:t>
            </w:r>
          </w:p>
        </w:tc>
        <w:tc>
          <w:tcPr>
            <w:tcW w:w="1560" w:type="dxa"/>
            <w:tcBorders>
              <w:top w:val="nil"/>
              <w:left w:val="nil"/>
              <w:bottom w:val="single" w:sz="4" w:space="0" w:color="auto"/>
              <w:right w:val="single" w:sz="4" w:space="0" w:color="auto"/>
            </w:tcBorders>
            <w:shd w:val="clear" w:color="auto" w:fill="auto"/>
            <w:vAlign w:val="bottom"/>
            <w:hideMark/>
          </w:tcPr>
          <w:p w14:paraId="6B096EA6"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86560</w:t>
            </w:r>
          </w:p>
        </w:tc>
        <w:tc>
          <w:tcPr>
            <w:tcW w:w="2400" w:type="dxa"/>
            <w:tcBorders>
              <w:top w:val="nil"/>
              <w:left w:val="nil"/>
              <w:bottom w:val="single" w:sz="4" w:space="0" w:color="auto"/>
              <w:right w:val="single" w:sz="4" w:space="0" w:color="auto"/>
            </w:tcBorders>
            <w:shd w:val="clear" w:color="auto" w:fill="auto"/>
            <w:vAlign w:val="bottom"/>
            <w:hideMark/>
          </w:tcPr>
          <w:p w14:paraId="63E6C546"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415-641-3426</w:t>
            </w:r>
          </w:p>
        </w:tc>
      </w:tr>
      <w:tr w:rsidR="00A9408F" w:rsidRPr="006C2555" w14:paraId="38F8FA10"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342EAFF7"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Security Dispatch</w:t>
            </w:r>
          </w:p>
        </w:tc>
        <w:tc>
          <w:tcPr>
            <w:tcW w:w="2260" w:type="dxa"/>
            <w:tcBorders>
              <w:top w:val="nil"/>
              <w:left w:val="nil"/>
              <w:bottom w:val="single" w:sz="4" w:space="0" w:color="auto"/>
              <w:right w:val="single" w:sz="4" w:space="0" w:color="auto"/>
            </w:tcBorders>
            <w:shd w:val="clear" w:color="auto" w:fill="auto"/>
            <w:vAlign w:val="bottom"/>
            <w:hideMark/>
          </w:tcPr>
          <w:p w14:paraId="7E215764"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415-600-0837</w:t>
            </w:r>
          </w:p>
        </w:tc>
        <w:tc>
          <w:tcPr>
            <w:tcW w:w="1560" w:type="dxa"/>
            <w:tcBorders>
              <w:top w:val="nil"/>
              <w:left w:val="nil"/>
              <w:bottom w:val="single" w:sz="4" w:space="0" w:color="auto"/>
              <w:right w:val="single" w:sz="4" w:space="0" w:color="auto"/>
            </w:tcBorders>
            <w:shd w:val="clear" w:color="auto" w:fill="auto"/>
            <w:vAlign w:val="bottom"/>
            <w:hideMark/>
          </w:tcPr>
          <w:p w14:paraId="60228E2A"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60837</w:t>
            </w:r>
          </w:p>
        </w:tc>
        <w:tc>
          <w:tcPr>
            <w:tcW w:w="2400" w:type="dxa"/>
            <w:tcBorders>
              <w:top w:val="nil"/>
              <w:left w:val="nil"/>
              <w:bottom w:val="single" w:sz="4" w:space="0" w:color="auto"/>
              <w:right w:val="single" w:sz="4" w:space="0" w:color="auto"/>
            </w:tcBorders>
            <w:shd w:val="clear" w:color="auto" w:fill="auto"/>
            <w:vAlign w:val="bottom"/>
            <w:hideMark/>
          </w:tcPr>
          <w:p w14:paraId="28B4BE65"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450BA4A2"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429E1BB1"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Support Services</w:t>
            </w:r>
          </w:p>
        </w:tc>
        <w:tc>
          <w:tcPr>
            <w:tcW w:w="2260" w:type="dxa"/>
            <w:tcBorders>
              <w:top w:val="nil"/>
              <w:left w:val="nil"/>
              <w:bottom w:val="single" w:sz="4" w:space="0" w:color="auto"/>
              <w:right w:val="single" w:sz="4" w:space="0" w:color="auto"/>
            </w:tcBorders>
            <w:shd w:val="clear" w:color="auto" w:fill="auto"/>
            <w:vAlign w:val="bottom"/>
            <w:hideMark/>
          </w:tcPr>
          <w:p w14:paraId="46993403"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xml:space="preserve">415-600-7900 </w:t>
            </w:r>
          </w:p>
        </w:tc>
        <w:tc>
          <w:tcPr>
            <w:tcW w:w="1560" w:type="dxa"/>
            <w:tcBorders>
              <w:top w:val="nil"/>
              <w:left w:val="nil"/>
              <w:bottom w:val="single" w:sz="4" w:space="0" w:color="auto"/>
              <w:right w:val="single" w:sz="4" w:space="0" w:color="auto"/>
            </w:tcBorders>
            <w:shd w:val="clear" w:color="auto" w:fill="auto"/>
            <w:vAlign w:val="bottom"/>
            <w:hideMark/>
          </w:tcPr>
          <w:p w14:paraId="7E6D2157"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67900</w:t>
            </w:r>
          </w:p>
        </w:tc>
        <w:tc>
          <w:tcPr>
            <w:tcW w:w="2400" w:type="dxa"/>
            <w:tcBorders>
              <w:top w:val="nil"/>
              <w:left w:val="nil"/>
              <w:bottom w:val="single" w:sz="4" w:space="0" w:color="auto"/>
              <w:right w:val="single" w:sz="4" w:space="0" w:color="auto"/>
            </w:tcBorders>
            <w:shd w:val="clear" w:color="auto" w:fill="auto"/>
            <w:vAlign w:val="bottom"/>
            <w:hideMark/>
          </w:tcPr>
          <w:p w14:paraId="3BA50708"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140EA8D1"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6AB7B5D0" w14:textId="77777777" w:rsidR="00A9408F" w:rsidRPr="006C2555" w:rsidRDefault="00A9408F" w:rsidP="00A9408F">
            <w:pPr>
              <w:widowControl/>
              <w:rPr>
                <w:rFonts w:ascii="Arial" w:eastAsia="Times New Roman" w:hAnsi="Arial" w:cs="Arial"/>
                <w:b/>
                <w:bCs/>
                <w:color w:val="000000"/>
                <w:sz w:val="20"/>
                <w:szCs w:val="20"/>
              </w:rPr>
            </w:pPr>
            <w:r w:rsidRPr="006C2555">
              <w:rPr>
                <w:rFonts w:ascii="Arial" w:eastAsia="Times New Roman" w:hAnsi="Arial" w:cs="Arial"/>
                <w:b/>
                <w:bCs/>
                <w:color w:val="000000"/>
                <w:sz w:val="20"/>
                <w:szCs w:val="20"/>
              </w:rPr>
              <w:t>Surgery</w:t>
            </w:r>
          </w:p>
        </w:tc>
        <w:tc>
          <w:tcPr>
            <w:tcW w:w="2260" w:type="dxa"/>
            <w:tcBorders>
              <w:top w:val="nil"/>
              <w:left w:val="nil"/>
              <w:bottom w:val="single" w:sz="4" w:space="0" w:color="auto"/>
              <w:right w:val="single" w:sz="4" w:space="0" w:color="auto"/>
            </w:tcBorders>
            <w:shd w:val="clear" w:color="auto" w:fill="auto"/>
            <w:vAlign w:val="bottom"/>
            <w:hideMark/>
          </w:tcPr>
          <w:p w14:paraId="24C6DA09"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c>
          <w:tcPr>
            <w:tcW w:w="1560" w:type="dxa"/>
            <w:tcBorders>
              <w:top w:val="nil"/>
              <w:left w:val="nil"/>
              <w:bottom w:val="single" w:sz="4" w:space="0" w:color="auto"/>
              <w:right w:val="single" w:sz="4" w:space="0" w:color="auto"/>
            </w:tcBorders>
            <w:shd w:val="clear" w:color="auto" w:fill="auto"/>
            <w:vAlign w:val="bottom"/>
            <w:hideMark/>
          </w:tcPr>
          <w:p w14:paraId="7BA74D34"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c>
          <w:tcPr>
            <w:tcW w:w="2400" w:type="dxa"/>
            <w:tcBorders>
              <w:top w:val="nil"/>
              <w:left w:val="nil"/>
              <w:bottom w:val="single" w:sz="4" w:space="0" w:color="auto"/>
              <w:right w:val="single" w:sz="4" w:space="0" w:color="auto"/>
            </w:tcBorders>
            <w:shd w:val="clear" w:color="auto" w:fill="auto"/>
            <w:vAlign w:val="bottom"/>
            <w:hideMark/>
          </w:tcPr>
          <w:p w14:paraId="5C49BE19"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70BCE523" w14:textId="77777777" w:rsidTr="00CD12B4">
        <w:trPr>
          <w:trHeight w:val="3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116F0457"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 xml:space="preserve">     OR Front Desk</w:t>
            </w:r>
          </w:p>
        </w:tc>
        <w:tc>
          <w:tcPr>
            <w:tcW w:w="2260" w:type="dxa"/>
            <w:tcBorders>
              <w:top w:val="nil"/>
              <w:left w:val="nil"/>
              <w:bottom w:val="single" w:sz="4" w:space="0" w:color="auto"/>
              <w:right w:val="single" w:sz="4" w:space="0" w:color="auto"/>
            </w:tcBorders>
            <w:shd w:val="clear" w:color="auto" w:fill="auto"/>
            <w:vAlign w:val="bottom"/>
            <w:hideMark/>
          </w:tcPr>
          <w:p w14:paraId="6B0629BC"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415-641-6635</w:t>
            </w:r>
          </w:p>
        </w:tc>
        <w:tc>
          <w:tcPr>
            <w:tcW w:w="1560" w:type="dxa"/>
            <w:tcBorders>
              <w:top w:val="nil"/>
              <w:left w:val="nil"/>
              <w:bottom w:val="single" w:sz="4" w:space="0" w:color="auto"/>
              <w:right w:val="single" w:sz="4" w:space="0" w:color="auto"/>
            </w:tcBorders>
            <w:shd w:val="clear" w:color="auto" w:fill="auto"/>
            <w:vAlign w:val="bottom"/>
            <w:hideMark/>
          </w:tcPr>
          <w:p w14:paraId="667C10F9"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86635</w:t>
            </w:r>
          </w:p>
        </w:tc>
        <w:tc>
          <w:tcPr>
            <w:tcW w:w="2400" w:type="dxa"/>
            <w:tcBorders>
              <w:top w:val="nil"/>
              <w:left w:val="nil"/>
              <w:bottom w:val="single" w:sz="4" w:space="0" w:color="auto"/>
              <w:right w:val="single" w:sz="4" w:space="0" w:color="auto"/>
            </w:tcBorders>
            <w:shd w:val="clear" w:color="auto" w:fill="auto"/>
            <w:vAlign w:val="bottom"/>
            <w:hideMark/>
          </w:tcPr>
          <w:p w14:paraId="40A40E14"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415-641-6587</w:t>
            </w:r>
          </w:p>
        </w:tc>
      </w:tr>
      <w:tr w:rsidR="00A9408F" w:rsidRPr="006C2555" w14:paraId="4162B2A6"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19AF61AF" w14:textId="77777777" w:rsidR="00A9408F" w:rsidRPr="008229D2" w:rsidRDefault="00A9408F" w:rsidP="00A9408F">
            <w:pPr>
              <w:widowControl/>
              <w:rPr>
                <w:rFonts w:ascii="Arial" w:eastAsia="Times New Roman" w:hAnsi="Arial" w:cs="Arial"/>
                <w:color w:val="000000"/>
                <w:sz w:val="20"/>
                <w:szCs w:val="20"/>
                <w:highlight w:val="yellow"/>
              </w:rPr>
            </w:pPr>
            <w:r w:rsidRPr="008229D2">
              <w:rPr>
                <w:rFonts w:ascii="Arial" w:eastAsia="Times New Roman" w:hAnsi="Arial" w:cs="Arial"/>
                <w:color w:val="000000"/>
                <w:sz w:val="20"/>
                <w:szCs w:val="20"/>
                <w:highlight w:val="yellow"/>
              </w:rPr>
              <w:t xml:space="preserve">     Outpatient Surgery</w:t>
            </w:r>
          </w:p>
        </w:tc>
        <w:tc>
          <w:tcPr>
            <w:tcW w:w="2260" w:type="dxa"/>
            <w:tcBorders>
              <w:top w:val="nil"/>
              <w:left w:val="nil"/>
              <w:bottom w:val="single" w:sz="4" w:space="0" w:color="auto"/>
              <w:right w:val="single" w:sz="4" w:space="0" w:color="auto"/>
            </w:tcBorders>
            <w:shd w:val="clear" w:color="auto" w:fill="auto"/>
            <w:vAlign w:val="bottom"/>
            <w:hideMark/>
          </w:tcPr>
          <w:p w14:paraId="784334B0" w14:textId="77777777" w:rsidR="00A9408F" w:rsidRPr="008229D2" w:rsidRDefault="00A9408F" w:rsidP="00A9408F">
            <w:pPr>
              <w:widowControl/>
              <w:jc w:val="center"/>
              <w:rPr>
                <w:rFonts w:ascii="Arial" w:eastAsia="Times New Roman" w:hAnsi="Arial" w:cs="Arial"/>
                <w:color w:val="000000"/>
                <w:sz w:val="20"/>
                <w:szCs w:val="20"/>
                <w:highlight w:val="yellow"/>
              </w:rPr>
            </w:pPr>
            <w:r w:rsidRPr="008229D2">
              <w:rPr>
                <w:rFonts w:ascii="Arial" w:eastAsia="Times New Roman" w:hAnsi="Arial" w:cs="Arial"/>
                <w:color w:val="000000"/>
                <w:sz w:val="20"/>
                <w:szCs w:val="20"/>
                <w:highlight w:val="yellow"/>
              </w:rPr>
              <w:t>415-641-6889</w:t>
            </w:r>
          </w:p>
        </w:tc>
        <w:tc>
          <w:tcPr>
            <w:tcW w:w="1560" w:type="dxa"/>
            <w:tcBorders>
              <w:top w:val="nil"/>
              <w:left w:val="nil"/>
              <w:bottom w:val="single" w:sz="4" w:space="0" w:color="auto"/>
              <w:right w:val="single" w:sz="4" w:space="0" w:color="auto"/>
            </w:tcBorders>
            <w:shd w:val="clear" w:color="auto" w:fill="auto"/>
            <w:vAlign w:val="bottom"/>
            <w:hideMark/>
          </w:tcPr>
          <w:p w14:paraId="45493408" w14:textId="77777777" w:rsidR="00A9408F" w:rsidRPr="008229D2" w:rsidRDefault="00A9408F" w:rsidP="00A9408F">
            <w:pPr>
              <w:widowControl/>
              <w:jc w:val="center"/>
              <w:rPr>
                <w:rFonts w:ascii="Arial" w:eastAsia="Times New Roman" w:hAnsi="Arial" w:cs="Arial"/>
                <w:color w:val="000000"/>
                <w:sz w:val="20"/>
                <w:szCs w:val="20"/>
                <w:highlight w:val="yellow"/>
              </w:rPr>
            </w:pPr>
            <w:r w:rsidRPr="008229D2">
              <w:rPr>
                <w:rFonts w:ascii="Arial" w:eastAsia="Times New Roman" w:hAnsi="Arial" w:cs="Arial"/>
                <w:color w:val="000000"/>
                <w:sz w:val="20"/>
                <w:szCs w:val="20"/>
                <w:highlight w:val="yellow"/>
              </w:rPr>
              <w:t>86889</w:t>
            </w:r>
          </w:p>
        </w:tc>
        <w:tc>
          <w:tcPr>
            <w:tcW w:w="2400" w:type="dxa"/>
            <w:tcBorders>
              <w:top w:val="nil"/>
              <w:left w:val="nil"/>
              <w:bottom w:val="single" w:sz="4" w:space="0" w:color="auto"/>
              <w:right w:val="single" w:sz="4" w:space="0" w:color="auto"/>
            </w:tcBorders>
            <w:shd w:val="clear" w:color="auto" w:fill="auto"/>
            <w:vAlign w:val="bottom"/>
            <w:hideMark/>
          </w:tcPr>
          <w:p w14:paraId="245DE68F" w14:textId="77777777" w:rsidR="00A9408F" w:rsidRPr="008229D2" w:rsidRDefault="00A9408F" w:rsidP="00A9408F">
            <w:pPr>
              <w:widowControl/>
              <w:jc w:val="center"/>
              <w:rPr>
                <w:rFonts w:ascii="Arial" w:eastAsia="Times New Roman" w:hAnsi="Arial" w:cs="Arial"/>
                <w:color w:val="000000"/>
                <w:sz w:val="20"/>
                <w:szCs w:val="20"/>
                <w:highlight w:val="yellow"/>
              </w:rPr>
            </w:pPr>
            <w:r w:rsidRPr="008229D2">
              <w:rPr>
                <w:rFonts w:ascii="Arial" w:eastAsia="Times New Roman" w:hAnsi="Arial" w:cs="Arial"/>
                <w:color w:val="000000"/>
                <w:sz w:val="20"/>
                <w:szCs w:val="20"/>
                <w:highlight w:val="yellow"/>
              </w:rPr>
              <w:t> </w:t>
            </w:r>
          </w:p>
        </w:tc>
      </w:tr>
      <w:tr w:rsidR="00A9408F" w:rsidRPr="006C2555" w14:paraId="74421E43"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026C54B6"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 xml:space="preserve">     PACU</w:t>
            </w:r>
          </w:p>
        </w:tc>
        <w:tc>
          <w:tcPr>
            <w:tcW w:w="2260" w:type="dxa"/>
            <w:tcBorders>
              <w:top w:val="nil"/>
              <w:left w:val="nil"/>
              <w:bottom w:val="single" w:sz="4" w:space="0" w:color="auto"/>
              <w:right w:val="single" w:sz="4" w:space="0" w:color="auto"/>
            </w:tcBorders>
            <w:shd w:val="clear" w:color="auto" w:fill="auto"/>
            <w:vAlign w:val="bottom"/>
            <w:hideMark/>
          </w:tcPr>
          <w:p w14:paraId="10FA8BC2"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415-641-6638</w:t>
            </w:r>
          </w:p>
        </w:tc>
        <w:tc>
          <w:tcPr>
            <w:tcW w:w="1560" w:type="dxa"/>
            <w:tcBorders>
              <w:top w:val="nil"/>
              <w:left w:val="nil"/>
              <w:bottom w:val="single" w:sz="4" w:space="0" w:color="auto"/>
              <w:right w:val="single" w:sz="4" w:space="0" w:color="auto"/>
            </w:tcBorders>
            <w:shd w:val="clear" w:color="auto" w:fill="auto"/>
            <w:vAlign w:val="bottom"/>
            <w:hideMark/>
          </w:tcPr>
          <w:p w14:paraId="76D04973"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86638</w:t>
            </w:r>
          </w:p>
        </w:tc>
        <w:tc>
          <w:tcPr>
            <w:tcW w:w="2400" w:type="dxa"/>
            <w:tcBorders>
              <w:top w:val="nil"/>
              <w:left w:val="nil"/>
              <w:bottom w:val="single" w:sz="4" w:space="0" w:color="auto"/>
              <w:right w:val="single" w:sz="4" w:space="0" w:color="auto"/>
            </w:tcBorders>
            <w:shd w:val="clear" w:color="auto" w:fill="auto"/>
            <w:vAlign w:val="bottom"/>
            <w:hideMark/>
          </w:tcPr>
          <w:p w14:paraId="2F9EA58F"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66425B21"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278FDCD6" w14:textId="77777777" w:rsidR="00A9408F" w:rsidRPr="008229D2" w:rsidRDefault="00A9408F" w:rsidP="00A9408F">
            <w:pPr>
              <w:widowControl/>
              <w:rPr>
                <w:rFonts w:ascii="Arial" w:eastAsia="Times New Roman" w:hAnsi="Arial" w:cs="Arial"/>
                <w:color w:val="000000"/>
                <w:sz w:val="20"/>
                <w:szCs w:val="20"/>
                <w:highlight w:val="yellow"/>
              </w:rPr>
            </w:pPr>
            <w:r w:rsidRPr="008229D2">
              <w:rPr>
                <w:rFonts w:ascii="Arial" w:eastAsia="Times New Roman" w:hAnsi="Arial" w:cs="Arial"/>
                <w:color w:val="000000"/>
                <w:sz w:val="20"/>
                <w:szCs w:val="20"/>
                <w:highlight w:val="yellow"/>
              </w:rPr>
              <w:t xml:space="preserve">     Scheduling</w:t>
            </w:r>
          </w:p>
        </w:tc>
        <w:tc>
          <w:tcPr>
            <w:tcW w:w="2260" w:type="dxa"/>
            <w:tcBorders>
              <w:top w:val="nil"/>
              <w:left w:val="nil"/>
              <w:bottom w:val="single" w:sz="4" w:space="0" w:color="auto"/>
              <w:right w:val="single" w:sz="4" w:space="0" w:color="auto"/>
            </w:tcBorders>
            <w:shd w:val="clear" w:color="auto" w:fill="auto"/>
            <w:vAlign w:val="bottom"/>
            <w:hideMark/>
          </w:tcPr>
          <w:p w14:paraId="5517D82E" w14:textId="77777777" w:rsidR="00A9408F" w:rsidRPr="008229D2" w:rsidRDefault="00A9408F" w:rsidP="00A9408F">
            <w:pPr>
              <w:widowControl/>
              <w:jc w:val="center"/>
              <w:rPr>
                <w:rFonts w:ascii="Arial" w:eastAsia="Times New Roman" w:hAnsi="Arial" w:cs="Arial"/>
                <w:color w:val="000000"/>
                <w:sz w:val="20"/>
                <w:szCs w:val="20"/>
                <w:highlight w:val="yellow"/>
              </w:rPr>
            </w:pPr>
            <w:r w:rsidRPr="008229D2">
              <w:rPr>
                <w:rFonts w:ascii="Arial" w:eastAsia="Times New Roman" w:hAnsi="Arial" w:cs="Arial"/>
                <w:color w:val="000000"/>
                <w:sz w:val="20"/>
                <w:szCs w:val="20"/>
                <w:highlight w:val="yellow"/>
              </w:rPr>
              <w:t xml:space="preserve">415-600-6900 </w:t>
            </w:r>
          </w:p>
        </w:tc>
        <w:tc>
          <w:tcPr>
            <w:tcW w:w="1560" w:type="dxa"/>
            <w:tcBorders>
              <w:top w:val="nil"/>
              <w:left w:val="nil"/>
              <w:bottom w:val="single" w:sz="4" w:space="0" w:color="auto"/>
              <w:right w:val="single" w:sz="4" w:space="0" w:color="auto"/>
            </w:tcBorders>
            <w:shd w:val="clear" w:color="auto" w:fill="auto"/>
            <w:vAlign w:val="bottom"/>
            <w:hideMark/>
          </w:tcPr>
          <w:p w14:paraId="0ECD3FC5" w14:textId="77777777" w:rsidR="00A9408F" w:rsidRPr="008229D2" w:rsidRDefault="00A9408F" w:rsidP="00A9408F">
            <w:pPr>
              <w:widowControl/>
              <w:jc w:val="center"/>
              <w:rPr>
                <w:rFonts w:ascii="Arial" w:eastAsia="Times New Roman" w:hAnsi="Arial" w:cs="Arial"/>
                <w:color w:val="000000"/>
                <w:sz w:val="20"/>
                <w:szCs w:val="20"/>
                <w:highlight w:val="yellow"/>
              </w:rPr>
            </w:pPr>
            <w:r w:rsidRPr="008229D2">
              <w:rPr>
                <w:rFonts w:ascii="Arial" w:eastAsia="Times New Roman" w:hAnsi="Arial" w:cs="Arial"/>
                <w:color w:val="000000"/>
                <w:sz w:val="20"/>
                <w:szCs w:val="20"/>
                <w:highlight w:val="yellow"/>
              </w:rPr>
              <w:t>66900</w:t>
            </w:r>
          </w:p>
        </w:tc>
        <w:tc>
          <w:tcPr>
            <w:tcW w:w="2400" w:type="dxa"/>
            <w:tcBorders>
              <w:top w:val="nil"/>
              <w:left w:val="nil"/>
              <w:bottom w:val="single" w:sz="4" w:space="0" w:color="auto"/>
              <w:right w:val="single" w:sz="4" w:space="0" w:color="auto"/>
            </w:tcBorders>
            <w:shd w:val="clear" w:color="auto" w:fill="auto"/>
            <w:vAlign w:val="bottom"/>
            <w:hideMark/>
          </w:tcPr>
          <w:p w14:paraId="731420FC"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50A33F83"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1AAEFD4C"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Women's Center</w:t>
            </w:r>
          </w:p>
        </w:tc>
        <w:tc>
          <w:tcPr>
            <w:tcW w:w="2260" w:type="dxa"/>
            <w:tcBorders>
              <w:top w:val="nil"/>
              <w:left w:val="nil"/>
              <w:bottom w:val="single" w:sz="4" w:space="0" w:color="auto"/>
              <w:right w:val="single" w:sz="4" w:space="0" w:color="auto"/>
            </w:tcBorders>
            <w:shd w:val="clear" w:color="auto" w:fill="auto"/>
            <w:vAlign w:val="bottom"/>
            <w:hideMark/>
          </w:tcPr>
          <w:p w14:paraId="46380D33"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415-641-6996</w:t>
            </w:r>
          </w:p>
        </w:tc>
        <w:tc>
          <w:tcPr>
            <w:tcW w:w="1560" w:type="dxa"/>
            <w:tcBorders>
              <w:top w:val="nil"/>
              <w:left w:val="nil"/>
              <w:bottom w:val="single" w:sz="4" w:space="0" w:color="auto"/>
              <w:right w:val="single" w:sz="4" w:space="0" w:color="auto"/>
            </w:tcBorders>
            <w:shd w:val="clear" w:color="auto" w:fill="auto"/>
            <w:vAlign w:val="bottom"/>
            <w:hideMark/>
          </w:tcPr>
          <w:p w14:paraId="6F5F2708"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86996</w:t>
            </w:r>
          </w:p>
        </w:tc>
        <w:tc>
          <w:tcPr>
            <w:tcW w:w="2400" w:type="dxa"/>
            <w:tcBorders>
              <w:top w:val="nil"/>
              <w:left w:val="nil"/>
              <w:bottom w:val="single" w:sz="4" w:space="0" w:color="auto"/>
              <w:right w:val="single" w:sz="4" w:space="0" w:color="auto"/>
            </w:tcBorders>
            <w:shd w:val="clear" w:color="auto" w:fill="auto"/>
            <w:vAlign w:val="bottom"/>
            <w:hideMark/>
          </w:tcPr>
          <w:p w14:paraId="30693F04"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307C78E2"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21C8743C"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Main Hospital</w:t>
            </w:r>
          </w:p>
        </w:tc>
        <w:tc>
          <w:tcPr>
            <w:tcW w:w="2260" w:type="dxa"/>
            <w:tcBorders>
              <w:top w:val="nil"/>
              <w:left w:val="nil"/>
              <w:bottom w:val="single" w:sz="4" w:space="0" w:color="auto"/>
              <w:right w:val="single" w:sz="4" w:space="0" w:color="auto"/>
            </w:tcBorders>
            <w:shd w:val="clear" w:color="auto" w:fill="auto"/>
            <w:vAlign w:val="bottom"/>
            <w:hideMark/>
          </w:tcPr>
          <w:p w14:paraId="221FEE00"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415-600-6000</w:t>
            </w:r>
          </w:p>
        </w:tc>
        <w:tc>
          <w:tcPr>
            <w:tcW w:w="1560" w:type="dxa"/>
            <w:tcBorders>
              <w:top w:val="nil"/>
              <w:left w:val="nil"/>
              <w:bottom w:val="single" w:sz="4" w:space="0" w:color="auto"/>
              <w:right w:val="single" w:sz="4" w:space="0" w:color="auto"/>
            </w:tcBorders>
            <w:shd w:val="clear" w:color="auto" w:fill="auto"/>
            <w:vAlign w:val="bottom"/>
            <w:hideMark/>
          </w:tcPr>
          <w:p w14:paraId="3DFA456D"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c>
          <w:tcPr>
            <w:tcW w:w="2400" w:type="dxa"/>
            <w:tcBorders>
              <w:top w:val="nil"/>
              <w:left w:val="nil"/>
              <w:bottom w:val="single" w:sz="4" w:space="0" w:color="auto"/>
              <w:right w:val="single" w:sz="4" w:space="0" w:color="auto"/>
            </w:tcBorders>
            <w:shd w:val="clear" w:color="auto" w:fill="auto"/>
            <w:vAlign w:val="bottom"/>
            <w:hideMark/>
          </w:tcPr>
          <w:p w14:paraId="45462EC1"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47192EBB" w14:textId="77777777" w:rsidTr="000A67D2">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3236369E" w14:textId="77777777" w:rsidR="00A9408F" w:rsidRPr="008229D2" w:rsidRDefault="00A9408F" w:rsidP="00A9408F">
            <w:pPr>
              <w:widowControl/>
              <w:rPr>
                <w:rFonts w:ascii="Arial" w:eastAsia="Times New Roman" w:hAnsi="Arial" w:cs="Arial"/>
                <w:color w:val="000000"/>
                <w:sz w:val="20"/>
                <w:szCs w:val="20"/>
                <w:highlight w:val="yellow"/>
              </w:rPr>
            </w:pPr>
            <w:r w:rsidRPr="008229D2">
              <w:rPr>
                <w:rFonts w:ascii="Arial" w:eastAsia="Times New Roman" w:hAnsi="Arial" w:cs="Arial"/>
                <w:color w:val="000000"/>
                <w:sz w:val="20"/>
                <w:szCs w:val="20"/>
                <w:highlight w:val="yellow"/>
              </w:rPr>
              <w:t>Volunteer Office</w:t>
            </w:r>
          </w:p>
        </w:tc>
        <w:tc>
          <w:tcPr>
            <w:tcW w:w="2260" w:type="dxa"/>
            <w:tcBorders>
              <w:top w:val="nil"/>
              <w:left w:val="nil"/>
              <w:bottom w:val="single" w:sz="4" w:space="0" w:color="auto"/>
              <w:right w:val="single" w:sz="4" w:space="0" w:color="auto"/>
            </w:tcBorders>
            <w:shd w:val="clear" w:color="auto" w:fill="auto"/>
            <w:noWrap/>
            <w:vAlign w:val="bottom"/>
            <w:hideMark/>
          </w:tcPr>
          <w:p w14:paraId="64DA0DEF" w14:textId="77777777" w:rsidR="00A9408F" w:rsidRPr="008229D2" w:rsidRDefault="00814872" w:rsidP="00814872">
            <w:pPr>
              <w:widowControl/>
              <w:jc w:val="center"/>
              <w:rPr>
                <w:rFonts w:ascii="Arial" w:eastAsia="Times New Roman" w:hAnsi="Arial" w:cs="Arial"/>
                <w:color w:val="000000"/>
                <w:sz w:val="20"/>
                <w:szCs w:val="20"/>
                <w:highlight w:val="yellow"/>
              </w:rPr>
            </w:pPr>
            <w:r w:rsidRPr="008229D2">
              <w:rPr>
                <w:rFonts w:ascii="Arial" w:eastAsia="Times New Roman" w:hAnsi="Arial" w:cs="Arial"/>
                <w:color w:val="000000"/>
                <w:sz w:val="20"/>
                <w:szCs w:val="20"/>
                <w:highlight w:val="yellow"/>
              </w:rPr>
              <w:t>415-641-6538</w:t>
            </w:r>
          </w:p>
        </w:tc>
        <w:tc>
          <w:tcPr>
            <w:tcW w:w="1560" w:type="dxa"/>
            <w:tcBorders>
              <w:top w:val="nil"/>
              <w:left w:val="nil"/>
              <w:bottom w:val="single" w:sz="4" w:space="0" w:color="auto"/>
              <w:right w:val="single" w:sz="4" w:space="0" w:color="auto"/>
            </w:tcBorders>
            <w:shd w:val="clear" w:color="auto" w:fill="auto"/>
            <w:noWrap/>
            <w:vAlign w:val="bottom"/>
            <w:hideMark/>
          </w:tcPr>
          <w:p w14:paraId="1C556F0E" w14:textId="77777777" w:rsidR="00A9408F" w:rsidRPr="008229D2" w:rsidRDefault="00814872" w:rsidP="004C1734">
            <w:pPr>
              <w:widowControl/>
              <w:jc w:val="center"/>
              <w:rPr>
                <w:rFonts w:ascii="Arial" w:eastAsia="Times New Roman" w:hAnsi="Arial" w:cs="Arial"/>
                <w:color w:val="000000"/>
                <w:sz w:val="20"/>
                <w:szCs w:val="20"/>
                <w:highlight w:val="yellow"/>
              </w:rPr>
            </w:pPr>
            <w:r w:rsidRPr="008229D2">
              <w:rPr>
                <w:rFonts w:ascii="Arial" w:eastAsia="Times New Roman" w:hAnsi="Arial" w:cs="Arial"/>
                <w:color w:val="000000"/>
                <w:sz w:val="20"/>
                <w:szCs w:val="20"/>
                <w:highlight w:val="yellow"/>
              </w:rPr>
              <w:t>86</w:t>
            </w:r>
            <w:r w:rsidR="004C1734" w:rsidRPr="008229D2">
              <w:rPr>
                <w:rFonts w:ascii="Arial" w:eastAsia="Times New Roman" w:hAnsi="Arial" w:cs="Arial"/>
                <w:color w:val="000000"/>
                <w:sz w:val="20"/>
                <w:szCs w:val="20"/>
                <w:highlight w:val="yellow"/>
              </w:rPr>
              <w:t>538</w:t>
            </w:r>
          </w:p>
        </w:tc>
        <w:tc>
          <w:tcPr>
            <w:tcW w:w="2400" w:type="dxa"/>
            <w:tcBorders>
              <w:top w:val="nil"/>
              <w:left w:val="nil"/>
              <w:bottom w:val="single" w:sz="4" w:space="0" w:color="auto"/>
              <w:right w:val="single" w:sz="4" w:space="0" w:color="auto"/>
            </w:tcBorders>
            <w:shd w:val="clear" w:color="auto" w:fill="auto"/>
            <w:noWrap/>
            <w:vAlign w:val="bottom"/>
            <w:hideMark/>
          </w:tcPr>
          <w:p w14:paraId="14922EC6"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bl>
    <w:p w14:paraId="2C229CBE" w14:textId="77777777" w:rsidR="00A9408F" w:rsidRPr="006C2555" w:rsidRDefault="00A9408F">
      <w:pPr>
        <w:pStyle w:val="Heading2"/>
        <w:spacing w:before="3"/>
        <w:rPr>
          <w:rFonts w:ascii="Arial" w:hAnsi="Arial" w:cs="Arial"/>
        </w:rPr>
      </w:pPr>
    </w:p>
    <w:p w14:paraId="46E3F293" w14:textId="77777777" w:rsidR="004A61D8" w:rsidRPr="006C2555" w:rsidRDefault="004A61D8">
      <w:pPr>
        <w:spacing w:before="2"/>
        <w:rPr>
          <w:rFonts w:ascii="Arial" w:eastAsia="Calibri" w:hAnsi="Arial" w:cs="Arial"/>
        </w:rPr>
      </w:pPr>
    </w:p>
    <w:p w14:paraId="31DDCB2B" w14:textId="77777777" w:rsidR="004A61D8" w:rsidRPr="006C2555" w:rsidRDefault="004A61D8" w:rsidP="004A35D3">
      <w:pPr>
        <w:ind w:left="720"/>
        <w:rPr>
          <w:rFonts w:ascii="Arial" w:hAnsi="Arial" w:cs="Arial"/>
        </w:rPr>
        <w:sectPr w:rsidR="004A61D8" w:rsidRPr="006C2555" w:rsidSect="00217DDA">
          <w:headerReference w:type="even" r:id="rId22"/>
          <w:headerReference w:type="default" r:id="rId23"/>
          <w:footerReference w:type="default" r:id="rId24"/>
          <w:headerReference w:type="first" r:id="rId25"/>
          <w:pgSz w:w="12240" w:h="15840"/>
          <w:pgMar w:top="1480" w:right="0" w:bottom="1580" w:left="260" w:header="0" w:footer="720" w:gutter="0"/>
          <w:cols w:space="720"/>
          <w:docGrid w:linePitch="299"/>
        </w:sectPr>
      </w:pPr>
    </w:p>
    <w:p w14:paraId="24C7FB54" w14:textId="30A96723" w:rsidR="004A61D8" w:rsidRPr="00CD12B4" w:rsidRDefault="007321E5">
      <w:pPr>
        <w:pStyle w:val="Heading2"/>
        <w:rPr>
          <w:rFonts w:ascii="Arial" w:hAnsi="Arial" w:cs="Arial"/>
          <w:color w:val="00A9A0"/>
          <w:sz w:val="32"/>
          <w:szCs w:val="32"/>
        </w:rPr>
      </w:pPr>
      <w:r w:rsidRPr="00CD12B4">
        <w:rPr>
          <w:rFonts w:ascii="Arial" w:hAnsi="Arial" w:cs="Arial"/>
          <w:color w:val="00A9A0"/>
          <w:spacing w:val="12"/>
          <w:sz w:val="32"/>
          <w:szCs w:val="32"/>
        </w:rPr>
        <w:t>Building</w:t>
      </w:r>
      <w:r w:rsidRPr="00CD12B4">
        <w:rPr>
          <w:rFonts w:ascii="Arial" w:hAnsi="Arial" w:cs="Arial"/>
          <w:color w:val="00A9A0"/>
          <w:spacing w:val="27"/>
          <w:sz w:val="32"/>
          <w:szCs w:val="32"/>
        </w:rPr>
        <w:t xml:space="preserve"> </w:t>
      </w:r>
      <w:r w:rsidRPr="00CD12B4">
        <w:rPr>
          <w:rFonts w:ascii="Arial" w:hAnsi="Arial" w:cs="Arial"/>
          <w:color w:val="00A9A0"/>
          <w:spacing w:val="11"/>
          <w:sz w:val="32"/>
          <w:szCs w:val="32"/>
        </w:rPr>
        <w:t>Hours</w:t>
      </w:r>
      <w:r w:rsidR="004A5AAD" w:rsidRPr="00CD12B4">
        <w:rPr>
          <w:rFonts w:ascii="Arial" w:hAnsi="Arial" w:cs="Arial"/>
          <w:color w:val="00A9A0"/>
          <w:spacing w:val="11"/>
          <w:sz w:val="32"/>
          <w:szCs w:val="32"/>
        </w:rPr>
        <w:t xml:space="preserve"> </w:t>
      </w:r>
      <w:r w:rsidR="00B076AE" w:rsidRPr="00CD12B4">
        <w:rPr>
          <w:rFonts w:ascii="Arial" w:hAnsi="Arial" w:cs="Arial"/>
          <w:color w:val="00A9A0"/>
          <w:spacing w:val="11"/>
          <w:sz w:val="32"/>
          <w:szCs w:val="32"/>
        </w:rPr>
        <w:t>and Entrances</w:t>
      </w:r>
      <w:r w:rsidR="00C07554">
        <w:rPr>
          <w:rFonts w:ascii="Arial" w:hAnsi="Arial" w:cs="Arial"/>
          <w:color w:val="00A9A0"/>
          <w:spacing w:val="11"/>
          <w:sz w:val="32"/>
          <w:szCs w:val="32"/>
        </w:rPr>
        <w:t xml:space="preserve">  </w:t>
      </w:r>
      <w:r w:rsidR="00C07554" w:rsidRPr="00C07554">
        <w:rPr>
          <w:rFonts w:ascii="Arial" w:hAnsi="Arial" w:cs="Arial"/>
          <w:color w:val="00A9A0"/>
          <w:spacing w:val="11"/>
          <w:sz w:val="32"/>
          <w:szCs w:val="32"/>
          <w:highlight w:val="green"/>
        </w:rPr>
        <w:t xml:space="preserve">THIS IS PLACHOLDER. IMPORT FROM POCKET GUIDE </w:t>
      </w:r>
      <w:r w:rsidR="00C07554" w:rsidRPr="00C97A1A">
        <w:rPr>
          <w:rFonts w:ascii="Arial" w:hAnsi="Arial" w:cs="Arial"/>
          <w:color w:val="00A9A0"/>
          <w:spacing w:val="11"/>
          <w:sz w:val="32"/>
          <w:szCs w:val="32"/>
          <w:highlight w:val="green"/>
        </w:rPr>
        <w:t>FINAL</w:t>
      </w:r>
      <w:r w:rsidR="00C97A1A" w:rsidRPr="00C97A1A">
        <w:rPr>
          <w:rFonts w:ascii="Arial" w:hAnsi="Arial" w:cs="Arial"/>
          <w:color w:val="00A9A0"/>
          <w:spacing w:val="11"/>
          <w:sz w:val="32"/>
          <w:szCs w:val="32"/>
          <w:highlight w:val="green"/>
        </w:rPr>
        <w:t xml:space="preserve">  NOTE CHANGE ON BOTH FOR Plaza-  it is 24/7</w:t>
      </w:r>
      <w:ins w:id="5" w:author="Chin, Tami" w:date="2018-05-03T17:15:00Z">
        <w:r w:rsidR="008607F0">
          <w:rPr>
            <w:rFonts w:ascii="Arial" w:hAnsi="Arial" w:cs="Arial"/>
            <w:color w:val="00A9A0"/>
            <w:spacing w:val="11"/>
            <w:sz w:val="32"/>
            <w:szCs w:val="32"/>
          </w:rPr>
          <w:t xml:space="preserve">  </w:t>
        </w:r>
        <w:r w:rsidR="008607F0" w:rsidRPr="008607F0">
          <w:rPr>
            <w:rFonts w:ascii="Arial" w:hAnsi="Arial" w:cs="Arial"/>
            <w:color w:val="FF0000"/>
            <w:spacing w:val="11"/>
            <w:sz w:val="24"/>
            <w:szCs w:val="24"/>
            <w:rPrChange w:id="6" w:author="Chin, Tami" w:date="2018-05-03T17:16:00Z">
              <w:rPr>
                <w:rFonts w:ascii="Arial" w:hAnsi="Arial" w:cs="Arial"/>
                <w:color w:val="00A9A0"/>
                <w:spacing w:val="11"/>
                <w:sz w:val="32"/>
                <w:szCs w:val="32"/>
              </w:rPr>
            </w:rPrChange>
          </w:rPr>
          <w:t xml:space="preserve">do we need to state what </w:t>
        </w:r>
      </w:ins>
      <w:ins w:id="7" w:author="Chin, Tami" w:date="2018-05-03T17:16:00Z">
        <w:r w:rsidR="008607F0" w:rsidRPr="008607F0">
          <w:rPr>
            <w:rFonts w:ascii="Arial" w:hAnsi="Arial" w:cs="Arial"/>
            <w:color w:val="FF0000"/>
            <w:spacing w:val="11"/>
            <w:sz w:val="24"/>
            <w:szCs w:val="24"/>
            <w:rPrChange w:id="8" w:author="Chin, Tami" w:date="2018-05-03T17:16:00Z">
              <w:rPr>
                <w:rFonts w:ascii="Arial" w:hAnsi="Arial" w:cs="Arial"/>
                <w:color w:val="00A9A0"/>
                <w:spacing w:val="11"/>
                <w:sz w:val="32"/>
                <w:szCs w:val="32"/>
              </w:rPr>
            </w:rPrChange>
          </w:rPr>
          <w:t>“after hours” is for badging?  If so, it’s 8p-7a</w:t>
        </w:r>
      </w:ins>
    </w:p>
    <w:p w14:paraId="27017CAA" w14:textId="4556C6F8" w:rsidR="00E0148D" w:rsidRPr="006C2555" w:rsidDel="008607F0" w:rsidRDefault="00E0148D" w:rsidP="00E0148D">
      <w:pPr>
        <w:pStyle w:val="BodyText"/>
        <w:spacing w:line="276" w:lineRule="auto"/>
        <w:ind w:left="1541" w:right="1915" w:firstLine="0"/>
        <w:rPr>
          <w:del w:id="9" w:author="Chin, Tami" w:date="2018-05-03T17:16:00Z"/>
          <w:rFonts w:ascii="Arial" w:hAnsi="Arial" w:cs="Arial"/>
          <w:sz w:val="16"/>
          <w:szCs w:val="16"/>
        </w:rPr>
      </w:pPr>
    </w:p>
    <w:p w14:paraId="7F18539B" w14:textId="77777777" w:rsidR="00704368" w:rsidRDefault="00795EAE" w:rsidP="00F8517B">
      <w:pPr>
        <w:pStyle w:val="Heading2"/>
        <w:spacing w:before="154"/>
        <w:ind w:left="1440" w:right="1180"/>
        <w:jc w:val="center"/>
        <w:rPr>
          <w:rFonts w:ascii="Arial" w:hAnsi="Arial" w:cs="Arial"/>
          <w:noProof/>
          <w:color w:val="5A5A5A"/>
          <w:spacing w:val="12"/>
        </w:rPr>
      </w:pPr>
      <w:r>
        <w:rPr>
          <w:rStyle w:val="CommentReference"/>
          <w:rFonts w:asciiTheme="minorHAnsi" w:eastAsiaTheme="minorHAnsi" w:hAnsiTheme="minorHAnsi"/>
        </w:rPr>
        <w:commentReference w:id="10"/>
      </w:r>
      <w:r w:rsidR="0053420B">
        <w:rPr>
          <w:noProof/>
        </w:rPr>
        <w:drawing>
          <wp:inline distT="0" distB="0" distL="0" distR="0" wp14:anchorId="664A66C6" wp14:editId="4F5596D7">
            <wp:extent cx="5261113" cy="7617121"/>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64692" cy="7622303"/>
                    </a:xfrm>
                    <a:prstGeom prst="rect">
                      <a:avLst/>
                    </a:prstGeom>
                  </pic:spPr>
                </pic:pic>
              </a:graphicData>
            </a:graphic>
          </wp:inline>
        </w:drawing>
      </w:r>
    </w:p>
    <w:p w14:paraId="634C56F2" w14:textId="77777777" w:rsidR="00CD12B4" w:rsidRDefault="00CD12B4" w:rsidP="00F8517B">
      <w:pPr>
        <w:pStyle w:val="Heading2"/>
        <w:spacing w:before="154"/>
        <w:ind w:left="1440" w:right="1180"/>
        <w:jc w:val="center"/>
        <w:rPr>
          <w:rFonts w:ascii="Arial" w:hAnsi="Arial" w:cs="Arial"/>
          <w:noProof/>
          <w:color w:val="5A5A5A"/>
          <w:spacing w:val="12"/>
        </w:rPr>
      </w:pPr>
    </w:p>
    <w:p w14:paraId="02B062A7" w14:textId="77777777" w:rsidR="004A61D8" w:rsidRPr="005D6B7B" w:rsidRDefault="004A61D8" w:rsidP="00CD12B4">
      <w:pPr>
        <w:pStyle w:val="BodyText"/>
        <w:tabs>
          <w:tab w:val="left" w:pos="2260"/>
        </w:tabs>
        <w:spacing w:line="276" w:lineRule="auto"/>
        <w:ind w:left="1440" w:right="910" w:firstLine="0"/>
        <w:rPr>
          <w:rFonts w:ascii="Arial" w:hAnsi="Arial" w:cs="Arial"/>
          <w:spacing w:val="12"/>
        </w:rPr>
      </w:pPr>
    </w:p>
    <w:p w14:paraId="43C540E3" w14:textId="77777777" w:rsidR="00562E31" w:rsidRPr="006B6C65" w:rsidRDefault="00562E31" w:rsidP="00CD12B4">
      <w:pPr>
        <w:pStyle w:val="BodyText"/>
        <w:tabs>
          <w:tab w:val="left" w:pos="2260"/>
        </w:tabs>
        <w:spacing w:line="276" w:lineRule="auto"/>
        <w:ind w:left="1440" w:right="910" w:firstLine="0"/>
        <w:rPr>
          <w:rFonts w:ascii="Arial" w:hAnsi="Arial" w:cs="Arial"/>
          <w:spacing w:val="12"/>
          <w:sz w:val="16"/>
          <w:szCs w:val="16"/>
        </w:rPr>
      </w:pPr>
    </w:p>
    <w:p w14:paraId="66E30D68" w14:textId="77777777" w:rsidR="00921BBB" w:rsidRPr="004835CB" w:rsidRDefault="00BE548B" w:rsidP="00CD12B4">
      <w:pPr>
        <w:pStyle w:val="Heading2"/>
        <w:spacing w:line="276" w:lineRule="auto"/>
        <w:ind w:left="1440"/>
        <w:rPr>
          <w:rFonts w:ascii="Arial" w:hAnsi="Arial" w:cs="Arial"/>
          <w:spacing w:val="12"/>
          <w:sz w:val="32"/>
          <w:szCs w:val="32"/>
        </w:rPr>
      </w:pPr>
      <w:commentRangeStart w:id="11"/>
      <w:r w:rsidRPr="004835CB">
        <w:rPr>
          <w:rFonts w:ascii="Arial" w:hAnsi="Arial" w:cs="Arial"/>
          <w:spacing w:val="12"/>
          <w:sz w:val="32"/>
          <w:szCs w:val="32"/>
        </w:rPr>
        <w:t xml:space="preserve">Visitor </w:t>
      </w:r>
      <w:r w:rsidR="00270E5C" w:rsidRPr="004835CB">
        <w:rPr>
          <w:rFonts w:ascii="Arial" w:hAnsi="Arial" w:cs="Arial"/>
          <w:spacing w:val="12"/>
          <w:sz w:val="32"/>
          <w:szCs w:val="32"/>
        </w:rPr>
        <w:t>Badge</w:t>
      </w:r>
      <w:r w:rsidRPr="004835CB">
        <w:rPr>
          <w:rFonts w:ascii="Arial" w:hAnsi="Arial" w:cs="Arial"/>
          <w:spacing w:val="12"/>
          <w:sz w:val="32"/>
          <w:szCs w:val="32"/>
        </w:rPr>
        <w:t>s</w:t>
      </w:r>
    </w:p>
    <w:p w14:paraId="4309C2C6" w14:textId="2D1BEE7D" w:rsidR="00921BBB" w:rsidRPr="004835CB" w:rsidRDefault="00921BBB" w:rsidP="00921BBB">
      <w:pPr>
        <w:pStyle w:val="Heading2"/>
        <w:spacing w:line="276" w:lineRule="auto"/>
        <w:ind w:left="1440"/>
        <w:rPr>
          <w:rFonts w:ascii="Arial" w:hAnsi="Arial" w:cs="Arial"/>
          <w:spacing w:val="12"/>
          <w:sz w:val="24"/>
          <w:szCs w:val="24"/>
        </w:rPr>
      </w:pPr>
      <w:r w:rsidRPr="004835CB">
        <w:rPr>
          <w:rFonts w:ascii="Arial" w:hAnsi="Arial" w:cs="Arial"/>
          <w:spacing w:val="12"/>
        </w:rPr>
        <w:t xml:space="preserve"> </w:t>
      </w:r>
      <w:r w:rsidRPr="004835CB">
        <w:rPr>
          <w:rFonts w:ascii="Arial" w:hAnsi="Arial" w:cs="Arial"/>
          <w:spacing w:val="12"/>
          <w:sz w:val="24"/>
          <w:szCs w:val="24"/>
        </w:rPr>
        <w:t>Visitors and vendors who are coming to the hospital will be required to wear Visitor Badges between 8 pm and 7 am. They  may sign-in and receive badges at two locations:</w:t>
      </w:r>
      <w:ins w:id="12" w:author="Chin, Tami" w:date="2018-05-03T17:17:00Z">
        <w:r w:rsidR="008607F0">
          <w:rPr>
            <w:rFonts w:ascii="Arial" w:hAnsi="Arial" w:cs="Arial"/>
            <w:spacing w:val="12"/>
            <w:sz w:val="24"/>
            <w:szCs w:val="24"/>
          </w:rPr>
          <w:t xml:space="preserve"> </w:t>
        </w:r>
        <w:r w:rsidR="008607F0" w:rsidRPr="008607F0">
          <w:rPr>
            <w:rFonts w:ascii="Arial" w:hAnsi="Arial" w:cs="Arial"/>
            <w:spacing w:val="12"/>
            <w:sz w:val="24"/>
            <w:szCs w:val="24"/>
            <w:highlight w:val="yellow"/>
            <w:rPrChange w:id="13" w:author="Chin, Tami" w:date="2018-05-03T17:17:00Z">
              <w:rPr>
                <w:rFonts w:ascii="Arial" w:hAnsi="Arial" w:cs="Arial"/>
                <w:spacing w:val="12"/>
                <w:sz w:val="24"/>
                <w:szCs w:val="24"/>
              </w:rPr>
            </w:rPrChange>
          </w:rPr>
          <w:t>have we confirmed this?  I would think we are only doing this at the Security Desk on Level 2</w:t>
        </w:r>
      </w:ins>
    </w:p>
    <w:p w14:paraId="5AC3DF90" w14:textId="77777777" w:rsidR="00921BBB" w:rsidRPr="004835CB" w:rsidRDefault="00921BBB" w:rsidP="00921BBB">
      <w:pPr>
        <w:pStyle w:val="BodyText"/>
        <w:tabs>
          <w:tab w:val="left" w:pos="2260"/>
        </w:tabs>
        <w:spacing w:line="276" w:lineRule="auto"/>
        <w:ind w:left="1440" w:right="910"/>
        <w:rPr>
          <w:rFonts w:ascii="Arial" w:hAnsi="Arial" w:cs="Arial"/>
          <w:spacing w:val="12"/>
        </w:rPr>
      </w:pPr>
    </w:p>
    <w:p w14:paraId="6882004B" w14:textId="175B8970" w:rsidR="00921BBB" w:rsidRPr="004835CB" w:rsidRDefault="00921BBB" w:rsidP="00427AD4">
      <w:pPr>
        <w:pStyle w:val="BodyText"/>
        <w:numPr>
          <w:ilvl w:val="0"/>
          <w:numId w:val="60"/>
        </w:numPr>
        <w:tabs>
          <w:tab w:val="left" w:pos="2260"/>
        </w:tabs>
        <w:spacing w:line="276" w:lineRule="auto"/>
        <w:ind w:right="910"/>
        <w:rPr>
          <w:rFonts w:ascii="Arial" w:hAnsi="Arial" w:cs="Arial"/>
          <w:spacing w:val="12"/>
        </w:rPr>
      </w:pPr>
      <w:r w:rsidRPr="004835CB">
        <w:rPr>
          <w:rFonts w:ascii="Arial" w:hAnsi="Arial" w:cs="Arial"/>
          <w:spacing w:val="12"/>
        </w:rPr>
        <w:t>The Information Desk in the Public Lobby</w:t>
      </w:r>
    </w:p>
    <w:p w14:paraId="664A2A16" w14:textId="2DB459AB" w:rsidR="00921BBB" w:rsidRPr="004835CB" w:rsidRDefault="00921BBB" w:rsidP="00427AD4">
      <w:pPr>
        <w:pStyle w:val="BodyText"/>
        <w:numPr>
          <w:ilvl w:val="0"/>
          <w:numId w:val="60"/>
        </w:numPr>
        <w:tabs>
          <w:tab w:val="left" w:pos="2260"/>
        </w:tabs>
        <w:spacing w:line="276" w:lineRule="auto"/>
        <w:ind w:right="910"/>
        <w:rPr>
          <w:rFonts w:ascii="Arial" w:hAnsi="Arial" w:cs="Arial"/>
          <w:spacing w:val="12"/>
        </w:rPr>
      </w:pPr>
      <w:r w:rsidRPr="004835CB">
        <w:rPr>
          <w:rFonts w:ascii="Arial" w:hAnsi="Arial" w:cs="Arial"/>
          <w:spacing w:val="12"/>
        </w:rPr>
        <w:t xml:space="preserve">The Security Desk on Level 1 or Level 2 </w:t>
      </w:r>
    </w:p>
    <w:p w14:paraId="3FA22713" w14:textId="77777777" w:rsidR="00921BBB" w:rsidRPr="004835CB" w:rsidRDefault="00921BBB" w:rsidP="00CD12B4">
      <w:pPr>
        <w:pStyle w:val="BodyText"/>
        <w:tabs>
          <w:tab w:val="left" w:pos="2260"/>
        </w:tabs>
        <w:spacing w:line="276" w:lineRule="auto"/>
        <w:ind w:left="1440" w:right="910" w:firstLine="0"/>
        <w:rPr>
          <w:rFonts w:ascii="Arial" w:hAnsi="Arial" w:cs="Arial"/>
          <w:spacing w:val="12"/>
        </w:rPr>
      </w:pPr>
    </w:p>
    <w:p w14:paraId="53F52CB3" w14:textId="264517E1" w:rsidR="00BE548B" w:rsidRPr="004835CB" w:rsidRDefault="00BE548B" w:rsidP="00CD12B4">
      <w:pPr>
        <w:pStyle w:val="Heading2"/>
        <w:spacing w:line="276" w:lineRule="auto"/>
        <w:ind w:left="1440" w:right="910"/>
        <w:rPr>
          <w:rFonts w:ascii="Arial" w:hAnsi="Arial" w:cs="Arial"/>
          <w:spacing w:val="12"/>
          <w:sz w:val="24"/>
          <w:szCs w:val="24"/>
        </w:rPr>
      </w:pPr>
      <w:r w:rsidRPr="004835CB">
        <w:rPr>
          <w:rFonts w:ascii="Arial" w:hAnsi="Arial" w:cs="Arial"/>
          <w:spacing w:val="12"/>
          <w:sz w:val="24"/>
          <w:szCs w:val="24"/>
        </w:rPr>
        <w:t xml:space="preserve">Photo identification is required for those 18 years and older. Children </w:t>
      </w:r>
      <w:r w:rsidR="00921BBB" w:rsidRPr="004835CB">
        <w:rPr>
          <w:rFonts w:ascii="Arial" w:hAnsi="Arial" w:cs="Arial"/>
          <w:spacing w:val="12"/>
          <w:sz w:val="24"/>
          <w:szCs w:val="24"/>
        </w:rPr>
        <w:t xml:space="preserve">without an ID will also receive a badge as long as they are </w:t>
      </w:r>
      <w:r w:rsidRPr="004835CB">
        <w:rPr>
          <w:rFonts w:ascii="Arial" w:hAnsi="Arial" w:cs="Arial"/>
          <w:spacing w:val="12"/>
          <w:sz w:val="24"/>
          <w:szCs w:val="24"/>
        </w:rPr>
        <w:t xml:space="preserve">accompanied by an adult. Visitor Badges will become void after </w:t>
      </w:r>
      <w:r w:rsidR="00921BBB" w:rsidRPr="004835CB">
        <w:rPr>
          <w:rFonts w:ascii="Arial" w:hAnsi="Arial" w:cs="Arial"/>
          <w:spacing w:val="12"/>
          <w:sz w:val="24"/>
          <w:szCs w:val="24"/>
        </w:rPr>
        <w:t>8 - 12</w:t>
      </w:r>
      <w:r w:rsidRPr="004835CB">
        <w:rPr>
          <w:rFonts w:ascii="Arial" w:hAnsi="Arial" w:cs="Arial"/>
          <w:spacing w:val="12"/>
          <w:sz w:val="24"/>
          <w:szCs w:val="24"/>
        </w:rPr>
        <w:t xml:space="preserve"> hours and will need to be reissued. </w:t>
      </w:r>
      <w:commentRangeEnd w:id="11"/>
      <w:r w:rsidR="00795EAE" w:rsidRPr="004835CB">
        <w:rPr>
          <w:rStyle w:val="CommentReference"/>
          <w:rFonts w:asciiTheme="minorHAnsi" w:eastAsiaTheme="minorHAnsi" w:hAnsiTheme="minorHAnsi"/>
        </w:rPr>
        <w:commentReference w:id="11"/>
      </w:r>
    </w:p>
    <w:p w14:paraId="653EAC48" w14:textId="77777777" w:rsidR="004835CB" w:rsidRPr="004835CB" w:rsidRDefault="004835CB" w:rsidP="00CD12B4">
      <w:pPr>
        <w:pStyle w:val="Heading2"/>
        <w:spacing w:line="276" w:lineRule="auto"/>
        <w:ind w:left="1440" w:right="910"/>
        <w:rPr>
          <w:rFonts w:ascii="Arial" w:hAnsi="Arial" w:cs="Arial"/>
          <w:spacing w:val="12"/>
          <w:sz w:val="24"/>
          <w:szCs w:val="24"/>
        </w:rPr>
      </w:pPr>
    </w:p>
    <w:p w14:paraId="30642611" w14:textId="6B362BD8" w:rsidR="004835CB" w:rsidRDefault="004835CB" w:rsidP="00CD12B4">
      <w:pPr>
        <w:pStyle w:val="Heading2"/>
        <w:spacing w:line="276" w:lineRule="auto"/>
        <w:ind w:left="1440" w:right="910"/>
        <w:rPr>
          <w:rFonts w:ascii="Arial" w:hAnsi="Arial" w:cs="Arial"/>
          <w:spacing w:val="12"/>
          <w:sz w:val="24"/>
          <w:szCs w:val="24"/>
        </w:rPr>
      </w:pPr>
      <w:r>
        <w:rPr>
          <w:rFonts w:ascii="Arial" w:hAnsi="Arial" w:cs="Arial"/>
          <w:spacing w:val="12"/>
          <w:sz w:val="24"/>
          <w:szCs w:val="24"/>
        </w:rPr>
        <w:t xml:space="preserve">Patients/visitors going to appointments in the Medical Office Building will not require a badge. </w:t>
      </w:r>
    </w:p>
    <w:p w14:paraId="1099712D" w14:textId="77777777" w:rsidR="00921BBB" w:rsidRDefault="00921BBB" w:rsidP="00CD12B4">
      <w:pPr>
        <w:pStyle w:val="Heading2"/>
        <w:spacing w:line="276" w:lineRule="auto"/>
        <w:ind w:left="1440" w:right="910"/>
        <w:rPr>
          <w:rFonts w:ascii="Arial" w:hAnsi="Arial" w:cs="Arial"/>
          <w:spacing w:val="12"/>
          <w:sz w:val="24"/>
          <w:szCs w:val="24"/>
        </w:rPr>
      </w:pPr>
    </w:p>
    <w:p w14:paraId="178FA91B" w14:textId="77777777" w:rsidR="00921BBB" w:rsidRDefault="00921BBB" w:rsidP="00CD12B4">
      <w:pPr>
        <w:pStyle w:val="Heading2"/>
        <w:spacing w:line="276" w:lineRule="auto"/>
        <w:ind w:left="1440" w:right="910"/>
        <w:rPr>
          <w:rFonts w:ascii="Arial" w:hAnsi="Arial" w:cs="Arial"/>
          <w:b/>
          <w:spacing w:val="12"/>
          <w:sz w:val="24"/>
          <w:szCs w:val="24"/>
        </w:rPr>
      </w:pPr>
      <w:r>
        <w:rPr>
          <w:rFonts w:ascii="Arial" w:hAnsi="Arial" w:cs="Arial"/>
          <w:b/>
          <w:spacing w:val="12"/>
          <w:sz w:val="24"/>
          <w:szCs w:val="24"/>
        </w:rPr>
        <w:t>If someone needs assistance to enter the building</w:t>
      </w:r>
    </w:p>
    <w:p w14:paraId="74A9CDA8" w14:textId="7D5739C9" w:rsidR="00921BBB" w:rsidRPr="005D6B7B" w:rsidRDefault="00921BBB" w:rsidP="00CD12B4">
      <w:pPr>
        <w:pStyle w:val="Heading2"/>
        <w:spacing w:line="276" w:lineRule="auto"/>
        <w:ind w:left="1440" w:right="910"/>
        <w:rPr>
          <w:rFonts w:ascii="Arial" w:hAnsi="Arial" w:cs="Arial"/>
          <w:spacing w:val="12"/>
          <w:sz w:val="24"/>
          <w:szCs w:val="24"/>
        </w:rPr>
      </w:pPr>
      <w:r>
        <w:rPr>
          <w:rFonts w:ascii="Arial" w:hAnsi="Arial" w:cs="Arial"/>
          <w:spacing w:val="12"/>
          <w:sz w:val="24"/>
          <w:szCs w:val="24"/>
        </w:rPr>
        <w:t xml:space="preserve">Should an individual arrive at the Cesar Chavez St. entrance and need assistance (ADA accommodation), he/she should use the phone at the entrance to contact Security.  A security officer will then assist the individual into the building. </w:t>
      </w:r>
    </w:p>
    <w:p w14:paraId="7FC0A98A" w14:textId="77777777" w:rsidR="00CD12B4" w:rsidRDefault="00CD12B4" w:rsidP="00CD12B4">
      <w:pPr>
        <w:pStyle w:val="Heading2"/>
        <w:spacing w:line="276" w:lineRule="auto"/>
        <w:ind w:left="1541" w:right="1180"/>
        <w:rPr>
          <w:rFonts w:ascii="Arial" w:hAnsi="Arial" w:cs="Arial"/>
          <w:spacing w:val="12"/>
        </w:rPr>
      </w:pPr>
    </w:p>
    <w:p w14:paraId="7394E93A" w14:textId="77777777" w:rsidR="006A798C" w:rsidRDefault="006A798C" w:rsidP="00871D6F">
      <w:pPr>
        <w:pStyle w:val="Heading2"/>
        <w:spacing w:line="276" w:lineRule="auto"/>
        <w:ind w:left="1440" w:right="1180"/>
        <w:rPr>
          <w:rFonts w:ascii="Arial" w:hAnsi="Arial" w:cs="Arial"/>
          <w:color w:val="00A9A0"/>
          <w:spacing w:val="12"/>
          <w:sz w:val="32"/>
          <w:szCs w:val="32"/>
        </w:rPr>
      </w:pPr>
    </w:p>
    <w:p w14:paraId="14E0C246" w14:textId="06472CF8" w:rsidR="00BE548B" w:rsidRPr="00CD12B4" w:rsidRDefault="00BE548B" w:rsidP="00871D6F">
      <w:pPr>
        <w:pStyle w:val="Heading2"/>
        <w:spacing w:line="276" w:lineRule="auto"/>
        <w:ind w:left="1440" w:right="1180"/>
        <w:rPr>
          <w:rFonts w:ascii="Arial" w:hAnsi="Arial" w:cs="Arial"/>
          <w:spacing w:val="12"/>
          <w:sz w:val="32"/>
          <w:szCs w:val="32"/>
        </w:rPr>
      </w:pPr>
      <w:r w:rsidRPr="00CD12B4">
        <w:rPr>
          <w:rFonts w:ascii="Arial" w:hAnsi="Arial" w:cs="Arial"/>
          <w:color w:val="00A9A0"/>
          <w:spacing w:val="12"/>
          <w:sz w:val="32"/>
          <w:szCs w:val="32"/>
        </w:rPr>
        <w:t xml:space="preserve">Personnel </w:t>
      </w:r>
      <w:r w:rsidR="006D45F1" w:rsidRPr="00CD12B4">
        <w:rPr>
          <w:rFonts w:ascii="Arial" w:hAnsi="Arial" w:cs="Arial"/>
          <w:color w:val="00A9A0"/>
          <w:spacing w:val="12"/>
          <w:sz w:val="32"/>
          <w:szCs w:val="32"/>
        </w:rPr>
        <w:t xml:space="preserve">Identification </w:t>
      </w:r>
      <w:r w:rsidRPr="00CD12B4">
        <w:rPr>
          <w:rFonts w:ascii="Arial" w:hAnsi="Arial" w:cs="Arial"/>
          <w:color w:val="00A9A0"/>
          <w:spacing w:val="12"/>
          <w:sz w:val="32"/>
          <w:szCs w:val="32"/>
        </w:rPr>
        <w:t>Badges</w:t>
      </w:r>
    </w:p>
    <w:p w14:paraId="0D89A9A3" w14:textId="77777777" w:rsidR="0045193E" w:rsidRPr="005D6B7B" w:rsidRDefault="0045193E" w:rsidP="00871D6F">
      <w:pPr>
        <w:pStyle w:val="Heading2"/>
        <w:spacing w:line="276" w:lineRule="auto"/>
        <w:ind w:left="1440" w:right="1180"/>
        <w:rPr>
          <w:rFonts w:ascii="Arial" w:hAnsi="Arial" w:cs="Arial"/>
          <w:spacing w:val="12"/>
          <w:sz w:val="24"/>
          <w:szCs w:val="24"/>
        </w:rPr>
      </w:pPr>
      <w:r w:rsidRPr="005D6B7B">
        <w:rPr>
          <w:rFonts w:ascii="Arial" w:hAnsi="Arial" w:cs="Arial"/>
          <w:spacing w:val="12"/>
          <w:sz w:val="24"/>
          <w:szCs w:val="24"/>
        </w:rPr>
        <w:t xml:space="preserve">Providers, staff and volunteers must wear their hospital </w:t>
      </w:r>
      <w:r w:rsidR="006D45F1" w:rsidRPr="005D6B7B">
        <w:rPr>
          <w:rFonts w:ascii="Arial" w:hAnsi="Arial" w:cs="Arial"/>
          <w:spacing w:val="12"/>
          <w:sz w:val="24"/>
          <w:szCs w:val="24"/>
        </w:rPr>
        <w:t>identification</w:t>
      </w:r>
      <w:r w:rsidRPr="005D6B7B">
        <w:rPr>
          <w:rFonts w:ascii="Arial" w:hAnsi="Arial" w:cs="Arial"/>
          <w:spacing w:val="12"/>
          <w:sz w:val="24"/>
          <w:szCs w:val="24"/>
        </w:rPr>
        <w:t xml:space="preserve"> badges </w:t>
      </w:r>
      <w:r w:rsidR="004B011E" w:rsidRPr="005D6B7B">
        <w:rPr>
          <w:rFonts w:ascii="Arial" w:hAnsi="Arial" w:cs="Arial"/>
          <w:spacing w:val="12"/>
          <w:sz w:val="24"/>
          <w:szCs w:val="24"/>
        </w:rPr>
        <w:t xml:space="preserve">while </w:t>
      </w:r>
      <w:r w:rsidR="00BB63C8" w:rsidRPr="005D6B7B">
        <w:rPr>
          <w:rFonts w:ascii="Arial" w:hAnsi="Arial" w:cs="Arial"/>
          <w:spacing w:val="12"/>
          <w:sz w:val="24"/>
          <w:szCs w:val="24"/>
        </w:rPr>
        <w:t>on campu</w:t>
      </w:r>
      <w:r w:rsidR="004D065D" w:rsidRPr="005D6B7B">
        <w:rPr>
          <w:rFonts w:ascii="Arial" w:hAnsi="Arial" w:cs="Arial"/>
          <w:spacing w:val="12"/>
          <w:sz w:val="24"/>
          <w:szCs w:val="24"/>
        </w:rPr>
        <w:t>s</w:t>
      </w:r>
      <w:r w:rsidR="004B011E" w:rsidRPr="005D6B7B">
        <w:rPr>
          <w:rFonts w:ascii="Arial" w:hAnsi="Arial" w:cs="Arial"/>
          <w:spacing w:val="12"/>
          <w:sz w:val="24"/>
          <w:szCs w:val="24"/>
        </w:rPr>
        <w:t>. Badges are required</w:t>
      </w:r>
      <w:r w:rsidR="004D065D" w:rsidRPr="005D6B7B">
        <w:rPr>
          <w:rFonts w:ascii="Arial" w:hAnsi="Arial" w:cs="Arial"/>
          <w:spacing w:val="12"/>
          <w:sz w:val="24"/>
          <w:szCs w:val="24"/>
        </w:rPr>
        <w:t xml:space="preserve"> for identification</w:t>
      </w:r>
      <w:r w:rsidR="00696178" w:rsidRPr="005D6B7B">
        <w:rPr>
          <w:rFonts w:ascii="Arial" w:hAnsi="Arial" w:cs="Arial"/>
          <w:spacing w:val="12"/>
          <w:sz w:val="24"/>
          <w:szCs w:val="24"/>
        </w:rPr>
        <w:t xml:space="preserve"> </w:t>
      </w:r>
      <w:r w:rsidR="00B34C22" w:rsidRPr="005D6B7B">
        <w:rPr>
          <w:rFonts w:ascii="Arial" w:hAnsi="Arial" w:cs="Arial"/>
          <w:spacing w:val="12"/>
          <w:sz w:val="24"/>
          <w:szCs w:val="24"/>
        </w:rPr>
        <w:t xml:space="preserve">and </w:t>
      </w:r>
      <w:r w:rsidR="00D77149" w:rsidRPr="005D6B7B">
        <w:rPr>
          <w:rFonts w:ascii="Arial" w:hAnsi="Arial" w:cs="Arial"/>
          <w:spacing w:val="12"/>
          <w:sz w:val="24"/>
          <w:szCs w:val="24"/>
        </w:rPr>
        <w:t>to gain</w:t>
      </w:r>
      <w:r w:rsidR="00696178" w:rsidRPr="005D6B7B">
        <w:rPr>
          <w:rFonts w:ascii="Arial" w:hAnsi="Arial" w:cs="Arial"/>
          <w:spacing w:val="12"/>
          <w:sz w:val="24"/>
          <w:szCs w:val="24"/>
        </w:rPr>
        <w:t xml:space="preserve"> access to non-public areas</w:t>
      </w:r>
      <w:r w:rsidR="00EF2B89" w:rsidRPr="005D6B7B">
        <w:rPr>
          <w:rFonts w:ascii="Arial" w:hAnsi="Arial" w:cs="Arial"/>
          <w:spacing w:val="12"/>
          <w:sz w:val="24"/>
          <w:szCs w:val="24"/>
        </w:rPr>
        <w:t xml:space="preserve"> and devices</w:t>
      </w:r>
      <w:r w:rsidR="00696178" w:rsidRPr="005D6B7B">
        <w:rPr>
          <w:rFonts w:ascii="Arial" w:hAnsi="Arial" w:cs="Arial"/>
          <w:spacing w:val="12"/>
          <w:sz w:val="24"/>
          <w:szCs w:val="24"/>
        </w:rPr>
        <w:t xml:space="preserve">. </w:t>
      </w:r>
    </w:p>
    <w:p w14:paraId="753D7A26" w14:textId="77777777" w:rsidR="006D45F1" w:rsidRPr="005D6B7B" w:rsidRDefault="006D45F1" w:rsidP="00CD12B4">
      <w:pPr>
        <w:pStyle w:val="Heading2"/>
        <w:spacing w:line="276" w:lineRule="auto"/>
        <w:ind w:left="1541" w:right="1180"/>
        <w:rPr>
          <w:rFonts w:ascii="Arial" w:hAnsi="Arial" w:cs="Arial"/>
          <w:spacing w:val="12"/>
          <w:sz w:val="24"/>
          <w:szCs w:val="24"/>
        </w:rPr>
      </w:pPr>
    </w:p>
    <w:p w14:paraId="5283FCE3" w14:textId="77777777" w:rsidR="001B0F49" w:rsidRPr="005D6B7B" w:rsidRDefault="00FD5F4D" w:rsidP="00696079">
      <w:pPr>
        <w:pStyle w:val="Heading2"/>
        <w:numPr>
          <w:ilvl w:val="0"/>
          <w:numId w:val="1"/>
        </w:numPr>
        <w:spacing w:line="276" w:lineRule="auto"/>
        <w:ind w:right="1180"/>
        <w:rPr>
          <w:rFonts w:ascii="Arial" w:hAnsi="Arial" w:cs="Arial"/>
          <w:b/>
          <w:spacing w:val="12"/>
          <w:sz w:val="24"/>
          <w:szCs w:val="24"/>
        </w:rPr>
      </w:pPr>
      <w:r w:rsidRPr="005D6B7B">
        <w:rPr>
          <w:rFonts w:ascii="Arial" w:hAnsi="Arial" w:cs="Arial"/>
          <w:b/>
          <w:bCs/>
          <w:spacing w:val="12"/>
          <w:sz w:val="24"/>
          <w:szCs w:val="24"/>
        </w:rPr>
        <w:t xml:space="preserve">Staff must tap their badge to the respective device, </w:t>
      </w:r>
      <w:r w:rsidR="00891B63" w:rsidRPr="005D6B7B">
        <w:rPr>
          <w:rFonts w:ascii="Arial" w:hAnsi="Arial" w:cs="Arial"/>
          <w:b/>
          <w:bCs/>
          <w:spacing w:val="12"/>
          <w:sz w:val="24"/>
          <w:szCs w:val="24"/>
        </w:rPr>
        <w:t>to</w:t>
      </w:r>
      <w:r w:rsidRPr="005D6B7B">
        <w:rPr>
          <w:rFonts w:ascii="Arial" w:hAnsi="Arial" w:cs="Arial"/>
          <w:b/>
          <w:bCs/>
          <w:spacing w:val="12"/>
          <w:sz w:val="24"/>
          <w:szCs w:val="24"/>
        </w:rPr>
        <w:t xml:space="preserve"> activate the corresponding system</w:t>
      </w:r>
      <w:r w:rsidR="00891B63" w:rsidRPr="005D6B7B">
        <w:rPr>
          <w:rFonts w:ascii="Arial" w:hAnsi="Arial" w:cs="Arial"/>
          <w:b/>
          <w:bCs/>
          <w:spacing w:val="12"/>
          <w:sz w:val="24"/>
          <w:szCs w:val="24"/>
        </w:rPr>
        <w:t>.</w:t>
      </w:r>
    </w:p>
    <w:p w14:paraId="2C897EB0" w14:textId="1BC3818A" w:rsidR="001B0F49" w:rsidRPr="005D6B7B" w:rsidRDefault="00FD5F4D" w:rsidP="00696079">
      <w:pPr>
        <w:pStyle w:val="Heading2"/>
        <w:numPr>
          <w:ilvl w:val="0"/>
          <w:numId w:val="1"/>
        </w:numPr>
        <w:spacing w:line="276" w:lineRule="auto"/>
        <w:ind w:right="1180"/>
        <w:rPr>
          <w:rFonts w:ascii="Arial" w:hAnsi="Arial" w:cs="Arial"/>
          <w:spacing w:val="12"/>
          <w:sz w:val="24"/>
          <w:szCs w:val="24"/>
        </w:rPr>
      </w:pPr>
      <w:r w:rsidRPr="005D6B7B">
        <w:rPr>
          <w:rFonts w:ascii="Arial" w:hAnsi="Arial" w:cs="Arial"/>
          <w:spacing w:val="12"/>
          <w:sz w:val="24"/>
          <w:szCs w:val="24"/>
        </w:rPr>
        <w:t xml:space="preserve">Registry </w:t>
      </w:r>
      <w:r w:rsidR="00E64D3D" w:rsidRPr="005D6B7B">
        <w:rPr>
          <w:rFonts w:ascii="Arial" w:hAnsi="Arial" w:cs="Arial"/>
          <w:spacing w:val="12"/>
          <w:sz w:val="24"/>
          <w:szCs w:val="24"/>
        </w:rPr>
        <w:t>staff is</w:t>
      </w:r>
      <w:r w:rsidRPr="005D6B7B">
        <w:rPr>
          <w:rFonts w:ascii="Arial" w:hAnsi="Arial" w:cs="Arial"/>
          <w:spacing w:val="12"/>
          <w:sz w:val="24"/>
          <w:szCs w:val="24"/>
        </w:rPr>
        <w:t xml:space="preserve"> required to show registry ID before being issued a badge. </w:t>
      </w:r>
      <w:r w:rsidR="006D45F1" w:rsidRPr="005D6B7B">
        <w:rPr>
          <w:rFonts w:ascii="Arial" w:hAnsi="Arial" w:cs="Arial"/>
          <w:spacing w:val="12"/>
          <w:sz w:val="24"/>
          <w:szCs w:val="24"/>
        </w:rPr>
        <w:t>Hospital issued badges must</w:t>
      </w:r>
      <w:r w:rsidRPr="005D6B7B">
        <w:rPr>
          <w:rFonts w:ascii="Arial" w:hAnsi="Arial" w:cs="Arial"/>
          <w:spacing w:val="12"/>
          <w:sz w:val="24"/>
          <w:szCs w:val="24"/>
        </w:rPr>
        <w:t xml:space="preserve"> be return to </w:t>
      </w:r>
      <w:r w:rsidR="006D45F1" w:rsidRPr="005D6B7B">
        <w:rPr>
          <w:rFonts w:ascii="Arial" w:hAnsi="Arial" w:cs="Arial"/>
          <w:spacing w:val="12"/>
          <w:sz w:val="24"/>
          <w:szCs w:val="24"/>
        </w:rPr>
        <w:t xml:space="preserve">the </w:t>
      </w:r>
      <w:r w:rsidRPr="005D6B7B">
        <w:rPr>
          <w:rFonts w:ascii="Arial" w:hAnsi="Arial" w:cs="Arial"/>
          <w:spacing w:val="12"/>
          <w:sz w:val="24"/>
          <w:szCs w:val="24"/>
        </w:rPr>
        <w:t xml:space="preserve">charge nurse </w:t>
      </w:r>
      <w:r w:rsidR="006D45F1" w:rsidRPr="005D6B7B">
        <w:rPr>
          <w:rFonts w:ascii="Arial" w:hAnsi="Arial" w:cs="Arial"/>
          <w:spacing w:val="12"/>
          <w:sz w:val="24"/>
          <w:szCs w:val="24"/>
        </w:rPr>
        <w:t xml:space="preserve">at the </w:t>
      </w:r>
      <w:r w:rsidRPr="005D6B7B">
        <w:rPr>
          <w:rFonts w:ascii="Arial" w:hAnsi="Arial" w:cs="Arial"/>
          <w:spacing w:val="12"/>
          <w:sz w:val="24"/>
          <w:szCs w:val="24"/>
        </w:rPr>
        <w:t xml:space="preserve">end of </w:t>
      </w:r>
      <w:r w:rsidR="006D45F1" w:rsidRPr="005D6B7B">
        <w:rPr>
          <w:rFonts w:ascii="Arial" w:hAnsi="Arial" w:cs="Arial"/>
          <w:spacing w:val="12"/>
          <w:sz w:val="24"/>
          <w:szCs w:val="24"/>
        </w:rPr>
        <w:t xml:space="preserve">the </w:t>
      </w:r>
      <w:r w:rsidRPr="005D6B7B">
        <w:rPr>
          <w:rFonts w:ascii="Arial" w:hAnsi="Arial" w:cs="Arial"/>
          <w:spacing w:val="12"/>
          <w:sz w:val="24"/>
          <w:szCs w:val="24"/>
        </w:rPr>
        <w:t xml:space="preserve">shift. </w:t>
      </w:r>
    </w:p>
    <w:p w14:paraId="31CDE0D5" w14:textId="4FB4D252" w:rsidR="001B0F49" w:rsidRDefault="00FD5F4D" w:rsidP="00696079">
      <w:pPr>
        <w:pStyle w:val="Heading2"/>
        <w:numPr>
          <w:ilvl w:val="0"/>
          <w:numId w:val="1"/>
        </w:numPr>
        <w:spacing w:line="276" w:lineRule="auto"/>
        <w:ind w:right="1180"/>
        <w:rPr>
          <w:rFonts w:ascii="Arial" w:hAnsi="Arial" w:cs="Arial"/>
          <w:spacing w:val="12"/>
          <w:sz w:val="24"/>
          <w:szCs w:val="24"/>
        </w:rPr>
      </w:pPr>
      <w:commentRangeStart w:id="14"/>
      <w:r w:rsidRPr="00C97A1A">
        <w:rPr>
          <w:rFonts w:ascii="Arial" w:hAnsi="Arial" w:cs="Arial"/>
          <w:spacing w:val="12"/>
          <w:sz w:val="24"/>
          <w:szCs w:val="24"/>
        </w:rPr>
        <w:t xml:space="preserve">Internal stairwells </w:t>
      </w:r>
      <w:r w:rsidR="008C6F83" w:rsidRPr="00C97A1A">
        <w:rPr>
          <w:rFonts w:ascii="Arial" w:hAnsi="Arial" w:cs="Arial"/>
          <w:spacing w:val="12"/>
          <w:sz w:val="24"/>
          <w:szCs w:val="24"/>
        </w:rPr>
        <w:t>may</w:t>
      </w:r>
      <w:r w:rsidRPr="00C97A1A">
        <w:rPr>
          <w:rFonts w:ascii="Arial" w:hAnsi="Arial" w:cs="Arial"/>
          <w:spacing w:val="12"/>
          <w:sz w:val="24"/>
          <w:szCs w:val="24"/>
        </w:rPr>
        <w:t xml:space="preserve"> be used for exiting the </w:t>
      </w:r>
      <w:r w:rsidR="00E64D3D" w:rsidRPr="00C97A1A">
        <w:rPr>
          <w:rFonts w:ascii="Arial" w:hAnsi="Arial" w:cs="Arial"/>
          <w:spacing w:val="12"/>
          <w:sz w:val="24"/>
          <w:szCs w:val="24"/>
        </w:rPr>
        <w:t>building;</w:t>
      </w:r>
      <w:r w:rsidRPr="00C97A1A">
        <w:rPr>
          <w:rFonts w:ascii="Arial" w:hAnsi="Arial" w:cs="Arial"/>
          <w:spacing w:val="12"/>
          <w:sz w:val="24"/>
          <w:szCs w:val="24"/>
        </w:rPr>
        <w:t xml:space="preserve"> however </w:t>
      </w:r>
      <w:r w:rsidR="00B13EDE" w:rsidRPr="00C97A1A">
        <w:rPr>
          <w:rFonts w:ascii="Arial" w:hAnsi="Arial" w:cs="Arial"/>
          <w:spacing w:val="12"/>
          <w:sz w:val="24"/>
          <w:szCs w:val="24"/>
        </w:rPr>
        <w:t xml:space="preserve">badge access is required </w:t>
      </w:r>
      <w:r w:rsidRPr="00C97A1A">
        <w:rPr>
          <w:rFonts w:ascii="Arial" w:hAnsi="Arial" w:cs="Arial"/>
          <w:spacing w:val="12"/>
          <w:sz w:val="24"/>
          <w:szCs w:val="24"/>
        </w:rPr>
        <w:t>on the ground floor</w:t>
      </w:r>
      <w:r w:rsidR="00B13EDE" w:rsidRPr="00C97A1A">
        <w:rPr>
          <w:rFonts w:ascii="Arial" w:hAnsi="Arial" w:cs="Arial"/>
          <w:spacing w:val="12"/>
          <w:sz w:val="24"/>
          <w:szCs w:val="24"/>
        </w:rPr>
        <w:t xml:space="preserve"> for re-entry</w:t>
      </w:r>
      <w:r w:rsidRPr="00C97A1A">
        <w:rPr>
          <w:rFonts w:ascii="Arial" w:hAnsi="Arial" w:cs="Arial"/>
          <w:spacing w:val="12"/>
          <w:sz w:val="24"/>
          <w:szCs w:val="24"/>
        </w:rPr>
        <w:t xml:space="preserve">. </w:t>
      </w:r>
      <w:commentRangeEnd w:id="14"/>
      <w:r w:rsidR="00795EAE" w:rsidRPr="00C97A1A">
        <w:rPr>
          <w:rStyle w:val="CommentReference"/>
          <w:rFonts w:asciiTheme="minorHAnsi" w:eastAsiaTheme="minorHAnsi" w:hAnsiTheme="minorHAnsi"/>
        </w:rPr>
        <w:commentReference w:id="14"/>
      </w:r>
    </w:p>
    <w:p w14:paraId="6C26ACB3" w14:textId="3318192C" w:rsidR="00C97A1A" w:rsidRPr="00C97A1A" w:rsidRDefault="00C97A1A" w:rsidP="00696079">
      <w:pPr>
        <w:pStyle w:val="Heading2"/>
        <w:numPr>
          <w:ilvl w:val="0"/>
          <w:numId w:val="1"/>
        </w:numPr>
        <w:spacing w:line="276" w:lineRule="auto"/>
        <w:ind w:right="1180"/>
        <w:rPr>
          <w:rFonts w:ascii="Arial" w:hAnsi="Arial" w:cs="Arial"/>
          <w:spacing w:val="12"/>
          <w:sz w:val="24"/>
          <w:szCs w:val="24"/>
        </w:rPr>
      </w:pPr>
      <w:r>
        <w:rPr>
          <w:rFonts w:ascii="Arial" w:hAnsi="Arial" w:cs="Arial"/>
          <w:spacing w:val="12"/>
          <w:sz w:val="24"/>
          <w:szCs w:val="24"/>
        </w:rPr>
        <w:t>You will need your badge if you are moving from one floor to another.</w:t>
      </w:r>
    </w:p>
    <w:p w14:paraId="42371C60" w14:textId="77777777" w:rsidR="00EF2B89" w:rsidRPr="005D6B7B" w:rsidRDefault="00EF2B89" w:rsidP="00696079">
      <w:pPr>
        <w:pStyle w:val="Heading2"/>
        <w:numPr>
          <w:ilvl w:val="0"/>
          <w:numId w:val="1"/>
        </w:numPr>
        <w:spacing w:line="276" w:lineRule="auto"/>
        <w:ind w:right="1180"/>
        <w:rPr>
          <w:rFonts w:ascii="Arial" w:hAnsi="Arial" w:cs="Arial"/>
          <w:spacing w:val="12"/>
          <w:sz w:val="24"/>
          <w:szCs w:val="24"/>
        </w:rPr>
      </w:pPr>
      <w:r w:rsidRPr="00C97A1A">
        <w:rPr>
          <w:rFonts w:ascii="Arial" w:hAnsi="Arial" w:cs="Arial"/>
          <w:spacing w:val="12"/>
          <w:sz w:val="24"/>
          <w:szCs w:val="24"/>
        </w:rPr>
        <w:t>Do not let anyone use your</w:t>
      </w:r>
      <w:r w:rsidRPr="005D6B7B">
        <w:rPr>
          <w:rFonts w:ascii="Arial" w:hAnsi="Arial" w:cs="Arial"/>
          <w:spacing w:val="12"/>
          <w:sz w:val="24"/>
          <w:szCs w:val="24"/>
        </w:rPr>
        <w:t xml:space="preserve"> badge.</w:t>
      </w:r>
    </w:p>
    <w:p w14:paraId="57487646" w14:textId="77777777" w:rsidR="001B0F49" w:rsidRPr="005D6B7B" w:rsidRDefault="006D45F1" w:rsidP="00696079">
      <w:pPr>
        <w:pStyle w:val="Heading2"/>
        <w:numPr>
          <w:ilvl w:val="0"/>
          <w:numId w:val="1"/>
        </w:numPr>
        <w:spacing w:line="276" w:lineRule="auto"/>
        <w:ind w:right="1180"/>
        <w:rPr>
          <w:rFonts w:ascii="Arial" w:hAnsi="Arial" w:cs="Arial"/>
          <w:spacing w:val="12"/>
          <w:sz w:val="24"/>
          <w:szCs w:val="24"/>
        </w:rPr>
      </w:pPr>
      <w:r w:rsidRPr="005D6B7B">
        <w:rPr>
          <w:rFonts w:ascii="Arial" w:hAnsi="Arial" w:cs="Arial"/>
          <w:spacing w:val="12"/>
          <w:sz w:val="24"/>
          <w:szCs w:val="24"/>
        </w:rPr>
        <w:t>P</w:t>
      </w:r>
      <w:r w:rsidR="00FD5F4D" w:rsidRPr="005D6B7B">
        <w:rPr>
          <w:rFonts w:ascii="Arial" w:hAnsi="Arial" w:cs="Arial"/>
          <w:spacing w:val="12"/>
          <w:sz w:val="24"/>
          <w:szCs w:val="24"/>
        </w:rPr>
        <w:t xml:space="preserve">ay attention to your surroundings </w:t>
      </w:r>
      <w:r w:rsidR="00EF2B89" w:rsidRPr="005D6B7B">
        <w:rPr>
          <w:rFonts w:ascii="Arial" w:hAnsi="Arial" w:cs="Arial"/>
          <w:spacing w:val="12"/>
          <w:sz w:val="24"/>
          <w:szCs w:val="24"/>
        </w:rPr>
        <w:t xml:space="preserve">when badging in </w:t>
      </w:r>
      <w:r w:rsidR="00FD5F4D" w:rsidRPr="005D6B7B">
        <w:rPr>
          <w:rFonts w:ascii="Arial" w:hAnsi="Arial" w:cs="Arial"/>
          <w:spacing w:val="12"/>
          <w:sz w:val="24"/>
          <w:szCs w:val="24"/>
        </w:rPr>
        <w:t>and ensure that</w:t>
      </w:r>
      <w:r w:rsidR="00EF2B89" w:rsidRPr="005D6B7B">
        <w:rPr>
          <w:rFonts w:ascii="Arial" w:hAnsi="Arial" w:cs="Arial"/>
          <w:spacing w:val="12"/>
          <w:sz w:val="24"/>
          <w:szCs w:val="24"/>
        </w:rPr>
        <w:t xml:space="preserve"> </w:t>
      </w:r>
      <w:r w:rsidR="00FD5F4D" w:rsidRPr="005D6B7B">
        <w:rPr>
          <w:rFonts w:ascii="Arial" w:hAnsi="Arial" w:cs="Arial"/>
          <w:spacing w:val="12"/>
          <w:sz w:val="24"/>
          <w:szCs w:val="24"/>
        </w:rPr>
        <w:t>no one enters behind you</w:t>
      </w:r>
      <w:r w:rsidR="00EF2B89" w:rsidRPr="005D6B7B">
        <w:rPr>
          <w:rFonts w:ascii="Arial" w:hAnsi="Arial" w:cs="Arial"/>
          <w:spacing w:val="12"/>
          <w:sz w:val="24"/>
          <w:szCs w:val="24"/>
        </w:rPr>
        <w:t>.</w:t>
      </w:r>
    </w:p>
    <w:p w14:paraId="277DF580" w14:textId="77777777" w:rsidR="00871D6F" w:rsidRDefault="00FD5F4D" w:rsidP="00696079">
      <w:pPr>
        <w:pStyle w:val="Heading2"/>
        <w:numPr>
          <w:ilvl w:val="0"/>
          <w:numId w:val="1"/>
        </w:numPr>
        <w:spacing w:line="276" w:lineRule="auto"/>
        <w:ind w:right="1180"/>
        <w:rPr>
          <w:rFonts w:ascii="Arial" w:hAnsi="Arial" w:cs="Arial"/>
          <w:spacing w:val="12"/>
          <w:sz w:val="24"/>
          <w:szCs w:val="24"/>
        </w:rPr>
      </w:pPr>
      <w:r w:rsidRPr="005D6B7B">
        <w:rPr>
          <w:rFonts w:ascii="Arial" w:hAnsi="Arial" w:cs="Arial"/>
          <w:spacing w:val="12"/>
          <w:sz w:val="24"/>
          <w:szCs w:val="24"/>
        </w:rPr>
        <w:t xml:space="preserve">If you forgot your badge, please go to the Security Desk for a temporary </w:t>
      </w:r>
    </w:p>
    <w:p w14:paraId="11EE4EBF" w14:textId="31B27D4E" w:rsidR="001B0F49" w:rsidRPr="005D6B7B" w:rsidRDefault="00FD5F4D" w:rsidP="00696079">
      <w:pPr>
        <w:pStyle w:val="Heading2"/>
        <w:numPr>
          <w:ilvl w:val="0"/>
          <w:numId w:val="1"/>
        </w:numPr>
        <w:spacing w:line="276" w:lineRule="auto"/>
        <w:ind w:right="1180"/>
        <w:rPr>
          <w:rFonts w:ascii="Arial" w:hAnsi="Arial" w:cs="Arial"/>
          <w:spacing w:val="12"/>
          <w:sz w:val="24"/>
          <w:szCs w:val="24"/>
        </w:rPr>
      </w:pPr>
      <w:r w:rsidRPr="005D6B7B">
        <w:rPr>
          <w:rFonts w:ascii="Arial" w:hAnsi="Arial" w:cs="Arial"/>
          <w:spacing w:val="12"/>
          <w:sz w:val="24"/>
          <w:szCs w:val="24"/>
        </w:rPr>
        <w:t xml:space="preserve">badge. </w:t>
      </w:r>
    </w:p>
    <w:p w14:paraId="7E4FBDC4" w14:textId="54D547B7" w:rsidR="006D45F1" w:rsidRPr="006C2555" w:rsidRDefault="00A5328F" w:rsidP="00CD12B4">
      <w:pPr>
        <w:pStyle w:val="Heading2"/>
        <w:spacing w:line="276" w:lineRule="auto"/>
        <w:ind w:left="1541" w:right="1180"/>
        <w:rPr>
          <w:rFonts w:ascii="Arial" w:hAnsi="Arial" w:cs="Arial"/>
          <w:spacing w:val="12"/>
          <w:sz w:val="22"/>
          <w:szCs w:val="22"/>
        </w:rPr>
      </w:pPr>
      <w:r>
        <w:rPr>
          <w:rFonts w:ascii="Arial" w:hAnsi="Arial" w:cs="Arial"/>
          <w:spacing w:val="12"/>
          <w:sz w:val="22"/>
          <w:szCs w:val="22"/>
        </w:rPr>
        <w:t xml:space="preserve">  </w:t>
      </w:r>
    </w:p>
    <w:tbl>
      <w:tblPr>
        <w:tblStyle w:val="TableGrid"/>
        <w:tblW w:w="0" w:type="auto"/>
        <w:tblInd w:w="1541" w:type="dxa"/>
        <w:tblLayout w:type="fixed"/>
        <w:tblLook w:val="04A0" w:firstRow="1" w:lastRow="0" w:firstColumn="1" w:lastColumn="0" w:noHBand="0" w:noVBand="1"/>
      </w:tblPr>
      <w:tblGrid>
        <w:gridCol w:w="3764"/>
        <w:gridCol w:w="3150"/>
        <w:gridCol w:w="2610"/>
      </w:tblGrid>
      <w:tr w:rsidR="00686F52" w:rsidRPr="006C2555" w14:paraId="4EABB2F6" w14:textId="77777777" w:rsidTr="00B94526">
        <w:tc>
          <w:tcPr>
            <w:tcW w:w="9524" w:type="dxa"/>
            <w:gridSpan w:val="3"/>
          </w:tcPr>
          <w:p w14:paraId="542FF3E0" w14:textId="77777777" w:rsidR="00686F52" w:rsidRPr="005D6B7B" w:rsidRDefault="00A5328F" w:rsidP="00A5328F">
            <w:pPr>
              <w:pStyle w:val="Heading2"/>
              <w:spacing w:line="276" w:lineRule="auto"/>
              <w:ind w:left="0" w:right="164"/>
              <w:jc w:val="center"/>
              <w:rPr>
                <w:rFonts w:ascii="Arial" w:hAnsi="Arial" w:cs="Arial"/>
                <w:b/>
                <w:spacing w:val="12"/>
                <w:sz w:val="24"/>
                <w:szCs w:val="24"/>
              </w:rPr>
            </w:pPr>
            <w:r>
              <w:rPr>
                <w:rFonts w:ascii="Arial" w:hAnsi="Arial" w:cs="Arial"/>
                <w:b/>
                <w:spacing w:val="12"/>
                <w:sz w:val="24"/>
                <w:szCs w:val="24"/>
              </w:rPr>
              <w:t xml:space="preserve">Examples </w:t>
            </w:r>
          </w:p>
        </w:tc>
      </w:tr>
      <w:tr w:rsidR="00DB6A26" w:rsidRPr="006C2555" w14:paraId="3BDD584A" w14:textId="77777777" w:rsidTr="005D6B7B">
        <w:tc>
          <w:tcPr>
            <w:tcW w:w="3764" w:type="dxa"/>
          </w:tcPr>
          <w:p w14:paraId="2BFD785C" w14:textId="77777777" w:rsidR="00DB6A26" w:rsidRPr="005D6B7B" w:rsidRDefault="00726CFC" w:rsidP="00CD12B4">
            <w:pPr>
              <w:pStyle w:val="Heading2"/>
              <w:spacing w:line="276" w:lineRule="auto"/>
              <w:ind w:left="0" w:right="73"/>
              <w:jc w:val="center"/>
              <w:rPr>
                <w:rFonts w:ascii="Arial" w:hAnsi="Arial" w:cs="Arial"/>
                <w:b/>
                <w:spacing w:val="12"/>
                <w:sz w:val="24"/>
                <w:szCs w:val="24"/>
              </w:rPr>
            </w:pPr>
            <w:r>
              <w:rPr>
                <w:rFonts w:ascii="Arial" w:hAnsi="Arial" w:cs="Arial"/>
                <w:b/>
                <w:spacing w:val="12"/>
                <w:sz w:val="24"/>
                <w:szCs w:val="24"/>
              </w:rPr>
              <w:t>General Entry with</w:t>
            </w:r>
            <w:r w:rsidR="00DB6A26" w:rsidRPr="005D6B7B">
              <w:rPr>
                <w:rFonts w:ascii="Arial" w:hAnsi="Arial" w:cs="Arial"/>
                <w:b/>
                <w:spacing w:val="12"/>
                <w:sz w:val="24"/>
                <w:szCs w:val="24"/>
              </w:rPr>
              <w:t xml:space="preserve"> Ba</w:t>
            </w:r>
            <w:r>
              <w:rPr>
                <w:rFonts w:ascii="Arial" w:hAnsi="Arial" w:cs="Arial"/>
                <w:b/>
                <w:spacing w:val="12"/>
                <w:sz w:val="24"/>
                <w:szCs w:val="24"/>
              </w:rPr>
              <w:t>dg</w:t>
            </w:r>
            <w:r w:rsidR="00DB6A26" w:rsidRPr="005D6B7B">
              <w:rPr>
                <w:rFonts w:ascii="Arial" w:hAnsi="Arial" w:cs="Arial"/>
                <w:b/>
                <w:spacing w:val="12"/>
                <w:sz w:val="24"/>
                <w:szCs w:val="24"/>
              </w:rPr>
              <w:t>e Access</w:t>
            </w:r>
          </w:p>
        </w:tc>
        <w:tc>
          <w:tcPr>
            <w:tcW w:w="5760" w:type="dxa"/>
            <w:gridSpan w:val="2"/>
            <w:tcBorders>
              <w:bottom w:val="single" w:sz="4" w:space="0" w:color="auto"/>
            </w:tcBorders>
          </w:tcPr>
          <w:p w14:paraId="35FF37F7" w14:textId="77777777" w:rsidR="00726CFC" w:rsidRDefault="00DB6A26" w:rsidP="00CD12B4">
            <w:pPr>
              <w:pStyle w:val="Heading2"/>
              <w:spacing w:line="276" w:lineRule="auto"/>
              <w:ind w:left="0" w:right="164"/>
              <w:jc w:val="center"/>
              <w:rPr>
                <w:rFonts w:ascii="Arial" w:hAnsi="Arial" w:cs="Arial"/>
                <w:b/>
                <w:spacing w:val="12"/>
                <w:sz w:val="24"/>
                <w:szCs w:val="24"/>
              </w:rPr>
            </w:pPr>
            <w:r w:rsidRPr="005D6B7B">
              <w:rPr>
                <w:rFonts w:ascii="Arial" w:hAnsi="Arial" w:cs="Arial"/>
                <w:b/>
                <w:spacing w:val="12"/>
                <w:sz w:val="24"/>
                <w:szCs w:val="24"/>
              </w:rPr>
              <w:t>Restricted Areas</w:t>
            </w:r>
          </w:p>
          <w:p w14:paraId="1B12D0B4" w14:textId="77777777" w:rsidR="00DB6A26" w:rsidRPr="005D6B7B" w:rsidRDefault="00726CFC" w:rsidP="00CD12B4">
            <w:pPr>
              <w:pStyle w:val="Heading2"/>
              <w:spacing w:line="276" w:lineRule="auto"/>
              <w:ind w:left="0" w:right="164"/>
              <w:jc w:val="center"/>
              <w:rPr>
                <w:rFonts w:ascii="Arial" w:hAnsi="Arial" w:cs="Arial"/>
                <w:b/>
                <w:spacing w:val="12"/>
                <w:sz w:val="24"/>
                <w:szCs w:val="24"/>
              </w:rPr>
            </w:pPr>
            <w:r>
              <w:rPr>
                <w:rFonts w:ascii="Arial" w:hAnsi="Arial" w:cs="Arial"/>
                <w:b/>
                <w:spacing w:val="12"/>
                <w:sz w:val="24"/>
                <w:szCs w:val="24"/>
              </w:rPr>
              <w:t xml:space="preserve">Badge Clearance Required </w:t>
            </w:r>
          </w:p>
        </w:tc>
      </w:tr>
      <w:tr w:rsidR="00DB6A26" w:rsidRPr="006C2555" w14:paraId="0AB4EA02" w14:textId="77777777" w:rsidTr="009F73B3">
        <w:tc>
          <w:tcPr>
            <w:tcW w:w="3764" w:type="dxa"/>
            <w:tcBorders>
              <w:right w:val="single" w:sz="4" w:space="0" w:color="auto"/>
            </w:tcBorders>
          </w:tcPr>
          <w:p w14:paraId="3590F2FD" w14:textId="77777777" w:rsidR="00DB6A26" w:rsidRPr="00711FAD" w:rsidRDefault="00DB6A26" w:rsidP="00427AD4">
            <w:pPr>
              <w:pStyle w:val="Heading2"/>
              <w:numPr>
                <w:ilvl w:val="0"/>
                <w:numId w:val="12"/>
              </w:numPr>
              <w:spacing w:line="276" w:lineRule="auto"/>
              <w:ind w:left="508" w:right="251"/>
              <w:rPr>
                <w:rFonts w:ascii="Arial" w:hAnsi="Arial" w:cs="Arial"/>
                <w:spacing w:val="12"/>
                <w:sz w:val="24"/>
                <w:szCs w:val="24"/>
              </w:rPr>
            </w:pPr>
            <w:commentRangeStart w:id="15"/>
            <w:r w:rsidRPr="00711FAD">
              <w:rPr>
                <w:rFonts w:ascii="Arial" w:hAnsi="Arial" w:cs="Arial"/>
                <w:spacing w:val="12"/>
                <w:sz w:val="24"/>
                <w:szCs w:val="24"/>
              </w:rPr>
              <w:t xml:space="preserve">All exterior doors with card readers </w:t>
            </w:r>
          </w:p>
          <w:p w14:paraId="14C6A12A" w14:textId="77777777" w:rsidR="00DB6A26" w:rsidRPr="00711FAD" w:rsidRDefault="00DB6A26" w:rsidP="00427AD4">
            <w:pPr>
              <w:pStyle w:val="Heading2"/>
              <w:numPr>
                <w:ilvl w:val="0"/>
                <w:numId w:val="12"/>
              </w:numPr>
              <w:spacing w:line="276" w:lineRule="auto"/>
              <w:ind w:left="508" w:right="251"/>
              <w:rPr>
                <w:rFonts w:ascii="Arial" w:hAnsi="Arial" w:cs="Arial"/>
                <w:spacing w:val="12"/>
                <w:sz w:val="24"/>
                <w:szCs w:val="24"/>
              </w:rPr>
            </w:pPr>
            <w:r w:rsidRPr="00711FAD">
              <w:rPr>
                <w:rFonts w:ascii="Arial" w:hAnsi="Arial" w:cs="Arial"/>
                <w:spacing w:val="12"/>
                <w:sz w:val="24"/>
                <w:szCs w:val="24"/>
              </w:rPr>
              <w:t xml:space="preserve">All back of house space (hallways, etc.) </w:t>
            </w:r>
          </w:p>
          <w:p w14:paraId="23218627" w14:textId="77777777" w:rsidR="00DB6A26" w:rsidRPr="00711FAD" w:rsidRDefault="00DB6A26" w:rsidP="00427AD4">
            <w:pPr>
              <w:pStyle w:val="Heading2"/>
              <w:numPr>
                <w:ilvl w:val="0"/>
                <w:numId w:val="12"/>
              </w:numPr>
              <w:spacing w:line="276" w:lineRule="auto"/>
              <w:ind w:left="508" w:right="251"/>
              <w:rPr>
                <w:rFonts w:ascii="Arial" w:hAnsi="Arial" w:cs="Arial"/>
                <w:spacing w:val="12"/>
                <w:sz w:val="24"/>
                <w:szCs w:val="24"/>
              </w:rPr>
            </w:pPr>
            <w:r w:rsidRPr="00711FAD">
              <w:rPr>
                <w:rFonts w:ascii="Arial" w:hAnsi="Arial" w:cs="Arial"/>
                <w:spacing w:val="12"/>
                <w:sz w:val="24"/>
                <w:szCs w:val="24"/>
              </w:rPr>
              <w:t xml:space="preserve">Multidisciplinary/ Conference Rooms </w:t>
            </w:r>
          </w:p>
          <w:p w14:paraId="58243AFE" w14:textId="77777777" w:rsidR="00DB6A26" w:rsidRPr="00711FAD" w:rsidRDefault="00DB6A26" w:rsidP="00427AD4">
            <w:pPr>
              <w:pStyle w:val="Heading2"/>
              <w:numPr>
                <w:ilvl w:val="0"/>
                <w:numId w:val="12"/>
              </w:numPr>
              <w:spacing w:line="276" w:lineRule="auto"/>
              <w:ind w:left="508" w:right="251"/>
              <w:rPr>
                <w:rFonts w:ascii="Arial" w:hAnsi="Arial" w:cs="Arial"/>
                <w:spacing w:val="12"/>
                <w:sz w:val="24"/>
                <w:szCs w:val="24"/>
              </w:rPr>
            </w:pPr>
            <w:r w:rsidRPr="00711FAD">
              <w:rPr>
                <w:rFonts w:ascii="Arial" w:hAnsi="Arial" w:cs="Arial"/>
                <w:spacing w:val="12"/>
                <w:sz w:val="24"/>
                <w:szCs w:val="24"/>
              </w:rPr>
              <w:t xml:space="preserve">Consult Rooms </w:t>
            </w:r>
          </w:p>
          <w:p w14:paraId="00F7FE4A" w14:textId="77777777" w:rsidR="00DB6A26" w:rsidRPr="00711FAD" w:rsidRDefault="00DB6A26" w:rsidP="00427AD4">
            <w:pPr>
              <w:pStyle w:val="Heading2"/>
              <w:numPr>
                <w:ilvl w:val="0"/>
                <w:numId w:val="12"/>
              </w:numPr>
              <w:spacing w:line="276" w:lineRule="auto"/>
              <w:ind w:left="508" w:right="251"/>
              <w:rPr>
                <w:rFonts w:ascii="Arial" w:hAnsi="Arial" w:cs="Arial"/>
                <w:spacing w:val="12"/>
                <w:sz w:val="24"/>
                <w:szCs w:val="24"/>
              </w:rPr>
            </w:pPr>
            <w:r w:rsidRPr="00711FAD">
              <w:rPr>
                <w:rFonts w:ascii="Arial" w:hAnsi="Arial" w:cs="Arial"/>
                <w:spacing w:val="12"/>
                <w:sz w:val="24"/>
                <w:szCs w:val="24"/>
              </w:rPr>
              <w:t xml:space="preserve">Bicycle Storage </w:t>
            </w:r>
          </w:p>
          <w:p w14:paraId="44E31275" w14:textId="77777777" w:rsidR="00DB6A26" w:rsidRPr="00711FAD" w:rsidRDefault="00DB6A26" w:rsidP="00427AD4">
            <w:pPr>
              <w:pStyle w:val="Heading2"/>
              <w:numPr>
                <w:ilvl w:val="0"/>
                <w:numId w:val="12"/>
              </w:numPr>
              <w:spacing w:line="276" w:lineRule="auto"/>
              <w:ind w:left="508" w:right="251"/>
              <w:rPr>
                <w:rFonts w:ascii="Arial" w:hAnsi="Arial" w:cs="Arial"/>
                <w:spacing w:val="12"/>
                <w:sz w:val="24"/>
                <w:szCs w:val="24"/>
              </w:rPr>
            </w:pPr>
            <w:r w:rsidRPr="00711FAD">
              <w:rPr>
                <w:rFonts w:ascii="Arial" w:hAnsi="Arial" w:cs="Arial"/>
                <w:spacing w:val="12"/>
                <w:sz w:val="24"/>
                <w:szCs w:val="24"/>
              </w:rPr>
              <w:t xml:space="preserve">Locker Rooms </w:t>
            </w:r>
          </w:p>
          <w:p w14:paraId="5647E779" w14:textId="77777777" w:rsidR="00DB6A26" w:rsidRPr="00711FAD" w:rsidRDefault="00DB6A26" w:rsidP="00427AD4">
            <w:pPr>
              <w:pStyle w:val="Heading2"/>
              <w:numPr>
                <w:ilvl w:val="0"/>
                <w:numId w:val="12"/>
              </w:numPr>
              <w:spacing w:line="276" w:lineRule="auto"/>
              <w:ind w:left="508" w:right="251"/>
              <w:rPr>
                <w:rFonts w:ascii="Arial" w:hAnsi="Arial" w:cs="Arial"/>
                <w:spacing w:val="12"/>
                <w:sz w:val="24"/>
                <w:szCs w:val="24"/>
              </w:rPr>
            </w:pPr>
            <w:r w:rsidRPr="00711FAD">
              <w:rPr>
                <w:rFonts w:ascii="Arial" w:hAnsi="Arial" w:cs="Arial"/>
                <w:spacing w:val="12"/>
                <w:sz w:val="24"/>
                <w:szCs w:val="24"/>
              </w:rPr>
              <w:t xml:space="preserve">Emergency Department </w:t>
            </w:r>
          </w:p>
          <w:p w14:paraId="1F87F183" w14:textId="77777777" w:rsidR="00DB6A26" w:rsidRPr="00711FAD" w:rsidRDefault="00DB6A26" w:rsidP="00427AD4">
            <w:pPr>
              <w:pStyle w:val="Heading2"/>
              <w:numPr>
                <w:ilvl w:val="0"/>
                <w:numId w:val="12"/>
              </w:numPr>
              <w:spacing w:line="276" w:lineRule="auto"/>
              <w:ind w:left="508" w:right="251"/>
              <w:rPr>
                <w:rFonts w:ascii="Arial" w:hAnsi="Arial" w:cs="Arial"/>
                <w:spacing w:val="12"/>
                <w:sz w:val="24"/>
                <w:szCs w:val="24"/>
              </w:rPr>
            </w:pPr>
            <w:r w:rsidRPr="00711FAD">
              <w:rPr>
                <w:rFonts w:ascii="Arial" w:hAnsi="Arial" w:cs="Arial"/>
                <w:spacing w:val="12"/>
                <w:sz w:val="24"/>
                <w:szCs w:val="24"/>
              </w:rPr>
              <w:t xml:space="preserve">Imaging Entrance </w:t>
            </w:r>
          </w:p>
          <w:p w14:paraId="3D48FF4A" w14:textId="77777777" w:rsidR="00DB6A26" w:rsidRDefault="00DB6A26" w:rsidP="00427AD4">
            <w:pPr>
              <w:pStyle w:val="Heading2"/>
              <w:numPr>
                <w:ilvl w:val="0"/>
                <w:numId w:val="12"/>
              </w:numPr>
              <w:spacing w:line="276" w:lineRule="auto"/>
              <w:ind w:left="508" w:right="251"/>
              <w:rPr>
                <w:rFonts w:ascii="Arial" w:hAnsi="Arial" w:cs="Arial"/>
                <w:spacing w:val="12"/>
                <w:sz w:val="24"/>
                <w:szCs w:val="24"/>
              </w:rPr>
            </w:pPr>
            <w:r w:rsidRPr="00711FAD">
              <w:rPr>
                <w:rFonts w:ascii="Arial" w:hAnsi="Arial" w:cs="Arial"/>
                <w:spacing w:val="12"/>
                <w:sz w:val="24"/>
                <w:szCs w:val="24"/>
              </w:rPr>
              <w:t xml:space="preserve">M/S, L&amp;D and M/S Patient Floors (unless otherwise specified) </w:t>
            </w:r>
          </w:p>
          <w:p w14:paraId="34768569" w14:textId="77777777" w:rsidR="00726CFC" w:rsidRPr="00711FAD" w:rsidRDefault="00726CFC" w:rsidP="00427AD4">
            <w:pPr>
              <w:pStyle w:val="Heading2"/>
              <w:numPr>
                <w:ilvl w:val="0"/>
                <w:numId w:val="12"/>
              </w:numPr>
              <w:spacing w:line="276" w:lineRule="auto"/>
              <w:ind w:left="508" w:right="251"/>
              <w:rPr>
                <w:rFonts w:ascii="Arial" w:hAnsi="Arial" w:cs="Arial"/>
                <w:spacing w:val="12"/>
                <w:sz w:val="24"/>
                <w:szCs w:val="24"/>
              </w:rPr>
            </w:pPr>
            <w:r>
              <w:rPr>
                <w:rFonts w:ascii="Arial" w:hAnsi="Arial" w:cs="Arial"/>
                <w:spacing w:val="12"/>
                <w:sz w:val="24"/>
                <w:szCs w:val="24"/>
              </w:rPr>
              <w:t>Service elevators</w:t>
            </w:r>
          </w:p>
        </w:tc>
        <w:tc>
          <w:tcPr>
            <w:tcW w:w="3150" w:type="dxa"/>
            <w:tcBorders>
              <w:top w:val="single" w:sz="4" w:space="0" w:color="auto"/>
              <w:left w:val="single" w:sz="4" w:space="0" w:color="auto"/>
              <w:bottom w:val="single" w:sz="4" w:space="0" w:color="auto"/>
              <w:right w:val="nil"/>
            </w:tcBorders>
          </w:tcPr>
          <w:p w14:paraId="41E8EA95" w14:textId="77777777" w:rsidR="00DB6A26" w:rsidRPr="00711FAD" w:rsidRDefault="00DB6A26" w:rsidP="00427AD4">
            <w:pPr>
              <w:pStyle w:val="Heading2"/>
              <w:numPr>
                <w:ilvl w:val="0"/>
                <w:numId w:val="12"/>
              </w:numPr>
              <w:spacing w:line="276" w:lineRule="auto"/>
              <w:ind w:left="438" w:right="180"/>
              <w:rPr>
                <w:rFonts w:ascii="Arial" w:hAnsi="Arial" w:cs="Arial"/>
                <w:spacing w:val="12"/>
                <w:sz w:val="24"/>
                <w:szCs w:val="24"/>
              </w:rPr>
            </w:pPr>
            <w:r w:rsidRPr="00711FAD">
              <w:rPr>
                <w:rFonts w:ascii="Arial" w:hAnsi="Arial" w:cs="Arial"/>
                <w:spacing w:val="12"/>
                <w:sz w:val="24"/>
                <w:szCs w:val="24"/>
              </w:rPr>
              <w:t>Administrative Suite</w:t>
            </w:r>
          </w:p>
          <w:p w14:paraId="1F7C1D03" w14:textId="77777777" w:rsidR="00DB6A26" w:rsidRPr="00711FAD" w:rsidRDefault="00DB6A26" w:rsidP="00427AD4">
            <w:pPr>
              <w:pStyle w:val="Heading2"/>
              <w:numPr>
                <w:ilvl w:val="0"/>
                <w:numId w:val="12"/>
              </w:numPr>
              <w:spacing w:line="276" w:lineRule="auto"/>
              <w:ind w:left="438" w:right="180"/>
              <w:rPr>
                <w:rFonts w:ascii="Arial" w:hAnsi="Arial" w:cs="Arial"/>
                <w:spacing w:val="12"/>
                <w:sz w:val="24"/>
                <w:szCs w:val="24"/>
              </w:rPr>
            </w:pPr>
            <w:r w:rsidRPr="00711FAD">
              <w:rPr>
                <w:rFonts w:ascii="Arial" w:hAnsi="Arial" w:cs="Arial"/>
                <w:spacing w:val="12"/>
                <w:sz w:val="24"/>
                <w:szCs w:val="24"/>
              </w:rPr>
              <w:t>Admitting</w:t>
            </w:r>
          </w:p>
          <w:p w14:paraId="7771CF7B" w14:textId="77777777" w:rsidR="00DB6A26" w:rsidRPr="00711FAD" w:rsidRDefault="00DB6A26" w:rsidP="00427AD4">
            <w:pPr>
              <w:pStyle w:val="Heading2"/>
              <w:numPr>
                <w:ilvl w:val="0"/>
                <w:numId w:val="12"/>
              </w:numPr>
              <w:spacing w:line="276" w:lineRule="auto"/>
              <w:ind w:left="438" w:right="180"/>
              <w:rPr>
                <w:rFonts w:ascii="Arial" w:hAnsi="Arial" w:cs="Arial"/>
                <w:spacing w:val="12"/>
                <w:sz w:val="24"/>
                <w:szCs w:val="24"/>
              </w:rPr>
            </w:pPr>
            <w:r w:rsidRPr="00711FAD">
              <w:rPr>
                <w:rFonts w:ascii="Arial" w:hAnsi="Arial" w:cs="Arial"/>
                <w:spacing w:val="12"/>
                <w:sz w:val="24"/>
                <w:szCs w:val="24"/>
              </w:rPr>
              <w:t>Biomedical Engineering</w:t>
            </w:r>
          </w:p>
          <w:p w14:paraId="6431A841" w14:textId="77777777" w:rsidR="00DB6A26" w:rsidRPr="00711FAD" w:rsidRDefault="00DB6A26" w:rsidP="00427AD4">
            <w:pPr>
              <w:pStyle w:val="Heading2"/>
              <w:numPr>
                <w:ilvl w:val="0"/>
                <w:numId w:val="12"/>
              </w:numPr>
              <w:spacing w:line="276" w:lineRule="auto"/>
              <w:ind w:left="438" w:right="180"/>
              <w:rPr>
                <w:rFonts w:ascii="Arial" w:hAnsi="Arial" w:cs="Arial"/>
                <w:spacing w:val="12"/>
                <w:sz w:val="24"/>
                <w:szCs w:val="24"/>
              </w:rPr>
            </w:pPr>
            <w:r w:rsidRPr="00711FAD">
              <w:rPr>
                <w:rFonts w:ascii="Arial" w:hAnsi="Arial" w:cs="Arial"/>
                <w:spacing w:val="12"/>
                <w:sz w:val="24"/>
                <w:szCs w:val="24"/>
              </w:rPr>
              <w:t>Clean/Soil Utility Room</w:t>
            </w:r>
          </w:p>
          <w:p w14:paraId="6010A824" w14:textId="77777777" w:rsidR="00DB6A26" w:rsidRPr="00711FAD" w:rsidRDefault="00DB6A26" w:rsidP="00427AD4">
            <w:pPr>
              <w:pStyle w:val="Heading2"/>
              <w:numPr>
                <w:ilvl w:val="0"/>
                <w:numId w:val="12"/>
              </w:numPr>
              <w:spacing w:line="276" w:lineRule="auto"/>
              <w:ind w:left="438" w:right="180"/>
              <w:rPr>
                <w:rFonts w:ascii="Arial" w:hAnsi="Arial" w:cs="Arial"/>
                <w:spacing w:val="12"/>
                <w:sz w:val="24"/>
                <w:szCs w:val="24"/>
              </w:rPr>
            </w:pPr>
            <w:r w:rsidRPr="00711FAD">
              <w:rPr>
                <w:rFonts w:ascii="Arial" w:hAnsi="Arial" w:cs="Arial"/>
                <w:spacing w:val="12"/>
                <w:sz w:val="24"/>
                <w:szCs w:val="24"/>
              </w:rPr>
              <w:t>Clinical Lab</w:t>
            </w:r>
          </w:p>
          <w:p w14:paraId="7A0F67CF" w14:textId="77777777" w:rsidR="00DB6A26" w:rsidRPr="00711FAD" w:rsidRDefault="00DB6A26" w:rsidP="00427AD4">
            <w:pPr>
              <w:pStyle w:val="Heading2"/>
              <w:numPr>
                <w:ilvl w:val="0"/>
                <w:numId w:val="12"/>
              </w:numPr>
              <w:spacing w:line="276" w:lineRule="auto"/>
              <w:ind w:left="438" w:right="180"/>
              <w:rPr>
                <w:rFonts w:ascii="Arial" w:hAnsi="Arial" w:cs="Arial"/>
                <w:spacing w:val="12"/>
                <w:sz w:val="24"/>
                <w:szCs w:val="24"/>
              </w:rPr>
            </w:pPr>
            <w:r w:rsidRPr="00711FAD">
              <w:rPr>
                <w:rFonts w:ascii="Arial" w:hAnsi="Arial" w:cs="Arial"/>
                <w:spacing w:val="12"/>
                <w:sz w:val="24"/>
                <w:szCs w:val="24"/>
              </w:rPr>
              <w:t>Food &amp; Nutrition Area</w:t>
            </w:r>
          </w:p>
          <w:p w14:paraId="3C0E5E45" w14:textId="77777777" w:rsidR="00DB6A26" w:rsidRPr="00711FAD" w:rsidRDefault="00DB6A26" w:rsidP="00427AD4">
            <w:pPr>
              <w:pStyle w:val="Heading2"/>
              <w:numPr>
                <w:ilvl w:val="0"/>
                <w:numId w:val="12"/>
              </w:numPr>
              <w:spacing w:line="276" w:lineRule="auto"/>
              <w:ind w:left="438" w:right="180"/>
              <w:rPr>
                <w:rFonts w:ascii="Arial" w:hAnsi="Arial" w:cs="Arial"/>
                <w:spacing w:val="12"/>
                <w:sz w:val="24"/>
                <w:szCs w:val="24"/>
              </w:rPr>
            </w:pPr>
            <w:r w:rsidRPr="00711FAD">
              <w:rPr>
                <w:rFonts w:ascii="Arial" w:hAnsi="Arial" w:cs="Arial"/>
                <w:spacing w:val="12"/>
                <w:sz w:val="24"/>
                <w:szCs w:val="24"/>
              </w:rPr>
              <w:t>Materials Mgmt/Supply Chain</w:t>
            </w:r>
          </w:p>
          <w:p w14:paraId="0E435077" w14:textId="77777777" w:rsidR="00DB6A26" w:rsidRPr="00711FAD" w:rsidRDefault="00DB6A26" w:rsidP="00427AD4">
            <w:pPr>
              <w:pStyle w:val="Heading2"/>
              <w:numPr>
                <w:ilvl w:val="0"/>
                <w:numId w:val="12"/>
              </w:numPr>
              <w:spacing w:line="276" w:lineRule="auto"/>
              <w:ind w:left="438" w:right="180"/>
              <w:rPr>
                <w:rFonts w:ascii="Arial" w:hAnsi="Arial" w:cs="Arial"/>
                <w:spacing w:val="12"/>
                <w:sz w:val="24"/>
                <w:szCs w:val="24"/>
              </w:rPr>
            </w:pPr>
            <w:r w:rsidRPr="00711FAD">
              <w:rPr>
                <w:rFonts w:ascii="Arial" w:hAnsi="Arial" w:cs="Arial"/>
                <w:spacing w:val="12"/>
                <w:sz w:val="24"/>
                <w:szCs w:val="24"/>
              </w:rPr>
              <w:t>Medical Equipment Rooms</w:t>
            </w:r>
          </w:p>
          <w:p w14:paraId="47729F13" w14:textId="77777777" w:rsidR="00DB6A26" w:rsidRPr="00711FAD" w:rsidRDefault="00DB6A26" w:rsidP="00427AD4">
            <w:pPr>
              <w:pStyle w:val="Heading2"/>
              <w:numPr>
                <w:ilvl w:val="0"/>
                <w:numId w:val="12"/>
              </w:numPr>
              <w:spacing w:line="276" w:lineRule="auto"/>
              <w:ind w:left="438" w:right="180"/>
              <w:rPr>
                <w:rFonts w:ascii="Arial" w:hAnsi="Arial" w:cs="Arial"/>
                <w:spacing w:val="12"/>
                <w:sz w:val="24"/>
                <w:szCs w:val="24"/>
              </w:rPr>
            </w:pPr>
            <w:r w:rsidRPr="00711FAD">
              <w:rPr>
                <w:rFonts w:ascii="Arial" w:hAnsi="Arial" w:cs="Arial"/>
                <w:spacing w:val="12"/>
                <w:sz w:val="24"/>
                <w:szCs w:val="24"/>
              </w:rPr>
              <w:t>Medrooms</w:t>
            </w:r>
            <w:commentRangeEnd w:id="15"/>
            <w:r w:rsidR="00871D6F">
              <w:rPr>
                <w:rStyle w:val="CommentReference"/>
                <w:rFonts w:asciiTheme="minorHAnsi" w:eastAsiaTheme="minorHAnsi" w:hAnsiTheme="minorHAnsi"/>
              </w:rPr>
              <w:commentReference w:id="15"/>
            </w:r>
          </w:p>
        </w:tc>
        <w:tc>
          <w:tcPr>
            <w:tcW w:w="2610" w:type="dxa"/>
            <w:tcBorders>
              <w:top w:val="single" w:sz="4" w:space="0" w:color="auto"/>
              <w:left w:val="nil"/>
              <w:bottom w:val="single" w:sz="4" w:space="0" w:color="auto"/>
              <w:right w:val="single" w:sz="4" w:space="0" w:color="auto"/>
            </w:tcBorders>
          </w:tcPr>
          <w:p w14:paraId="134D7E70" w14:textId="77777777" w:rsidR="00DB6A26" w:rsidRPr="00711FAD" w:rsidRDefault="00DB6A26" w:rsidP="00427AD4">
            <w:pPr>
              <w:pStyle w:val="Heading2"/>
              <w:numPr>
                <w:ilvl w:val="0"/>
                <w:numId w:val="12"/>
              </w:numPr>
              <w:spacing w:line="276" w:lineRule="auto"/>
              <w:ind w:left="337" w:right="439"/>
              <w:rPr>
                <w:rFonts w:ascii="Arial" w:hAnsi="Arial" w:cs="Arial"/>
                <w:spacing w:val="12"/>
                <w:sz w:val="24"/>
                <w:szCs w:val="24"/>
              </w:rPr>
            </w:pPr>
            <w:r w:rsidRPr="00711FAD">
              <w:rPr>
                <w:rFonts w:ascii="Arial" w:hAnsi="Arial" w:cs="Arial"/>
                <w:spacing w:val="12"/>
                <w:sz w:val="24"/>
                <w:szCs w:val="24"/>
              </w:rPr>
              <w:t>Morgue</w:t>
            </w:r>
          </w:p>
          <w:p w14:paraId="1EF83CB2" w14:textId="77777777" w:rsidR="00726CFC" w:rsidRDefault="00726CFC" w:rsidP="00427AD4">
            <w:pPr>
              <w:pStyle w:val="Heading2"/>
              <w:numPr>
                <w:ilvl w:val="0"/>
                <w:numId w:val="12"/>
              </w:numPr>
              <w:spacing w:line="276" w:lineRule="auto"/>
              <w:ind w:left="337" w:right="439"/>
              <w:rPr>
                <w:rFonts w:ascii="Arial" w:hAnsi="Arial" w:cs="Arial"/>
                <w:spacing w:val="12"/>
                <w:sz w:val="24"/>
                <w:szCs w:val="24"/>
              </w:rPr>
            </w:pPr>
            <w:r w:rsidRPr="00726CFC">
              <w:rPr>
                <w:rFonts w:ascii="Arial" w:hAnsi="Arial" w:cs="Arial"/>
                <w:spacing w:val="12"/>
                <w:sz w:val="24"/>
                <w:szCs w:val="24"/>
              </w:rPr>
              <w:t>MRI Suites</w:t>
            </w:r>
          </w:p>
          <w:p w14:paraId="343D405F" w14:textId="77777777" w:rsidR="00DB6A26" w:rsidRPr="00726CFC" w:rsidRDefault="00DB6A26" w:rsidP="00427AD4">
            <w:pPr>
              <w:pStyle w:val="Heading2"/>
              <w:numPr>
                <w:ilvl w:val="0"/>
                <w:numId w:val="12"/>
              </w:numPr>
              <w:spacing w:line="276" w:lineRule="auto"/>
              <w:ind w:left="337" w:right="439"/>
              <w:rPr>
                <w:rFonts w:ascii="Arial" w:hAnsi="Arial" w:cs="Arial"/>
                <w:spacing w:val="12"/>
                <w:sz w:val="24"/>
                <w:szCs w:val="24"/>
              </w:rPr>
            </w:pPr>
            <w:r w:rsidRPr="00726CFC">
              <w:rPr>
                <w:rFonts w:ascii="Arial" w:hAnsi="Arial" w:cs="Arial"/>
                <w:spacing w:val="12"/>
                <w:sz w:val="24"/>
                <w:szCs w:val="24"/>
              </w:rPr>
              <w:t>Nourishment Rooms</w:t>
            </w:r>
          </w:p>
          <w:p w14:paraId="2CDB4FD5" w14:textId="77777777" w:rsidR="00DB6A26" w:rsidRPr="00711FAD" w:rsidRDefault="00DB6A26" w:rsidP="00427AD4">
            <w:pPr>
              <w:pStyle w:val="Heading2"/>
              <w:numPr>
                <w:ilvl w:val="0"/>
                <w:numId w:val="12"/>
              </w:numPr>
              <w:spacing w:line="276" w:lineRule="auto"/>
              <w:ind w:left="337" w:right="-16"/>
              <w:rPr>
                <w:rFonts w:ascii="Arial" w:hAnsi="Arial" w:cs="Arial"/>
                <w:spacing w:val="12"/>
                <w:sz w:val="24"/>
                <w:szCs w:val="24"/>
              </w:rPr>
            </w:pPr>
            <w:r w:rsidRPr="00711FAD">
              <w:rPr>
                <w:rFonts w:ascii="Arial" w:hAnsi="Arial" w:cs="Arial"/>
                <w:spacing w:val="12"/>
                <w:sz w:val="24"/>
                <w:szCs w:val="24"/>
              </w:rPr>
              <w:t>Nursery/SCN</w:t>
            </w:r>
          </w:p>
          <w:p w14:paraId="7492779E" w14:textId="77777777" w:rsidR="00DB6A26" w:rsidRPr="00711FAD" w:rsidRDefault="00DB6A26" w:rsidP="00427AD4">
            <w:pPr>
              <w:pStyle w:val="Heading2"/>
              <w:numPr>
                <w:ilvl w:val="0"/>
                <w:numId w:val="12"/>
              </w:numPr>
              <w:spacing w:line="276" w:lineRule="auto"/>
              <w:ind w:left="337" w:right="439"/>
              <w:rPr>
                <w:rFonts w:ascii="Arial" w:hAnsi="Arial" w:cs="Arial"/>
                <w:spacing w:val="12"/>
                <w:sz w:val="24"/>
                <w:szCs w:val="24"/>
              </w:rPr>
            </w:pPr>
            <w:r w:rsidRPr="00711FAD">
              <w:rPr>
                <w:rFonts w:ascii="Arial" w:hAnsi="Arial" w:cs="Arial"/>
                <w:spacing w:val="12"/>
                <w:sz w:val="24"/>
                <w:szCs w:val="24"/>
              </w:rPr>
              <w:t>PBX</w:t>
            </w:r>
          </w:p>
          <w:p w14:paraId="3203CF0D" w14:textId="77777777" w:rsidR="00DB6A26" w:rsidRPr="00711FAD" w:rsidRDefault="00DB6A26" w:rsidP="00427AD4">
            <w:pPr>
              <w:pStyle w:val="Heading2"/>
              <w:numPr>
                <w:ilvl w:val="0"/>
                <w:numId w:val="12"/>
              </w:numPr>
              <w:spacing w:line="276" w:lineRule="auto"/>
              <w:ind w:left="337" w:right="439"/>
              <w:rPr>
                <w:rFonts w:ascii="Arial" w:hAnsi="Arial" w:cs="Arial"/>
                <w:spacing w:val="12"/>
                <w:sz w:val="24"/>
                <w:szCs w:val="24"/>
              </w:rPr>
            </w:pPr>
            <w:r w:rsidRPr="00711FAD">
              <w:rPr>
                <w:rFonts w:ascii="Arial" w:hAnsi="Arial" w:cs="Arial"/>
                <w:spacing w:val="12"/>
                <w:sz w:val="24"/>
                <w:szCs w:val="24"/>
              </w:rPr>
              <w:t>Pharmacy</w:t>
            </w:r>
          </w:p>
          <w:p w14:paraId="572AF9DE" w14:textId="77777777" w:rsidR="00DB6A26" w:rsidRPr="00711FAD" w:rsidRDefault="00DB6A26" w:rsidP="00427AD4">
            <w:pPr>
              <w:pStyle w:val="Heading2"/>
              <w:numPr>
                <w:ilvl w:val="0"/>
                <w:numId w:val="12"/>
              </w:numPr>
              <w:spacing w:line="276" w:lineRule="auto"/>
              <w:ind w:left="337" w:right="439"/>
              <w:rPr>
                <w:rFonts w:ascii="Arial" w:hAnsi="Arial" w:cs="Arial"/>
                <w:spacing w:val="12"/>
                <w:sz w:val="24"/>
                <w:szCs w:val="24"/>
              </w:rPr>
            </w:pPr>
            <w:r w:rsidRPr="00711FAD">
              <w:rPr>
                <w:rFonts w:ascii="Arial" w:hAnsi="Arial" w:cs="Arial"/>
                <w:spacing w:val="12"/>
                <w:sz w:val="24"/>
                <w:szCs w:val="24"/>
              </w:rPr>
              <w:t>PT/OT Area</w:t>
            </w:r>
          </w:p>
          <w:p w14:paraId="26C092D1" w14:textId="77777777" w:rsidR="00DB6A26" w:rsidRPr="00711FAD" w:rsidRDefault="00DB6A26" w:rsidP="00427AD4">
            <w:pPr>
              <w:pStyle w:val="Heading2"/>
              <w:numPr>
                <w:ilvl w:val="0"/>
                <w:numId w:val="12"/>
              </w:numPr>
              <w:spacing w:line="276" w:lineRule="auto"/>
              <w:ind w:left="337" w:right="439"/>
              <w:rPr>
                <w:rFonts w:ascii="Arial" w:hAnsi="Arial" w:cs="Arial"/>
                <w:spacing w:val="12"/>
                <w:sz w:val="24"/>
                <w:szCs w:val="24"/>
              </w:rPr>
            </w:pPr>
            <w:r w:rsidRPr="00711FAD">
              <w:rPr>
                <w:rFonts w:ascii="Arial" w:hAnsi="Arial" w:cs="Arial"/>
                <w:spacing w:val="12"/>
                <w:sz w:val="24"/>
                <w:szCs w:val="24"/>
              </w:rPr>
              <w:t>Security</w:t>
            </w:r>
          </w:p>
          <w:p w14:paraId="44CD153F" w14:textId="77777777" w:rsidR="00DB6A26" w:rsidRPr="00711FAD" w:rsidRDefault="00DB6A26" w:rsidP="00427AD4">
            <w:pPr>
              <w:pStyle w:val="Heading2"/>
              <w:numPr>
                <w:ilvl w:val="0"/>
                <w:numId w:val="12"/>
              </w:numPr>
              <w:spacing w:line="276" w:lineRule="auto"/>
              <w:ind w:left="337" w:right="439"/>
              <w:rPr>
                <w:rFonts w:ascii="Arial" w:hAnsi="Arial" w:cs="Arial"/>
                <w:spacing w:val="12"/>
                <w:sz w:val="24"/>
                <w:szCs w:val="24"/>
              </w:rPr>
            </w:pPr>
            <w:r w:rsidRPr="00711FAD">
              <w:rPr>
                <w:rFonts w:ascii="Arial" w:hAnsi="Arial" w:cs="Arial"/>
                <w:spacing w:val="12"/>
                <w:sz w:val="24"/>
                <w:szCs w:val="24"/>
              </w:rPr>
              <w:t>SPD, OR, PACU/ACU</w:t>
            </w:r>
          </w:p>
        </w:tc>
      </w:tr>
    </w:tbl>
    <w:p w14:paraId="5981F337" w14:textId="77777777" w:rsidR="00323BC3" w:rsidRDefault="00323BC3" w:rsidP="00EF6DF3">
      <w:pPr>
        <w:pStyle w:val="Heading2"/>
        <w:ind w:right="1180"/>
        <w:rPr>
          <w:rFonts w:ascii="Arial" w:hAnsi="Arial" w:cs="Arial"/>
          <w:color w:val="00A9A0"/>
          <w:spacing w:val="12"/>
          <w:sz w:val="32"/>
          <w:szCs w:val="32"/>
        </w:rPr>
      </w:pPr>
    </w:p>
    <w:p w14:paraId="695C706D" w14:textId="77777777" w:rsidR="00323BC3" w:rsidRDefault="00323BC3" w:rsidP="00A5328F">
      <w:pPr>
        <w:pStyle w:val="Heading2"/>
        <w:ind w:left="0" w:right="1180"/>
        <w:rPr>
          <w:rFonts w:ascii="Arial" w:hAnsi="Arial" w:cs="Arial"/>
          <w:color w:val="00A9A0"/>
          <w:spacing w:val="12"/>
          <w:sz w:val="32"/>
          <w:szCs w:val="32"/>
        </w:rPr>
      </w:pPr>
    </w:p>
    <w:p w14:paraId="0D34F945" w14:textId="77777777" w:rsidR="006A798C" w:rsidRDefault="006A798C" w:rsidP="00EF6DF3">
      <w:pPr>
        <w:pStyle w:val="Heading2"/>
        <w:ind w:right="1180"/>
        <w:rPr>
          <w:rFonts w:ascii="Arial" w:hAnsi="Arial" w:cs="Arial"/>
          <w:color w:val="00A9A0"/>
          <w:spacing w:val="12"/>
          <w:sz w:val="32"/>
          <w:szCs w:val="32"/>
        </w:rPr>
      </w:pPr>
    </w:p>
    <w:p w14:paraId="1A51F192" w14:textId="402CBDB7" w:rsidR="006D45F1" w:rsidRPr="005D6B7B" w:rsidRDefault="006A798C" w:rsidP="00EF6DF3">
      <w:pPr>
        <w:pStyle w:val="Heading2"/>
        <w:ind w:right="1180"/>
        <w:rPr>
          <w:rFonts w:ascii="Arial" w:hAnsi="Arial" w:cs="Arial"/>
          <w:spacing w:val="12"/>
          <w:sz w:val="32"/>
          <w:szCs w:val="32"/>
        </w:rPr>
      </w:pPr>
      <w:r w:rsidRPr="005D6B7B">
        <w:rPr>
          <w:rFonts w:ascii="Arial" w:hAnsi="Arial" w:cs="Arial"/>
          <w:noProof/>
          <w:color w:val="00A9A0"/>
          <w:sz w:val="32"/>
          <w:szCs w:val="32"/>
        </w:rPr>
        <w:drawing>
          <wp:anchor distT="0" distB="0" distL="114300" distR="114300" simplePos="0" relativeHeight="251685888" behindDoc="0" locked="0" layoutInCell="1" allowOverlap="1" wp14:anchorId="218898F0" wp14:editId="4C9D9D35">
            <wp:simplePos x="0" y="0"/>
            <wp:positionH relativeFrom="column">
              <wp:posOffset>4824038</wp:posOffset>
            </wp:positionH>
            <wp:positionV relativeFrom="paragraph">
              <wp:posOffset>437</wp:posOffset>
            </wp:positionV>
            <wp:extent cx="1748790" cy="2757170"/>
            <wp:effectExtent l="0" t="0" r="3810" b="5080"/>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48790" cy="2757170"/>
                    </a:xfrm>
                    <a:prstGeom prst="rect">
                      <a:avLst/>
                    </a:prstGeom>
                  </pic:spPr>
                </pic:pic>
              </a:graphicData>
            </a:graphic>
            <wp14:sizeRelH relativeFrom="page">
              <wp14:pctWidth>0</wp14:pctWidth>
            </wp14:sizeRelH>
            <wp14:sizeRelV relativeFrom="page">
              <wp14:pctHeight>0</wp14:pctHeight>
            </wp14:sizeRelV>
          </wp:anchor>
        </w:drawing>
      </w:r>
      <w:r w:rsidR="006D45F1" w:rsidRPr="005D6B7B">
        <w:rPr>
          <w:rFonts w:ascii="Arial" w:hAnsi="Arial" w:cs="Arial"/>
          <w:color w:val="00A9A0"/>
          <w:spacing w:val="12"/>
          <w:sz w:val="32"/>
          <w:szCs w:val="32"/>
        </w:rPr>
        <w:t>Elevators</w:t>
      </w:r>
    </w:p>
    <w:p w14:paraId="54AD3E10" w14:textId="6AA467BD" w:rsidR="00B20909" w:rsidRPr="00323BC3" w:rsidRDefault="005C6D1B" w:rsidP="00323BC3">
      <w:pPr>
        <w:pStyle w:val="Heading2"/>
        <w:spacing w:line="276" w:lineRule="auto"/>
        <w:ind w:right="1180"/>
        <w:rPr>
          <w:rFonts w:ascii="Arial" w:hAnsi="Arial" w:cs="Arial"/>
          <w:spacing w:val="12"/>
          <w:sz w:val="24"/>
          <w:szCs w:val="24"/>
        </w:rPr>
      </w:pPr>
      <w:r w:rsidRPr="00323BC3">
        <w:rPr>
          <w:rFonts w:ascii="Arial" w:hAnsi="Arial" w:cs="Arial"/>
          <w:spacing w:val="12"/>
          <w:sz w:val="24"/>
          <w:szCs w:val="24"/>
        </w:rPr>
        <w:t>There</w:t>
      </w:r>
      <w:r w:rsidR="009E13C2" w:rsidRPr="00323BC3">
        <w:rPr>
          <w:rFonts w:ascii="Arial" w:hAnsi="Arial" w:cs="Arial"/>
          <w:spacing w:val="12"/>
          <w:sz w:val="24"/>
          <w:szCs w:val="24"/>
        </w:rPr>
        <w:t xml:space="preserve"> </w:t>
      </w:r>
      <w:r w:rsidR="00344000" w:rsidRPr="00323BC3">
        <w:rPr>
          <w:rFonts w:ascii="Arial" w:hAnsi="Arial" w:cs="Arial"/>
          <w:spacing w:val="12"/>
          <w:sz w:val="24"/>
          <w:szCs w:val="24"/>
        </w:rPr>
        <w:t>are</w:t>
      </w:r>
      <w:r w:rsidR="008D0773" w:rsidRPr="00323BC3">
        <w:rPr>
          <w:rFonts w:ascii="Arial" w:hAnsi="Arial" w:cs="Arial"/>
          <w:spacing w:val="12"/>
          <w:sz w:val="24"/>
          <w:szCs w:val="24"/>
        </w:rPr>
        <w:t xml:space="preserve"> two</w:t>
      </w:r>
      <w:r w:rsidR="009E13C2" w:rsidRPr="00323BC3">
        <w:rPr>
          <w:rFonts w:ascii="Arial" w:hAnsi="Arial" w:cs="Arial"/>
          <w:spacing w:val="12"/>
          <w:sz w:val="24"/>
          <w:szCs w:val="24"/>
        </w:rPr>
        <w:t xml:space="preserve"> </w:t>
      </w:r>
      <w:r w:rsidR="00B20909" w:rsidRPr="00323BC3">
        <w:rPr>
          <w:rFonts w:ascii="Arial" w:hAnsi="Arial" w:cs="Arial"/>
          <w:spacing w:val="12"/>
          <w:sz w:val="24"/>
          <w:szCs w:val="24"/>
        </w:rPr>
        <w:t xml:space="preserve">sets of </w:t>
      </w:r>
      <w:r w:rsidR="009E13C2" w:rsidRPr="00323BC3">
        <w:rPr>
          <w:rFonts w:ascii="Arial" w:hAnsi="Arial" w:cs="Arial"/>
          <w:spacing w:val="12"/>
          <w:sz w:val="24"/>
          <w:szCs w:val="24"/>
        </w:rPr>
        <w:t xml:space="preserve">elevators on the </w:t>
      </w:r>
      <w:r w:rsidR="0019275E" w:rsidRPr="00323BC3">
        <w:rPr>
          <w:rFonts w:ascii="Arial" w:hAnsi="Arial" w:cs="Arial"/>
          <w:spacing w:val="12"/>
          <w:sz w:val="24"/>
          <w:szCs w:val="24"/>
        </w:rPr>
        <w:t xml:space="preserve">campus. </w:t>
      </w:r>
      <w:r w:rsidR="00B20909" w:rsidRPr="00323BC3">
        <w:rPr>
          <w:rFonts w:ascii="Arial" w:hAnsi="Arial" w:cs="Arial"/>
          <w:spacing w:val="12"/>
          <w:sz w:val="24"/>
          <w:szCs w:val="24"/>
        </w:rPr>
        <w:t>Please yield to patients being</w:t>
      </w:r>
      <w:r w:rsidR="00CC74FE" w:rsidRPr="00323BC3">
        <w:rPr>
          <w:rFonts w:ascii="Arial" w:hAnsi="Arial" w:cs="Arial"/>
          <w:noProof/>
          <w:sz w:val="24"/>
          <w:szCs w:val="24"/>
        </w:rPr>
        <w:t xml:space="preserve"> </w:t>
      </w:r>
      <w:r w:rsidR="00B20909" w:rsidRPr="00323BC3">
        <w:rPr>
          <w:rFonts w:ascii="Arial" w:hAnsi="Arial" w:cs="Arial"/>
          <w:spacing w:val="12"/>
          <w:sz w:val="24"/>
          <w:szCs w:val="24"/>
        </w:rPr>
        <w:t xml:space="preserve">transported. </w:t>
      </w:r>
    </w:p>
    <w:p w14:paraId="1532C55B" w14:textId="77777777" w:rsidR="00B20909" w:rsidRPr="00323BC3" w:rsidRDefault="00B20909" w:rsidP="00323BC3">
      <w:pPr>
        <w:pStyle w:val="Heading2"/>
        <w:spacing w:line="276" w:lineRule="auto"/>
        <w:ind w:right="1180"/>
        <w:rPr>
          <w:rFonts w:ascii="Arial" w:hAnsi="Arial" w:cs="Arial"/>
          <w:spacing w:val="12"/>
          <w:sz w:val="24"/>
          <w:szCs w:val="24"/>
        </w:rPr>
      </w:pPr>
    </w:p>
    <w:p w14:paraId="57C9E9DB" w14:textId="77777777" w:rsidR="0055647C" w:rsidRPr="00323BC3" w:rsidRDefault="00B20909" w:rsidP="00427AD4">
      <w:pPr>
        <w:pStyle w:val="Heading2"/>
        <w:numPr>
          <w:ilvl w:val="0"/>
          <w:numId w:val="4"/>
        </w:numPr>
        <w:spacing w:line="276" w:lineRule="auto"/>
        <w:ind w:left="1980" w:right="1180"/>
        <w:rPr>
          <w:rFonts w:ascii="Arial" w:hAnsi="Arial" w:cs="Arial"/>
          <w:spacing w:val="12"/>
          <w:sz w:val="24"/>
          <w:szCs w:val="24"/>
        </w:rPr>
      </w:pPr>
      <w:r w:rsidRPr="00323BC3">
        <w:rPr>
          <w:rFonts w:ascii="Arial" w:hAnsi="Arial" w:cs="Arial"/>
          <w:spacing w:val="12"/>
          <w:sz w:val="24"/>
          <w:szCs w:val="24"/>
        </w:rPr>
        <w:t>Four p</w:t>
      </w:r>
      <w:r w:rsidR="008D0773" w:rsidRPr="00323BC3">
        <w:rPr>
          <w:rFonts w:ascii="Arial" w:hAnsi="Arial" w:cs="Arial"/>
          <w:spacing w:val="12"/>
          <w:sz w:val="24"/>
          <w:szCs w:val="24"/>
        </w:rPr>
        <w:t xml:space="preserve">ublic elevators are </w:t>
      </w:r>
      <w:r w:rsidRPr="00323BC3">
        <w:rPr>
          <w:rFonts w:ascii="Arial" w:hAnsi="Arial" w:cs="Arial"/>
          <w:spacing w:val="12"/>
          <w:sz w:val="24"/>
          <w:szCs w:val="24"/>
        </w:rPr>
        <w:t xml:space="preserve">available </w:t>
      </w:r>
      <w:r w:rsidR="008D0773" w:rsidRPr="00323BC3">
        <w:rPr>
          <w:rFonts w:ascii="Arial" w:hAnsi="Arial" w:cs="Arial"/>
          <w:spacing w:val="12"/>
          <w:sz w:val="24"/>
          <w:szCs w:val="24"/>
        </w:rPr>
        <w:t>for patients and visitors</w:t>
      </w:r>
      <w:r w:rsidRPr="00323BC3">
        <w:rPr>
          <w:rFonts w:ascii="Arial" w:hAnsi="Arial" w:cs="Arial"/>
          <w:spacing w:val="12"/>
          <w:sz w:val="24"/>
          <w:szCs w:val="24"/>
        </w:rPr>
        <w:t>. Badge access is not required</w:t>
      </w:r>
      <w:r w:rsidR="0026135F" w:rsidRPr="00323BC3">
        <w:rPr>
          <w:rFonts w:ascii="Arial" w:hAnsi="Arial" w:cs="Arial"/>
          <w:spacing w:val="12"/>
          <w:sz w:val="24"/>
          <w:szCs w:val="24"/>
        </w:rPr>
        <w:t xml:space="preserve"> </w:t>
      </w:r>
      <w:r w:rsidR="00CC74FE" w:rsidRPr="00323BC3">
        <w:rPr>
          <w:rFonts w:ascii="Arial" w:hAnsi="Arial" w:cs="Arial"/>
          <w:spacing w:val="12"/>
          <w:sz w:val="24"/>
          <w:szCs w:val="24"/>
        </w:rPr>
        <w:t>(</w:t>
      </w:r>
      <w:r w:rsidR="00CC74FE" w:rsidRPr="00323BC3">
        <w:rPr>
          <w:rFonts w:ascii="Arial" w:hAnsi="Arial" w:cs="Arial"/>
          <w:b/>
          <w:color w:val="00B050"/>
          <w:spacing w:val="12"/>
          <w:sz w:val="24"/>
          <w:szCs w:val="24"/>
        </w:rPr>
        <w:t>GREEN</w:t>
      </w:r>
      <w:r w:rsidR="00CC74FE" w:rsidRPr="00323BC3">
        <w:rPr>
          <w:rFonts w:ascii="Arial" w:hAnsi="Arial" w:cs="Arial"/>
          <w:spacing w:val="12"/>
          <w:sz w:val="24"/>
          <w:szCs w:val="24"/>
        </w:rPr>
        <w:t>).</w:t>
      </w:r>
    </w:p>
    <w:p w14:paraId="781D606E" w14:textId="3D82EC3A" w:rsidR="005C6D1B" w:rsidRPr="00323BC3" w:rsidRDefault="0026135F" w:rsidP="00427AD4">
      <w:pPr>
        <w:pStyle w:val="Heading2"/>
        <w:numPr>
          <w:ilvl w:val="0"/>
          <w:numId w:val="4"/>
        </w:numPr>
        <w:spacing w:line="276" w:lineRule="auto"/>
        <w:ind w:left="1980" w:right="1180"/>
        <w:rPr>
          <w:rFonts w:ascii="Arial" w:hAnsi="Arial" w:cs="Arial"/>
          <w:spacing w:val="12"/>
          <w:sz w:val="24"/>
          <w:szCs w:val="24"/>
        </w:rPr>
      </w:pPr>
      <w:r w:rsidRPr="00323BC3">
        <w:rPr>
          <w:rFonts w:ascii="Arial" w:hAnsi="Arial" w:cs="Arial"/>
          <w:spacing w:val="12"/>
          <w:sz w:val="24"/>
          <w:szCs w:val="24"/>
        </w:rPr>
        <w:t>T</w:t>
      </w:r>
      <w:r w:rsidR="00B20909" w:rsidRPr="00323BC3">
        <w:rPr>
          <w:rFonts w:ascii="Arial" w:hAnsi="Arial" w:cs="Arial"/>
          <w:spacing w:val="12"/>
          <w:sz w:val="24"/>
          <w:szCs w:val="24"/>
        </w:rPr>
        <w:t>hree t</w:t>
      </w:r>
      <w:r w:rsidRPr="00323BC3">
        <w:rPr>
          <w:rFonts w:ascii="Arial" w:hAnsi="Arial" w:cs="Arial"/>
          <w:spacing w:val="12"/>
          <w:sz w:val="24"/>
          <w:szCs w:val="24"/>
        </w:rPr>
        <w:t>ransport/</w:t>
      </w:r>
      <w:r w:rsidR="00B20909" w:rsidRPr="00323BC3">
        <w:rPr>
          <w:rFonts w:ascii="Arial" w:hAnsi="Arial" w:cs="Arial"/>
          <w:spacing w:val="12"/>
          <w:sz w:val="24"/>
          <w:szCs w:val="24"/>
        </w:rPr>
        <w:t>s</w:t>
      </w:r>
      <w:r w:rsidRPr="00323BC3">
        <w:rPr>
          <w:rFonts w:ascii="Arial" w:hAnsi="Arial" w:cs="Arial"/>
          <w:spacing w:val="12"/>
          <w:sz w:val="24"/>
          <w:szCs w:val="24"/>
        </w:rPr>
        <w:t>ervice elevators</w:t>
      </w:r>
      <w:r w:rsidR="00257537" w:rsidRPr="00323BC3">
        <w:rPr>
          <w:rFonts w:ascii="Arial" w:hAnsi="Arial" w:cs="Arial"/>
          <w:spacing w:val="12"/>
          <w:sz w:val="24"/>
          <w:szCs w:val="24"/>
        </w:rPr>
        <w:t xml:space="preserve"> are for staff, volunteers and patient transport. Badge access is requir</w:t>
      </w:r>
      <w:r w:rsidR="0055647C" w:rsidRPr="00323BC3">
        <w:rPr>
          <w:rFonts w:ascii="Arial" w:hAnsi="Arial" w:cs="Arial"/>
          <w:spacing w:val="12"/>
          <w:sz w:val="24"/>
          <w:szCs w:val="24"/>
        </w:rPr>
        <w:t>ed</w:t>
      </w:r>
      <w:r w:rsidR="00376E3E" w:rsidRPr="00323BC3">
        <w:rPr>
          <w:rFonts w:ascii="Arial" w:hAnsi="Arial" w:cs="Arial"/>
          <w:spacing w:val="12"/>
          <w:sz w:val="24"/>
          <w:szCs w:val="24"/>
        </w:rPr>
        <w:t xml:space="preserve"> to activate elevator</w:t>
      </w:r>
      <w:r w:rsidR="0055647C" w:rsidRPr="00323BC3">
        <w:rPr>
          <w:rFonts w:ascii="Arial" w:hAnsi="Arial" w:cs="Arial"/>
          <w:spacing w:val="12"/>
          <w:sz w:val="24"/>
          <w:szCs w:val="24"/>
        </w:rPr>
        <w:t xml:space="preserve"> </w:t>
      </w:r>
      <w:r w:rsidR="00CC74FE" w:rsidRPr="00323BC3">
        <w:rPr>
          <w:rFonts w:ascii="Arial" w:hAnsi="Arial" w:cs="Arial"/>
          <w:spacing w:val="12"/>
          <w:sz w:val="24"/>
          <w:szCs w:val="24"/>
        </w:rPr>
        <w:t>(</w:t>
      </w:r>
      <w:r w:rsidR="00CC74FE" w:rsidRPr="00323BC3">
        <w:rPr>
          <w:rFonts w:ascii="Arial" w:hAnsi="Arial" w:cs="Arial"/>
          <w:b/>
          <w:color w:val="FF0000"/>
          <w:spacing w:val="12"/>
          <w:sz w:val="24"/>
          <w:szCs w:val="24"/>
        </w:rPr>
        <w:t>RED</w:t>
      </w:r>
      <w:r w:rsidR="00CC74FE" w:rsidRPr="00323BC3">
        <w:rPr>
          <w:rFonts w:ascii="Arial" w:hAnsi="Arial" w:cs="Arial"/>
          <w:spacing w:val="12"/>
          <w:sz w:val="24"/>
          <w:szCs w:val="24"/>
        </w:rPr>
        <w:t>).</w:t>
      </w:r>
    </w:p>
    <w:p w14:paraId="1A094F0E" w14:textId="77777777" w:rsidR="00E80A88" w:rsidRPr="00323BC3" w:rsidRDefault="00E80A88" w:rsidP="00323BC3">
      <w:pPr>
        <w:pStyle w:val="Heading2"/>
        <w:spacing w:line="276" w:lineRule="auto"/>
        <w:ind w:right="1180"/>
        <w:rPr>
          <w:rFonts w:ascii="Arial" w:hAnsi="Arial" w:cs="Arial"/>
          <w:spacing w:val="12"/>
          <w:sz w:val="24"/>
          <w:szCs w:val="24"/>
        </w:rPr>
      </w:pPr>
    </w:p>
    <w:p w14:paraId="722A7F8F" w14:textId="77777777" w:rsidR="00E80A88" w:rsidRPr="00323BC3" w:rsidRDefault="00E80A88" w:rsidP="00323BC3">
      <w:pPr>
        <w:pStyle w:val="Heading2"/>
        <w:spacing w:line="276" w:lineRule="auto"/>
        <w:ind w:right="1180"/>
        <w:rPr>
          <w:rFonts w:ascii="Arial" w:hAnsi="Arial" w:cs="Arial"/>
          <w:spacing w:val="12"/>
          <w:sz w:val="24"/>
          <w:szCs w:val="24"/>
        </w:rPr>
      </w:pPr>
    </w:p>
    <w:p w14:paraId="40F33734" w14:textId="77777777" w:rsidR="00BF2009" w:rsidRDefault="00BF2009" w:rsidP="009B1179">
      <w:pPr>
        <w:spacing w:line="276" w:lineRule="auto"/>
        <w:ind w:left="1440" w:right="1181"/>
        <w:rPr>
          <w:rFonts w:ascii="Arial" w:hAnsi="Arial" w:cs="Arial"/>
          <w:color w:val="00A9A0"/>
          <w:spacing w:val="11"/>
          <w:sz w:val="32"/>
          <w:szCs w:val="32"/>
        </w:rPr>
      </w:pPr>
    </w:p>
    <w:p w14:paraId="4D99A101" w14:textId="77777777" w:rsidR="00BF2009" w:rsidRDefault="00BF2009" w:rsidP="009B1179">
      <w:pPr>
        <w:spacing w:line="276" w:lineRule="auto"/>
        <w:ind w:left="1440" w:right="1181"/>
        <w:rPr>
          <w:rFonts w:ascii="Arial" w:hAnsi="Arial" w:cs="Arial"/>
          <w:color w:val="00A9A0"/>
          <w:spacing w:val="11"/>
          <w:sz w:val="32"/>
          <w:szCs w:val="32"/>
        </w:rPr>
      </w:pPr>
    </w:p>
    <w:p w14:paraId="19C27869" w14:textId="77777777" w:rsidR="00BF2009" w:rsidRDefault="00BF2009" w:rsidP="009B1179">
      <w:pPr>
        <w:spacing w:line="276" w:lineRule="auto"/>
        <w:ind w:left="1440" w:right="1181"/>
        <w:rPr>
          <w:rFonts w:ascii="Arial" w:hAnsi="Arial" w:cs="Arial"/>
          <w:color w:val="00A9A0"/>
          <w:spacing w:val="11"/>
          <w:sz w:val="32"/>
          <w:szCs w:val="32"/>
        </w:rPr>
      </w:pPr>
    </w:p>
    <w:p w14:paraId="285FF928" w14:textId="77777777" w:rsidR="0084587B" w:rsidRPr="00932923" w:rsidRDefault="0084587B" w:rsidP="009B1179">
      <w:pPr>
        <w:spacing w:line="276" w:lineRule="auto"/>
        <w:ind w:left="1440" w:right="1181"/>
        <w:rPr>
          <w:rFonts w:ascii="Arial" w:hAnsi="Arial" w:cs="Arial"/>
          <w:color w:val="00A9A0"/>
          <w:spacing w:val="11"/>
          <w:sz w:val="32"/>
          <w:szCs w:val="32"/>
        </w:rPr>
      </w:pPr>
      <w:r w:rsidRPr="00932923">
        <w:rPr>
          <w:rFonts w:ascii="Arial" w:hAnsi="Arial" w:cs="Arial"/>
          <w:color w:val="00A9A0"/>
          <w:spacing w:val="11"/>
          <w:sz w:val="32"/>
          <w:szCs w:val="32"/>
        </w:rPr>
        <w:t>Staff Lockers</w:t>
      </w:r>
    </w:p>
    <w:p w14:paraId="04E6370C" w14:textId="77777777" w:rsidR="0084587B" w:rsidRPr="008773D3" w:rsidRDefault="0084587B" w:rsidP="009B1179">
      <w:pPr>
        <w:spacing w:line="276" w:lineRule="auto"/>
        <w:ind w:left="1440" w:right="1181"/>
        <w:rPr>
          <w:rFonts w:ascii="Arial" w:hAnsi="Arial" w:cs="Arial"/>
          <w:spacing w:val="11"/>
          <w:sz w:val="24"/>
          <w:szCs w:val="24"/>
        </w:rPr>
      </w:pPr>
      <w:r w:rsidRPr="008773D3">
        <w:rPr>
          <w:rFonts w:ascii="Arial" w:hAnsi="Arial" w:cs="Arial"/>
          <w:spacing w:val="11"/>
          <w:sz w:val="24"/>
          <w:szCs w:val="24"/>
        </w:rPr>
        <w:t xml:space="preserve">Lockers are available for staff use in department areas (see table below). </w:t>
      </w:r>
    </w:p>
    <w:p w14:paraId="195542E5" w14:textId="2C5251FF" w:rsidR="00DE67DF" w:rsidRPr="00DE67DF" w:rsidRDefault="0084587B" w:rsidP="00427AD4">
      <w:pPr>
        <w:pStyle w:val="ListParagraph"/>
        <w:numPr>
          <w:ilvl w:val="0"/>
          <w:numId w:val="59"/>
        </w:numPr>
        <w:spacing w:line="276" w:lineRule="auto"/>
        <w:ind w:right="1181"/>
        <w:rPr>
          <w:rFonts w:ascii="Arial" w:eastAsia="Calibri Light" w:hAnsi="Arial" w:cs="Arial"/>
          <w:sz w:val="24"/>
          <w:szCs w:val="24"/>
        </w:rPr>
      </w:pPr>
      <w:r w:rsidRPr="00DE67DF">
        <w:rPr>
          <w:rFonts w:ascii="Arial" w:eastAsia="Calibri Light" w:hAnsi="Arial" w:cs="Arial"/>
          <w:sz w:val="24"/>
          <w:szCs w:val="24"/>
        </w:rPr>
        <w:t xml:space="preserve">All lockers will be day use </w:t>
      </w:r>
      <w:r w:rsidR="00E64D3D" w:rsidRPr="00DE67DF">
        <w:rPr>
          <w:rFonts w:ascii="Arial" w:eastAsia="Calibri Light" w:hAnsi="Arial" w:cs="Arial"/>
          <w:sz w:val="24"/>
          <w:szCs w:val="24"/>
        </w:rPr>
        <w:t>only, unless</w:t>
      </w:r>
      <w:r w:rsidR="00DE67DF" w:rsidRPr="00DE67DF">
        <w:rPr>
          <w:rFonts w:ascii="Arial" w:eastAsia="Calibri Light" w:hAnsi="Arial" w:cs="Arial"/>
          <w:sz w:val="24"/>
          <w:szCs w:val="24"/>
        </w:rPr>
        <w:t xml:space="preserve"> otherwise designated by management</w:t>
      </w:r>
    </w:p>
    <w:p w14:paraId="0EDA6DBA" w14:textId="310DD9BB" w:rsidR="0084587B" w:rsidRPr="00DE67DF" w:rsidRDefault="0084587B" w:rsidP="00427AD4">
      <w:pPr>
        <w:pStyle w:val="ListParagraph"/>
        <w:numPr>
          <w:ilvl w:val="0"/>
          <w:numId w:val="59"/>
        </w:numPr>
        <w:spacing w:line="276" w:lineRule="auto"/>
        <w:ind w:right="1181"/>
        <w:rPr>
          <w:rFonts w:ascii="Arial" w:eastAsia="Calibri Light" w:hAnsi="Arial" w:cs="Arial"/>
          <w:sz w:val="24"/>
          <w:szCs w:val="24"/>
        </w:rPr>
      </w:pPr>
      <w:r w:rsidRPr="00DE67DF">
        <w:rPr>
          <w:rFonts w:ascii="Arial" w:eastAsia="Calibri Light" w:hAnsi="Arial" w:cs="Arial"/>
          <w:sz w:val="24"/>
          <w:szCs w:val="24"/>
        </w:rPr>
        <w:t xml:space="preserve">Lockers accept padlocks and are two or three high.  </w:t>
      </w:r>
    </w:p>
    <w:p w14:paraId="3D969A08" w14:textId="77777777" w:rsidR="0084587B" w:rsidRPr="00DE67DF" w:rsidRDefault="0084587B" w:rsidP="00427AD4">
      <w:pPr>
        <w:pStyle w:val="ListParagraph"/>
        <w:numPr>
          <w:ilvl w:val="0"/>
          <w:numId w:val="59"/>
        </w:numPr>
        <w:spacing w:line="276" w:lineRule="auto"/>
        <w:ind w:right="1181"/>
        <w:rPr>
          <w:rFonts w:ascii="Arial" w:eastAsia="Calibri Light" w:hAnsi="Arial" w:cs="Arial"/>
          <w:sz w:val="24"/>
          <w:szCs w:val="24"/>
        </w:rPr>
      </w:pPr>
      <w:r w:rsidRPr="00DE67DF">
        <w:rPr>
          <w:rFonts w:ascii="Arial" w:eastAsia="Calibri Light" w:hAnsi="Arial" w:cs="Arial"/>
          <w:sz w:val="24"/>
          <w:szCs w:val="24"/>
        </w:rPr>
        <w:t xml:space="preserve">Department managers are responsible for handling locker buddy assignments and distribution. </w:t>
      </w:r>
    </w:p>
    <w:p w14:paraId="559FFE72" w14:textId="77777777" w:rsidR="0084587B" w:rsidRDefault="0084587B" w:rsidP="0084587B">
      <w:pPr>
        <w:spacing w:line="276" w:lineRule="auto"/>
        <w:ind w:left="1440"/>
        <w:rPr>
          <w:rFonts w:ascii="Arial" w:eastAsia="Calibri Light" w:hAnsi="Arial" w:cs="Arial"/>
          <w:sz w:val="24"/>
          <w:szCs w:val="24"/>
        </w:rPr>
      </w:pPr>
    </w:p>
    <w:tbl>
      <w:tblPr>
        <w:tblW w:w="9270" w:type="dxa"/>
        <w:tblInd w:w="1340" w:type="dxa"/>
        <w:tblCellMar>
          <w:left w:w="0" w:type="dxa"/>
          <w:right w:w="0" w:type="dxa"/>
        </w:tblCellMar>
        <w:tblLook w:val="0420" w:firstRow="1" w:lastRow="0" w:firstColumn="0" w:lastColumn="0" w:noHBand="0" w:noVBand="1"/>
      </w:tblPr>
      <w:tblGrid>
        <w:gridCol w:w="6030"/>
        <w:gridCol w:w="3240"/>
      </w:tblGrid>
      <w:tr w:rsidR="0084587B" w:rsidRPr="008773D3" w14:paraId="130E6E19" w14:textId="77777777" w:rsidTr="009B1179">
        <w:trPr>
          <w:trHeight w:val="383"/>
        </w:trPr>
        <w:tc>
          <w:tcPr>
            <w:tcW w:w="6030"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5F8E2C98" w14:textId="77777777" w:rsidR="0084587B" w:rsidRPr="008773D3" w:rsidRDefault="0084587B" w:rsidP="009B1179">
            <w:pPr>
              <w:spacing w:line="276" w:lineRule="auto"/>
              <w:ind w:left="754"/>
              <w:jc w:val="both"/>
              <w:rPr>
                <w:rFonts w:ascii="Arial" w:eastAsia="Calibri Light" w:hAnsi="Arial" w:cs="Arial"/>
                <w:sz w:val="24"/>
                <w:szCs w:val="24"/>
              </w:rPr>
            </w:pPr>
            <w:commentRangeStart w:id="16"/>
            <w:r w:rsidRPr="008773D3">
              <w:rPr>
                <w:rFonts w:ascii="Arial" w:eastAsia="Calibri Light" w:hAnsi="Arial" w:cs="Arial"/>
                <w:b/>
                <w:bCs/>
                <w:sz w:val="24"/>
                <w:szCs w:val="24"/>
              </w:rPr>
              <w:t xml:space="preserve">Department Lockers </w:t>
            </w:r>
          </w:p>
        </w:tc>
        <w:tc>
          <w:tcPr>
            <w:tcW w:w="3240"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6C51A406" w14:textId="77777777" w:rsidR="0084587B" w:rsidRPr="008773D3" w:rsidRDefault="0084587B" w:rsidP="009B1179">
            <w:pPr>
              <w:spacing w:line="276" w:lineRule="auto"/>
              <w:ind w:left="664" w:right="396"/>
              <w:rPr>
                <w:rFonts w:ascii="Arial" w:eastAsia="Calibri Light" w:hAnsi="Arial" w:cs="Arial"/>
                <w:sz w:val="24"/>
                <w:szCs w:val="24"/>
              </w:rPr>
            </w:pPr>
            <w:r w:rsidRPr="008773D3">
              <w:rPr>
                <w:rFonts w:ascii="Arial" w:eastAsia="Calibri Light" w:hAnsi="Arial" w:cs="Arial"/>
                <w:b/>
                <w:bCs/>
                <w:sz w:val="24"/>
                <w:szCs w:val="24"/>
              </w:rPr>
              <w:t>Location</w:t>
            </w:r>
            <w:commentRangeEnd w:id="16"/>
            <w:r w:rsidR="006A798C">
              <w:rPr>
                <w:rStyle w:val="CommentReference"/>
              </w:rPr>
              <w:commentReference w:id="16"/>
            </w:r>
          </w:p>
        </w:tc>
      </w:tr>
      <w:tr w:rsidR="0084587B" w:rsidRPr="008773D3" w14:paraId="4D3B3827" w14:textId="77777777" w:rsidTr="009B1179">
        <w:trPr>
          <w:trHeight w:val="383"/>
        </w:trPr>
        <w:tc>
          <w:tcPr>
            <w:tcW w:w="6030"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2BA2688F" w14:textId="77777777" w:rsidR="0084587B" w:rsidRPr="008773D3" w:rsidRDefault="0084587B" w:rsidP="009B1179">
            <w:pPr>
              <w:spacing w:line="276" w:lineRule="auto"/>
              <w:ind w:left="754"/>
              <w:rPr>
                <w:rFonts w:ascii="Arial" w:eastAsia="Calibri Light" w:hAnsi="Arial" w:cs="Arial"/>
                <w:sz w:val="24"/>
                <w:szCs w:val="24"/>
              </w:rPr>
            </w:pPr>
            <w:r w:rsidRPr="008773D3">
              <w:rPr>
                <w:rFonts w:ascii="Arial" w:eastAsia="Calibri Light" w:hAnsi="Arial" w:cs="Arial"/>
                <w:sz w:val="24"/>
                <w:szCs w:val="24"/>
              </w:rPr>
              <w:t xml:space="preserve">Pharmacy </w:t>
            </w:r>
          </w:p>
        </w:tc>
        <w:tc>
          <w:tcPr>
            <w:tcW w:w="3240"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109207A0" w14:textId="77777777" w:rsidR="0084587B" w:rsidRPr="008773D3" w:rsidRDefault="0084587B" w:rsidP="009B1179">
            <w:pPr>
              <w:spacing w:line="276" w:lineRule="auto"/>
              <w:ind w:left="664" w:right="396"/>
              <w:rPr>
                <w:rFonts w:ascii="Arial" w:eastAsia="Calibri Light" w:hAnsi="Arial" w:cs="Arial"/>
                <w:sz w:val="24"/>
                <w:szCs w:val="24"/>
              </w:rPr>
            </w:pPr>
            <w:r w:rsidRPr="008773D3">
              <w:rPr>
                <w:rFonts w:ascii="Arial" w:eastAsia="Calibri Light" w:hAnsi="Arial" w:cs="Arial"/>
                <w:sz w:val="24"/>
                <w:szCs w:val="24"/>
              </w:rPr>
              <w:t xml:space="preserve">Level 1 </w:t>
            </w:r>
          </w:p>
        </w:tc>
      </w:tr>
      <w:tr w:rsidR="0084587B" w:rsidRPr="008773D3" w14:paraId="67B1C577" w14:textId="77777777" w:rsidTr="009B1179">
        <w:trPr>
          <w:trHeight w:val="383"/>
        </w:trPr>
        <w:tc>
          <w:tcPr>
            <w:tcW w:w="603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73E5FE64" w14:textId="77777777" w:rsidR="0084587B" w:rsidRPr="008773D3" w:rsidRDefault="0084587B" w:rsidP="009B1179">
            <w:pPr>
              <w:spacing w:line="276" w:lineRule="auto"/>
              <w:ind w:left="754"/>
              <w:rPr>
                <w:rFonts w:ascii="Arial" w:eastAsia="Calibri Light" w:hAnsi="Arial" w:cs="Arial"/>
                <w:sz w:val="24"/>
                <w:szCs w:val="24"/>
              </w:rPr>
            </w:pPr>
            <w:r w:rsidRPr="008773D3">
              <w:rPr>
                <w:rFonts w:ascii="Arial" w:eastAsia="Calibri Light" w:hAnsi="Arial" w:cs="Arial"/>
                <w:sz w:val="24"/>
                <w:szCs w:val="24"/>
              </w:rPr>
              <w:t xml:space="preserve">Kitchen </w:t>
            </w:r>
          </w:p>
        </w:tc>
        <w:tc>
          <w:tcPr>
            <w:tcW w:w="324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595D3471" w14:textId="77777777" w:rsidR="0084587B" w:rsidRPr="008773D3" w:rsidRDefault="0084587B" w:rsidP="009B1179">
            <w:pPr>
              <w:spacing w:line="276" w:lineRule="auto"/>
              <w:ind w:left="664" w:right="396"/>
              <w:rPr>
                <w:rFonts w:ascii="Arial" w:eastAsia="Calibri Light" w:hAnsi="Arial" w:cs="Arial"/>
                <w:sz w:val="24"/>
                <w:szCs w:val="24"/>
              </w:rPr>
            </w:pPr>
            <w:r w:rsidRPr="008773D3">
              <w:rPr>
                <w:rFonts w:ascii="Arial" w:eastAsia="Calibri Light" w:hAnsi="Arial" w:cs="Arial"/>
                <w:sz w:val="24"/>
                <w:szCs w:val="24"/>
              </w:rPr>
              <w:t xml:space="preserve">Level 1 </w:t>
            </w:r>
          </w:p>
        </w:tc>
      </w:tr>
      <w:tr w:rsidR="0084587B" w:rsidRPr="008773D3" w14:paraId="156A7E90" w14:textId="77777777" w:rsidTr="009B1179">
        <w:trPr>
          <w:trHeight w:val="383"/>
        </w:trPr>
        <w:tc>
          <w:tcPr>
            <w:tcW w:w="603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29F14E15" w14:textId="77777777" w:rsidR="0084587B" w:rsidRPr="008773D3" w:rsidRDefault="0084587B" w:rsidP="009B1179">
            <w:pPr>
              <w:spacing w:line="276" w:lineRule="auto"/>
              <w:ind w:left="754"/>
              <w:rPr>
                <w:rFonts w:ascii="Arial" w:eastAsia="Calibri Light" w:hAnsi="Arial" w:cs="Arial"/>
                <w:sz w:val="24"/>
                <w:szCs w:val="24"/>
              </w:rPr>
            </w:pPr>
            <w:r w:rsidRPr="008773D3">
              <w:rPr>
                <w:rFonts w:ascii="Arial" w:eastAsia="Calibri Light" w:hAnsi="Arial" w:cs="Arial"/>
                <w:sz w:val="24"/>
                <w:szCs w:val="24"/>
              </w:rPr>
              <w:t xml:space="preserve">Materials Mgmt, EVS, Biomed, Engineering </w:t>
            </w:r>
          </w:p>
        </w:tc>
        <w:tc>
          <w:tcPr>
            <w:tcW w:w="324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294D4C07" w14:textId="77777777" w:rsidR="0084587B" w:rsidRPr="008773D3" w:rsidRDefault="0084587B" w:rsidP="009B1179">
            <w:pPr>
              <w:spacing w:line="276" w:lineRule="auto"/>
              <w:ind w:left="664" w:right="396"/>
              <w:rPr>
                <w:rFonts w:ascii="Arial" w:eastAsia="Calibri Light" w:hAnsi="Arial" w:cs="Arial"/>
                <w:sz w:val="24"/>
                <w:szCs w:val="24"/>
              </w:rPr>
            </w:pPr>
            <w:r w:rsidRPr="008773D3">
              <w:rPr>
                <w:rFonts w:ascii="Arial" w:eastAsia="Calibri Light" w:hAnsi="Arial" w:cs="Arial"/>
                <w:sz w:val="24"/>
                <w:szCs w:val="24"/>
              </w:rPr>
              <w:t>Level 1</w:t>
            </w:r>
          </w:p>
        </w:tc>
      </w:tr>
      <w:tr w:rsidR="0084587B" w:rsidRPr="008773D3" w14:paraId="5DB05D2C" w14:textId="77777777" w:rsidTr="009B1179">
        <w:trPr>
          <w:trHeight w:val="383"/>
        </w:trPr>
        <w:tc>
          <w:tcPr>
            <w:tcW w:w="603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318621DF" w14:textId="77777777" w:rsidR="0084587B" w:rsidRPr="008773D3" w:rsidRDefault="0084587B" w:rsidP="009B1179">
            <w:pPr>
              <w:spacing w:line="276" w:lineRule="auto"/>
              <w:ind w:left="754"/>
              <w:rPr>
                <w:rFonts w:ascii="Arial" w:eastAsia="Calibri Light" w:hAnsi="Arial" w:cs="Arial"/>
                <w:sz w:val="24"/>
                <w:szCs w:val="24"/>
              </w:rPr>
            </w:pPr>
            <w:r w:rsidRPr="008773D3">
              <w:rPr>
                <w:rFonts w:ascii="Arial" w:eastAsia="Calibri Light" w:hAnsi="Arial" w:cs="Arial"/>
                <w:sz w:val="24"/>
                <w:szCs w:val="24"/>
              </w:rPr>
              <w:t xml:space="preserve">Emergency Department </w:t>
            </w:r>
          </w:p>
        </w:tc>
        <w:tc>
          <w:tcPr>
            <w:tcW w:w="324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01CE2D66" w14:textId="77777777" w:rsidR="0084587B" w:rsidRPr="008773D3" w:rsidRDefault="0084587B" w:rsidP="009B1179">
            <w:pPr>
              <w:spacing w:line="276" w:lineRule="auto"/>
              <w:ind w:left="664" w:right="396"/>
              <w:rPr>
                <w:rFonts w:ascii="Arial" w:eastAsia="Calibri Light" w:hAnsi="Arial" w:cs="Arial"/>
                <w:sz w:val="24"/>
                <w:szCs w:val="24"/>
              </w:rPr>
            </w:pPr>
            <w:r w:rsidRPr="008773D3">
              <w:rPr>
                <w:rFonts w:ascii="Arial" w:eastAsia="Calibri Light" w:hAnsi="Arial" w:cs="Arial"/>
                <w:sz w:val="24"/>
                <w:szCs w:val="24"/>
              </w:rPr>
              <w:t xml:space="preserve">Level 2 </w:t>
            </w:r>
          </w:p>
        </w:tc>
      </w:tr>
      <w:tr w:rsidR="0084587B" w:rsidRPr="008773D3" w14:paraId="2063943D" w14:textId="77777777" w:rsidTr="009B1179">
        <w:trPr>
          <w:trHeight w:val="383"/>
        </w:trPr>
        <w:tc>
          <w:tcPr>
            <w:tcW w:w="603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51F346E3" w14:textId="77777777" w:rsidR="0084587B" w:rsidRPr="008773D3" w:rsidRDefault="0084587B" w:rsidP="009B1179">
            <w:pPr>
              <w:spacing w:line="276" w:lineRule="auto"/>
              <w:ind w:left="754"/>
              <w:rPr>
                <w:rFonts w:ascii="Arial" w:eastAsia="Calibri Light" w:hAnsi="Arial" w:cs="Arial"/>
                <w:sz w:val="24"/>
                <w:szCs w:val="24"/>
              </w:rPr>
            </w:pPr>
            <w:r w:rsidRPr="008773D3">
              <w:rPr>
                <w:rFonts w:ascii="Arial" w:eastAsia="Calibri Light" w:hAnsi="Arial" w:cs="Arial"/>
                <w:sz w:val="24"/>
                <w:szCs w:val="24"/>
              </w:rPr>
              <w:t xml:space="preserve">Imaging </w:t>
            </w:r>
          </w:p>
        </w:tc>
        <w:tc>
          <w:tcPr>
            <w:tcW w:w="324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7CF36481" w14:textId="77777777" w:rsidR="0084587B" w:rsidRPr="008773D3" w:rsidRDefault="0084587B" w:rsidP="009B1179">
            <w:pPr>
              <w:spacing w:line="276" w:lineRule="auto"/>
              <w:ind w:left="664" w:right="396"/>
              <w:rPr>
                <w:rFonts w:ascii="Arial" w:eastAsia="Calibri Light" w:hAnsi="Arial" w:cs="Arial"/>
                <w:sz w:val="24"/>
                <w:szCs w:val="24"/>
              </w:rPr>
            </w:pPr>
            <w:r w:rsidRPr="008773D3">
              <w:rPr>
                <w:rFonts w:ascii="Arial" w:eastAsia="Calibri Light" w:hAnsi="Arial" w:cs="Arial"/>
                <w:sz w:val="24"/>
                <w:szCs w:val="24"/>
              </w:rPr>
              <w:t xml:space="preserve">Level 2 </w:t>
            </w:r>
          </w:p>
        </w:tc>
      </w:tr>
      <w:tr w:rsidR="0084587B" w:rsidRPr="008773D3" w14:paraId="529F2274" w14:textId="77777777" w:rsidTr="009B1179">
        <w:trPr>
          <w:trHeight w:val="383"/>
        </w:trPr>
        <w:tc>
          <w:tcPr>
            <w:tcW w:w="603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273AA6E1" w14:textId="77777777" w:rsidR="0084587B" w:rsidRPr="008773D3" w:rsidRDefault="0084587B" w:rsidP="009B1179">
            <w:pPr>
              <w:spacing w:line="276" w:lineRule="auto"/>
              <w:ind w:left="754"/>
              <w:rPr>
                <w:rFonts w:ascii="Arial" w:eastAsia="Calibri Light" w:hAnsi="Arial" w:cs="Arial"/>
                <w:sz w:val="24"/>
                <w:szCs w:val="24"/>
              </w:rPr>
            </w:pPr>
            <w:r w:rsidRPr="008773D3">
              <w:rPr>
                <w:rFonts w:ascii="Arial" w:eastAsia="Calibri Light" w:hAnsi="Arial" w:cs="Arial"/>
                <w:sz w:val="24"/>
                <w:szCs w:val="24"/>
              </w:rPr>
              <w:t>Surgery, Prep/Recovery, PACU, CSPD</w:t>
            </w:r>
          </w:p>
        </w:tc>
        <w:tc>
          <w:tcPr>
            <w:tcW w:w="324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1020BA7E" w14:textId="77777777" w:rsidR="0084587B" w:rsidRPr="008773D3" w:rsidRDefault="0084587B" w:rsidP="009B1179">
            <w:pPr>
              <w:spacing w:line="276" w:lineRule="auto"/>
              <w:ind w:left="664" w:right="396"/>
              <w:rPr>
                <w:rFonts w:ascii="Arial" w:eastAsia="Calibri Light" w:hAnsi="Arial" w:cs="Arial"/>
                <w:sz w:val="24"/>
                <w:szCs w:val="24"/>
              </w:rPr>
            </w:pPr>
            <w:r w:rsidRPr="008773D3">
              <w:rPr>
                <w:rFonts w:ascii="Arial" w:eastAsia="Calibri Light" w:hAnsi="Arial" w:cs="Arial"/>
                <w:sz w:val="24"/>
                <w:szCs w:val="24"/>
              </w:rPr>
              <w:t>Level 3</w:t>
            </w:r>
          </w:p>
        </w:tc>
      </w:tr>
      <w:tr w:rsidR="0084587B" w:rsidRPr="008773D3" w14:paraId="509EF2DF" w14:textId="77777777" w:rsidTr="009B1179">
        <w:trPr>
          <w:trHeight w:val="383"/>
        </w:trPr>
        <w:tc>
          <w:tcPr>
            <w:tcW w:w="603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3DF99C33" w14:textId="77777777" w:rsidR="0084587B" w:rsidRPr="008773D3" w:rsidRDefault="0084587B" w:rsidP="009B1179">
            <w:pPr>
              <w:spacing w:line="276" w:lineRule="auto"/>
              <w:ind w:left="754"/>
              <w:rPr>
                <w:rFonts w:ascii="Arial" w:eastAsia="Calibri Light" w:hAnsi="Arial" w:cs="Arial"/>
                <w:sz w:val="24"/>
                <w:szCs w:val="24"/>
              </w:rPr>
            </w:pPr>
            <w:r w:rsidRPr="008773D3">
              <w:rPr>
                <w:rFonts w:ascii="Arial" w:eastAsia="Calibri Light" w:hAnsi="Arial" w:cs="Arial"/>
                <w:sz w:val="24"/>
                <w:szCs w:val="24"/>
              </w:rPr>
              <w:t xml:space="preserve">Lab </w:t>
            </w:r>
          </w:p>
        </w:tc>
        <w:tc>
          <w:tcPr>
            <w:tcW w:w="324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2BEA251F" w14:textId="77777777" w:rsidR="0084587B" w:rsidRPr="008773D3" w:rsidRDefault="0084587B" w:rsidP="009B1179">
            <w:pPr>
              <w:spacing w:line="276" w:lineRule="auto"/>
              <w:ind w:left="664" w:right="396"/>
              <w:rPr>
                <w:rFonts w:ascii="Arial" w:eastAsia="Calibri Light" w:hAnsi="Arial" w:cs="Arial"/>
                <w:sz w:val="24"/>
                <w:szCs w:val="24"/>
              </w:rPr>
            </w:pPr>
            <w:r w:rsidRPr="008773D3">
              <w:rPr>
                <w:rFonts w:ascii="Arial" w:eastAsia="Calibri Light" w:hAnsi="Arial" w:cs="Arial"/>
                <w:sz w:val="24"/>
                <w:szCs w:val="24"/>
              </w:rPr>
              <w:t xml:space="preserve">Level 3 </w:t>
            </w:r>
          </w:p>
        </w:tc>
      </w:tr>
      <w:tr w:rsidR="0084587B" w:rsidRPr="008773D3" w14:paraId="2C51D3C3" w14:textId="77777777" w:rsidTr="009B1179">
        <w:trPr>
          <w:trHeight w:val="383"/>
        </w:trPr>
        <w:tc>
          <w:tcPr>
            <w:tcW w:w="603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7CD84254" w14:textId="77777777" w:rsidR="0084587B" w:rsidRPr="008773D3" w:rsidRDefault="0084587B" w:rsidP="009B1179">
            <w:pPr>
              <w:spacing w:line="276" w:lineRule="auto"/>
              <w:ind w:left="754"/>
              <w:rPr>
                <w:rFonts w:ascii="Arial" w:eastAsia="Calibri Light" w:hAnsi="Arial" w:cs="Arial"/>
                <w:sz w:val="24"/>
                <w:szCs w:val="24"/>
              </w:rPr>
            </w:pPr>
            <w:r w:rsidRPr="008773D3">
              <w:rPr>
                <w:rFonts w:ascii="Arial" w:eastAsia="Calibri Light" w:hAnsi="Arial" w:cs="Arial"/>
                <w:sz w:val="24"/>
                <w:szCs w:val="24"/>
              </w:rPr>
              <w:t>ICU</w:t>
            </w:r>
          </w:p>
        </w:tc>
        <w:tc>
          <w:tcPr>
            <w:tcW w:w="324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0F75913F" w14:textId="77777777" w:rsidR="0084587B" w:rsidRPr="008773D3" w:rsidRDefault="0084587B" w:rsidP="009B1179">
            <w:pPr>
              <w:spacing w:line="276" w:lineRule="auto"/>
              <w:ind w:left="664" w:right="396"/>
              <w:rPr>
                <w:rFonts w:ascii="Arial" w:eastAsia="Calibri Light" w:hAnsi="Arial" w:cs="Arial"/>
                <w:sz w:val="24"/>
                <w:szCs w:val="24"/>
              </w:rPr>
            </w:pPr>
            <w:r w:rsidRPr="008773D3">
              <w:rPr>
                <w:rFonts w:ascii="Arial" w:eastAsia="Calibri Light" w:hAnsi="Arial" w:cs="Arial"/>
                <w:sz w:val="24"/>
                <w:szCs w:val="24"/>
              </w:rPr>
              <w:t xml:space="preserve">Level 4 </w:t>
            </w:r>
          </w:p>
        </w:tc>
      </w:tr>
      <w:tr w:rsidR="0084587B" w:rsidRPr="008773D3" w14:paraId="748800E7" w14:textId="77777777" w:rsidTr="009B1179">
        <w:trPr>
          <w:trHeight w:val="383"/>
        </w:trPr>
        <w:tc>
          <w:tcPr>
            <w:tcW w:w="603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5A35AA51" w14:textId="24CFC809" w:rsidR="0084587B" w:rsidRPr="008773D3" w:rsidRDefault="0084587B" w:rsidP="00DE67DF">
            <w:pPr>
              <w:spacing w:line="276" w:lineRule="auto"/>
              <w:ind w:left="754"/>
              <w:rPr>
                <w:rFonts w:ascii="Arial" w:eastAsia="Calibri Light" w:hAnsi="Arial" w:cs="Arial"/>
                <w:sz w:val="24"/>
                <w:szCs w:val="24"/>
              </w:rPr>
            </w:pPr>
            <w:r w:rsidRPr="008773D3">
              <w:rPr>
                <w:rFonts w:ascii="Arial" w:eastAsia="Calibri Light" w:hAnsi="Arial" w:cs="Arial"/>
                <w:sz w:val="24"/>
                <w:szCs w:val="24"/>
              </w:rPr>
              <w:t xml:space="preserve">Medsurg </w:t>
            </w:r>
          </w:p>
        </w:tc>
        <w:tc>
          <w:tcPr>
            <w:tcW w:w="324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57D3D465" w14:textId="77777777" w:rsidR="0084587B" w:rsidRPr="008773D3" w:rsidRDefault="0084587B" w:rsidP="009B1179">
            <w:pPr>
              <w:spacing w:line="276" w:lineRule="auto"/>
              <w:ind w:left="664" w:right="396"/>
              <w:rPr>
                <w:rFonts w:ascii="Arial" w:eastAsia="Calibri Light" w:hAnsi="Arial" w:cs="Arial"/>
                <w:sz w:val="24"/>
                <w:szCs w:val="24"/>
              </w:rPr>
            </w:pPr>
            <w:r w:rsidRPr="008773D3">
              <w:rPr>
                <w:rFonts w:ascii="Arial" w:eastAsia="Calibri Light" w:hAnsi="Arial" w:cs="Arial"/>
                <w:sz w:val="24"/>
                <w:szCs w:val="24"/>
              </w:rPr>
              <w:t>Level 4 &amp; 5 &amp; 6</w:t>
            </w:r>
          </w:p>
        </w:tc>
      </w:tr>
      <w:tr w:rsidR="0084587B" w:rsidRPr="008773D3" w14:paraId="3DD7EF24" w14:textId="77777777" w:rsidTr="009B1179">
        <w:trPr>
          <w:trHeight w:val="383"/>
        </w:trPr>
        <w:tc>
          <w:tcPr>
            <w:tcW w:w="603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2097926F" w14:textId="77777777" w:rsidR="0084587B" w:rsidRPr="008773D3" w:rsidRDefault="0084587B" w:rsidP="009B1179">
            <w:pPr>
              <w:spacing w:line="276" w:lineRule="auto"/>
              <w:ind w:left="754"/>
              <w:rPr>
                <w:rFonts w:ascii="Arial" w:eastAsia="Calibri Light" w:hAnsi="Arial" w:cs="Arial"/>
                <w:sz w:val="24"/>
                <w:szCs w:val="24"/>
              </w:rPr>
            </w:pPr>
            <w:r w:rsidRPr="008773D3">
              <w:rPr>
                <w:rFonts w:ascii="Arial" w:eastAsia="Calibri Light" w:hAnsi="Arial" w:cs="Arial"/>
                <w:sz w:val="24"/>
                <w:szCs w:val="24"/>
              </w:rPr>
              <w:t>Respiratory Therapy</w:t>
            </w:r>
          </w:p>
        </w:tc>
        <w:tc>
          <w:tcPr>
            <w:tcW w:w="324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71D9712E" w14:textId="77777777" w:rsidR="0084587B" w:rsidRPr="008773D3" w:rsidRDefault="0084587B" w:rsidP="009B1179">
            <w:pPr>
              <w:spacing w:line="276" w:lineRule="auto"/>
              <w:ind w:left="664" w:right="396"/>
              <w:rPr>
                <w:rFonts w:ascii="Arial" w:eastAsia="Calibri Light" w:hAnsi="Arial" w:cs="Arial"/>
                <w:sz w:val="24"/>
                <w:szCs w:val="24"/>
              </w:rPr>
            </w:pPr>
            <w:r w:rsidRPr="008773D3">
              <w:rPr>
                <w:rFonts w:ascii="Arial" w:eastAsia="Calibri Light" w:hAnsi="Arial" w:cs="Arial"/>
                <w:sz w:val="24"/>
                <w:szCs w:val="24"/>
              </w:rPr>
              <w:t xml:space="preserve">Level 4 </w:t>
            </w:r>
          </w:p>
        </w:tc>
      </w:tr>
      <w:tr w:rsidR="0084587B" w:rsidRPr="008773D3" w14:paraId="7EC70172" w14:textId="77777777" w:rsidTr="009B1179">
        <w:trPr>
          <w:trHeight w:val="383"/>
        </w:trPr>
        <w:tc>
          <w:tcPr>
            <w:tcW w:w="603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1FFE149E" w14:textId="77777777" w:rsidR="0084587B" w:rsidRPr="008773D3" w:rsidRDefault="0084587B" w:rsidP="009B1179">
            <w:pPr>
              <w:spacing w:line="276" w:lineRule="auto"/>
              <w:ind w:left="754"/>
              <w:rPr>
                <w:rFonts w:ascii="Arial" w:eastAsia="Calibri Light" w:hAnsi="Arial" w:cs="Arial"/>
                <w:sz w:val="24"/>
                <w:szCs w:val="24"/>
              </w:rPr>
            </w:pPr>
            <w:r w:rsidRPr="008773D3">
              <w:rPr>
                <w:rFonts w:ascii="Arial" w:eastAsia="Calibri Light" w:hAnsi="Arial" w:cs="Arial"/>
                <w:sz w:val="24"/>
                <w:szCs w:val="24"/>
              </w:rPr>
              <w:t>LDR</w:t>
            </w:r>
          </w:p>
        </w:tc>
        <w:tc>
          <w:tcPr>
            <w:tcW w:w="324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7169B162" w14:textId="77777777" w:rsidR="0084587B" w:rsidRPr="008773D3" w:rsidRDefault="0084587B" w:rsidP="009B1179">
            <w:pPr>
              <w:spacing w:line="276" w:lineRule="auto"/>
              <w:ind w:left="664" w:right="396"/>
              <w:rPr>
                <w:rFonts w:ascii="Arial" w:eastAsia="Calibri Light" w:hAnsi="Arial" w:cs="Arial"/>
                <w:sz w:val="24"/>
                <w:szCs w:val="24"/>
              </w:rPr>
            </w:pPr>
            <w:r w:rsidRPr="008773D3">
              <w:rPr>
                <w:rFonts w:ascii="Arial" w:eastAsia="Calibri Light" w:hAnsi="Arial" w:cs="Arial"/>
                <w:sz w:val="24"/>
                <w:szCs w:val="24"/>
              </w:rPr>
              <w:t xml:space="preserve">Level 7 </w:t>
            </w:r>
          </w:p>
        </w:tc>
      </w:tr>
    </w:tbl>
    <w:p w14:paraId="338F7491" w14:textId="77777777" w:rsidR="0084587B" w:rsidRPr="00B07026" w:rsidRDefault="0084587B" w:rsidP="0084587B">
      <w:pPr>
        <w:pStyle w:val="Heading4"/>
        <w:spacing w:line="276" w:lineRule="auto"/>
        <w:ind w:left="1440"/>
        <w:rPr>
          <w:rFonts w:ascii="Arial" w:hAnsi="Arial" w:cs="Arial"/>
          <w:b/>
          <w:spacing w:val="11"/>
          <w:sz w:val="24"/>
          <w:szCs w:val="24"/>
        </w:rPr>
      </w:pPr>
    </w:p>
    <w:p w14:paraId="2177A5C9" w14:textId="77777777" w:rsidR="002A046F" w:rsidRDefault="002A046F" w:rsidP="009B1179">
      <w:pPr>
        <w:spacing w:line="276" w:lineRule="auto"/>
        <w:ind w:left="1440" w:right="1091"/>
        <w:rPr>
          <w:rFonts w:ascii="Arial" w:hAnsi="Arial" w:cs="Arial"/>
          <w:color w:val="00A9A0"/>
          <w:spacing w:val="11"/>
          <w:sz w:val="32"/>
          <w:szCs w:val="32"/>
        </w:rPr>
      </w:pPr>
      <w:r w:rsidRPr="00FA5348">
        <w:rPr>
          <w:rFonts w:ascii="Arial" w:hAnsi="Arial" w:cs="Arial"/>
          <w:color w:val="00A9A0"/>
          <w:spacing w:val="11"/>
          <w:sz w:val="32"/>
          <w:szCs w:val="32"/>
        </w:rPr>
        <w:t>Shared Spaces</w:t>
      </w:r>
    </w:p>
    <w:p w14:paraId="061FD1F6" w14:textId="77777777" w:rsidR="002A046F" w:rsidRDefault="002A046F" w:rsidP="009B1179">
      <w:pPr>
        <w:spacing w:line="276" w:lineRule="auto"/>
        <w:ind w:left="1440" w:right="1091"/>
        <w:rPr>
          <w:rFonts w:ascii="Arial" w:hAnsi="Arial" w:cs="Arial"/>
          <w:spacing w:val="11"/>
          <w:sz w:val="24"/>
          <w:szCs w:val="24"/>
        </w:rPr>
      </w:pPr>
      <w:r w:rsidRPr="0075562C">
        <w:rPr>
          <w:rFonts w:ascii="Arial" w:hAnsi="Arial" w:cs="Arial"/>
          <w:spacing w:val="11"/>
          <w:sz w:val="24"/>
          <w:szCs w:val="24"/>
        </w:rPr>
        <w:t>Missio</w:t>
      </w:r>
      <w:r>
        <w:rPr>
          <w:rFonts w:ascii="Arial" w:hAnsi="Arial" w:cs="Arial"/>
          <w:spacing w:val="11"/>
          <w:sz w:val="24"/>
          <w:szCs w:val="24"/>
        </w:rPr>
        <w:t xml:space="preserve">n Bernal Campus is designed with a shared work space design. </w:t>
      </w:r>
    </w:p>
    <w:p w14:paraId="0DC677DA" w14:textId="77777777" w:rsidR="002A046F" w:rsidRDefault="002A046F" w:rsidP="009B1179">
      <w:pPr>
        <w:spacing w:line="276" w:lineRule="auto"/>
        <w:ind w:left="1440" w:right="1091"/>
        <w:rPr>
          <w:rFonts w:ascii="Arial" w:hAnsi="Arial" w:cs="Arial"/>
          <w:color w:val="00A9A0"/>
          <w:spacing w:val="11"/>
          <w:sz w:val="24"/>
          <w:szCs w:val="24"/>
        </w:rPr>
      </w:pPr>
    </w:p>
    <w:p w14:paraId="11F0A37D" w14:textId="10DF757D" w:rsidR="002A046F" w:rsidRPr="006C2555" w:rsidRDefault="002A046F" w:rsidP="009B1179">
      <w:pPr>
        <w:spacing w:line="276" w:lineRule="auto"/>
        <w:ind w:left="1440" w:right="1091"/>
        <w:rPr>
          <w:rFonts w:ascii="Arial" w:eastAsia="Calibri Light" w:hAnsi="Arial" w:cs="Arial"/>
          <w:sz w:val="24"/>
          <w:szCs w:val="24"/>
        </w:rPr>
      </w:pPr>
      <w:r w:rsidRPr="007A58D6">
        <w:rPr>
          <w:rFonts w:ascii="Arial" w:eastAsia="Calibri Light" w:hAnsi="Arial" w:cs="Arial"/>
          <w:b/>
          <w:sz w:val="24"/>
          <w:szCs w:val="24"/>
        </w:rPr>
        <w:t>Multi-disciplinary workrooms</w:t>
      </w:r>
      <w:r w:rsidRPr="00FF158C">
        <w:rPr>
          <w:rFonts w:ascii="Arial" w:eastAsia="Calibri Light" w:hAnsi="Arial" w:cs="Arial"/>
          <w:sz w:val="24"/>
          <w:szCs w:val="24"/>
        </w:rPr>
        <w:t xml:space="preserve"> are </w:t>
      </w:r>
      <w:r w:rsidRPr="007A58D6">
        <w:rPr>
          <w:rFonts w:ascii="Arial" w:eastAsia="Calibri Light" w:hAnsi="Arial" w:cs="Arial"/>
          <w:sz w:val="24"/>
          <w:szCs w:val="24"/>
        </w:rPr>
        <w:t>conference-style type rooms on patient care floors.</w:t>
      </w:r>
      <w:r>
        <w:rPr>
          <w:rFonts w:ascii="Arial" w:eastAsia="Calibri Light" w:hAnsi="Arial" w:cs="Arial"/>
          <w:sz w:val="24"/>
          <w:szCs w:val="24"/>
        </w:rPr>
        <w:t xml:space="preserve"> </w:t>
      </w:r>
      <w:r w:rsidRPr="007A58D6">
        <w:rPr>
          <w:rFonts w:ascii="Arial" w:eastAsia="Calibri Light" w:hAnsi="Arial" w:cs="Arial"/>
          <w:sz w:val="24"/>
          <w:szCs w:val="24"/>
        </w:rPr>
        <w:t xml:space="preserve">These rooms </w:t>
      </w:r>
      <w:r>
        <w:rPr>
          <w:rFonts w:ascii="Arial" w:eastAsia="Calibri Light" w:hAnsi="Arial" w:cs="Arial"/>
          <w:sz w:val="24"/>
          <w:szCs w:val="24"/>
        </w:rPr>
        <w:t xml:space="preserve">accommodate ten people sitting around a rectangular conference table and </w:t>
      </w:r>
      <w:r w:rsidRPr="007A58D6">
        <w:rPr>
          <w:rFonts w:ascii="Arial" w:eastAsia="Calibri Light" w:hAnsi="Arial" w:cs="Arial"/>
          <w:sz w:val="24"/>
          <w:szCs w:val="24"/>
        </w:rPr>
        <w:t xml:space="preserve">may be used for small group meetings, education sessions, </w:t>
      </w:r>
      <w:r>
        <w:rPr>
          <w:rFonts w:ascii="Arial" w:eastAsia="Calibri Light" w:hAnsi="Arial" w:cs="Arial"/>
          <w:sz w:val="24"/>
          <w:szCs w:val="24"/>
        </w:rPr>
        <w:t xml:space="preserve">and so forth. The rooms are equipped with a </w:t>
      </w:r>
      <w:r w:rsidRPr="007A58D6">
        <w:rPr>
          <w:rFonts w:ascii="Arial" w:eastAsia="Calibri Light" w:hAnsi="Arial" w:cs="Arial"/>
          <w:sz w:val="24"/>
          <w:szCs w:val="24"/>
        </w:rPr>
        <w:t xml:space="preserve">large wall monitor </w:t>
      </w:r>
      <w:r>
        <w:rPr>
          <w:rFonts w:ascii="Arial" w:eastAsia="Calibri Light" w:hAnsi="Arial" w:cs="Arial"/>
          <w:sz w:val="24"/>
          <w:szCs w:val="24"/>
        </w:rPr>
        <w:t>and</w:t>
      </w:r>
      <w:r w:rsidRPr="007A58D6">
        <w:rPr>
          <w:rFonts w:ascii="Arial" w:eastAsia="Calibri Light" w:hAnsi="Arial" w:cs="Arial"/>
          <w:sz w:val="24"/>
          <w:szCs w:val="24"/>
        </w:rPr>
        <w:t xml:space="preserve"> </w:t>
      </w:r>
      <w:r w:rsidR="00E64D3D">
        <w:rPr>
          <w:rFonts w:ascii="Arial" w:eastAsia="Calibri Light" w:hAnsi="Arial" w:cs="Arial"/>
          <w:sz w:val="24"/>
          <w:szCs w:val="24"/>
        </w:rPr>
        <w:t>teleconferencing</w:t>
      </w:r>
      <w:r>
        <w:rPr>
          <w:rFonts w:ascii="Arial" w:eastAsia="Calibri Light" w:hAnsi="Arial" w:cs="Arial"/>
          <w:sz w:val="24"/>
          <w:szCs w:val="24"/>
        </w:rPr>
        <w:t>.</w:t>
      </w:r>
    </w:p>
    <w:p w14:paraId="57BCBC37" w14:textId="77777777" w:rsidR="002A046F" w:rsidRPr="006C2555" w:rsidRDefault="002A046F" w:rsidP="009B1179">
      <w:pPr>
        <w:spacing w:line="276" w:lineRule="auto"/>
        <w:ind w:left="1440" w:right="1091"/>
        <w:rPr>
          <w:rFonts w:ascii="Arial" w:eastAsia="Calibri Light" w:hAnsi="Arial" w:cs="Arial"/>
          <w:sz w:val="24"/>
          <w:szCs w:val="24"/>
        </w:rPr>
      </w:pPr>
    </w:p>
    <w:p w14:paraId="7E8D6098" w14:textId="314FB26D" w:rsidR="002A046F" w:rsidRPr="00380A09" w:rsidRDefault="002A046F" w:rsidP="009B1179">
      <w:pPr>
        <w:spacing w:line="276" w:lineRule="auto"/>
        <w:ind w:left="1440" w:right="1091"/>
        <w:rPr>
          <w:rFonts w:ascii="Arial" w:eastAsia="Calibri Light" w:hAnsi="Arial" w:cs="Arial"/>
          <w:sz w:val="24"/>
          <w:szCs w:val="24"/>
        </w:rPr>
      </w:pPr>
      <w:r w:rsidRPr="00C72B1B">
        <w:rPr>
          <w:rFonts w:ascii="Arial" w:eastAsia="Calibri Light" w:hAnsi="Arial" w:cs="Arial"/>
          <w:b/>
          <w:sz w:val="24"/>
          <w:szCs w:val="24"/>
        </w:rPr>
        <w:t xml:space="preserve">Inter-disciplinary </w:t>
      </w:r>
      <w:r>
        <w:rPr>
          <w:rFonts w:ascii="Arial" w:eastAsia="Calibri Light" w:hAnsi="Arial" w:cs="Arial"/>
          <w:b/>
          <w:sz w:val="24"/>
          <w:szCs w:val="24"/>
        </w:rPr>
        <w:t>w</w:t>
      </w:r>
      <w:r w:rsidRPr="00C72B1B">
        <w:rPr>
          <w:rFonts w:ascii="Arial" w:eastAsia="Calibri Light" w:hAnsi="Arial" w:cs="Arial"/>
          <w:b/>
          <w:sz w:val="24"/>
          <w:szCs w:val="24"/>
        </w:rPr>
        <w:t>orkroom</w:t>
      </w:r>
      <w:r>
        <w:rPr>
          <w:rFonts w:ascii="Arial" w:eastAsia="Calibri Light" w:hAnsi="Arial" w:cs="Arial"/>
          <w:b/>
          <w:sz w:val="24"/>
          <w:szCs w:val="24"/>
        </w:rPr>
        <w:t xml:space="preserve">s </w:t>
      </w:r>
      <w:r>
        <w:rPr>
          <w:rFonts w:ascii="Arial" w:eastAsia="Calibri Light" w:hAnsi="Arial" w:cs="Arial"/>
          <w:sz w:val="24"/>
          <w:szCs w:val="24"/>
        </w:rPr>
        <w:t xml:space="preserve">are individual computer workstations in a shared workroom environment. Workstations are </w:t>
      </w:r>
      <w:r w:rsidRPr="00380A09">
        <w:rPr>
          <w:rFonts w:ascii="Arial" w:eastAsia="Calibri Light" w:hAnsi="Arial" w:cs="Arial"/>
          <w:sz w:val="24"/>
          <w:szCs w:val="24"/>
        </w:rPr>
        <w:t xml:space="preserve">not to be “claimed” for any specific individual use. </w:t>
      </w:r>
      <w:r w:rsidR="009B1179">
        <w:rPr>
          <w:rFonts w:ascii="Arial" w:eastAsia="Calibri Light" w:hAnsi="Arial" w:cs="Arial"/>
          <w:sz w:val="24"/>
          <w:szCs w:val="24"/>
        </w:rPr>
        <w:t>Practice s</w:t>
      </w:r>
      <w:r w:rsidR="009B1179" w:rsidRPr="00380A09">
        <w:rPr>
          <w:rFonts w:ascii="Arial" w:eastAsia="Calibri Light" w:hAnsi="Arial" w:cs="Arial"/>
          <w:sz w:val="24"/>
          <w:szCs w:val="24"/>
        </w:rPr>
        <w:t>hared workspace etiquette</w:t>
      </w:r>
      <w:r w:rsidR="009B1179">
        <w:rPr>
          <w:rFonts w:ascii="Arial" w:eastAsia="Calibri Light" w:hAnsi="Arial" w:cs="Arial"/>
          <w:sz w:val="24"/>
          <w:szCs w:val="24"/>
        </w:rPr>
        <w:t>;</w:t>
      </w:r>
      <w:r>
        <w:rPr>
          <w:rFonts w:ascii="Arial" w:eastAsia="Calibri Light" w:hAnsi="Arial" w:cs="Arial"/>
          <w:sz w:val="24"/>
          <w:szCs w:val="24"/>
        </w:rPr>
        <w:t xml:space="preserve"> keep the volume down, no eating and clean up after yourself. </w:t>
      </w:r>
    </w:p>
    <w:p w14:paraId="10BFA686" w14:textId="77777777" w:rsidR="002A046F" w:rsidRPr="00380A09" w:rsidRDefault="002A046F" w:rsidP="009B1179">
      <w:pPr>
        <w:tabs>
          <w:tab w:val="num" w:pos="2160"/>
          <w:tab w:val="num" w:pos="3240"/>
        </w:tabs>
        <w:spacing w:line="276" w:lineRule="auto"/>
        <w:ind w:left="1440" w:right="1091"/>
        <w:rPr>
          <w:rFonts w:ascii="Arial" w:eastAsia="Calibri Light" w:hAnsi="Arial" w:cs="Arial"/>
          <w:sz w:val="24"/>
          <w:szCs w:val="24"/>
        </w:rPr>
      </w:pPr>
    </w:p>
    <w:p w14:paraId="23642D89" w14:textId="3B9E031C" w:rsidR="002A046F" w:rsidRPr="00380A09" w:rsidRDefault="002A046F" w:rsidP="009B1179">
      <w:pPr>
        <w:spacing w:line="276" w:lineRule="auto"/>
        <w:ind w:left="1440" w:right="1091"/>
        <w:rPr>
          <w:rFonts w:ascii="Arial" w:eastAsia="Calibri Light" w:hAnsi="Arial" w:cs="Arial"/>
          <w:sz w:val="24"/>
          <w:szCs w:val="24"/>
        </w:rPr>
      </w:pPr>
      <w:r w:rsidRPr="00307B71">
        <w:rPr>
          <w:rFonts w:ascii="Arial" w:eastAsia="Calibri Light" w:hAnsi="Arial" w:cs="Arial"/>
          <w:b/>
          <w:sz w:val="24"/>
          <w:szCs w:val="24"/>
        </w:rPr>
        <w:t>Consult rooms</w:t>
      </w:r>
      <w:r w:rsidRPr="00380A09">
        <w:rPr>
          <w:rFonts w:ascii="Arial" w:eastAsia="Calibri Light" w:hAnsi="Arial" w:cs="Arial"/>
          <w:sz w:val="24"/>
          <w:szCs w:val="24"/>
        </w:rPr>
        <w:t xml:space="preserve"> are designed for providers to have private conversations with patient family member(s) and significant others. </w:t>
      </w:r>
      <w:r>
        <w:rPr>
          <w:rFonts w:ascii="Arial" w:eastAsia="Calibri Light" w:hAnsi="Arial" w:cs="Arial"/>
          <w:sz w:val="24"/>
          <w:szCs w:val="24"/>
        </w:rPr>
        <w:t xml:space="preserve">Rooms may be locked; requests keys from </w:t>
      </w:r>
      <w:r w:rsidR="00650005">
        <w:rPr>
          <w:rFonts w:ascii="Arial" w:eastAsia="Calibri Light" w:hAnsi="Arial" w:cs="Arial"/>
          <w:sz w:val="24"/>
          <w:szCs w:val="24"/>
        </w:rPr>
        <w:t>the charge nurse</w:t>
      </w:r>
      <w:r>
        <w:rPr>
          <w:rFonts w:ascii="Arial" w:eastAsia="Calibri Light" w:hAnsi="Arial" w:cs="Arial"/>
          <w:sz w:val="24"/>
          <w:szCs w:val="24"/>
        </w:rPr>
        <w:t>. Pl</w:t>
      </w:r>
      <w:r w:rsidRPr="00380A09">
        <w:rPr>
          <w:rFonts w:ascii="Arial" w:eastAsia="Calibri Light" w:hAnsi="Arial" w:cs="Arial"/>
          <w:sz w:val="24"/>
          <w:szCs w:val="24"/>
        </w:rPr>
        <w:t>ease clean the room after every use.</w:t>
      </w:r>
    </w:p>
    <w:p w14:paraId="5533A5DA" w14:textId="77777777" w:rsidR="002A046F" w:rsidRPr="00380A09" w:rsidRDefault="002A046F" w:rsidP="009B1179">
      <w:pPr>
        <w:spacing w:line="276" w:lineRule="auto"/>
        <w:ind w:left="1440" w:right="1091"/>
        <w:rPr>
          <w:rFonts w:ascii="Arial" w:eastAsia="Calibri Light" w:hAnsi="Arial" w:cs="Arial"/>
          <w:sz w:val="24"/>
          <w:szCs w:val="24"/>
        </w:rPr>
      </w:pPr>
    </w:p>
    <w:p w14:paraId="396E882B" w14:textId="77777777" w:rsidR="002A046F" w:rsidRPr="006C2555" w:rsidRDefault="002A046F" w:rsidP="009B1179">
      <w:pPr>
        <w:spacing w:line="276" w:lineRule="auto"/>
        <w:ind w:left="1440" w:right="1091"/>
        <w:rPr>
          <w:rFonts w:ascii="Arial" w:eastAsia="Calibri Light" w:hAnsi="Arial" w:cs="Arial"/>
          <w:sz w:val="24"/>
          <w:szCs w:val="24"/>
        </w:rPr>
      </w:pPr>
      <w:r w:rsidRPr="001045F0">
        <w:rPr>
          <w:rFonts w:ascii="Arial" w:eastAsia="Calibri Light" w:hAnsi="Arial" w:cs="Arial"/>
          <w:b/>
          <w:sz w:val="24"/>
          <w:szCs w:val="24"/>
        </w:rPr>
        <w:t xml:space="preserve">Family </w:t>
      </w:r>
      <w:r>
        <w:rPr>
          <w:rFonts w:ascii="Arial" w:eastAsia="Calibri Light" w:hAnsi="Arial" w:cs="Arial"/>
          <w:b/>
          <w:sz w:val="24"/>
          <w:szCs w:val="24"/>
        </w:rPr>
        <w:t>r</w:t>
      </w:r>
      <w:r w:rsidRPr="001045F0">
        <w:rPr>
          <w:rFonts w:ascii="Arial" w:eastAsia="Calibri Light" w:hAnsi="Arial" w:cs="Arial"/>
          <w:b/>
          <w:sz w:val="24"/>
          <w:szCs w:val="24"/>
        </w:rPr>
        <w:t>ooms</w:t>
      </w:r>
      <w:r>
        <w:rPr>
          <w:rFonts w:ascii="Arial" w:eastAsia="Calibri Light" w:hAnsi="Arial" w:cs="Arial"/>
          <w:b/>
          <w:sz w:val="24"/>
          <w:szCs w:val="24"/>
        </w:rPr>
        <w:t xml:space="preserve"> </w:t>
      </w:r>
      <w:r w:rsidRPr="001045F0">
        <w:rPr>
          <w:rFonts w:ascii="Arial" w:eastAsia="Calibri Light" w:hAnsi="Arial" w:cs="Arial"/>
          <w:sz w:val="24"/>
          <w:szCs w:val="24"/>
        </w:rPr>
        <w:t xml:space="preserve">are </w:t>
      </w:r>
      <w:r>
        <w:rPr>
          <w:rFonts w:ascii="Arial" w:eastAsia="Calibri Light" w:hAnsi="Arial" w:cs="Arial"/>
          <w:sz w:val="24"/>
          <w:szCs w:val="24"/>
        </w:rPr>
        <w:t>pu</w:t>
      </w:r>
      <w:r w:rsidRPr="006C2555">
        <w:rPr>
          <w:rFonts w:ascii="Arial" w:eastAsia="Calibri Light" w:hAnsi="Arial" w:cs="Arial"/>
          <w:sz w:val="24"/>
          <w:szCs w:val="24"/>
        </w:rPr>
        <w:t>blic area</w:t>
      </w:r>
      <w:r>
        <w:rPr>
          <w:rFonts w:ascii="Arial" w:eastAsia="Calibri Light" w:hAnsi="Arial" w:cs="Arial"/>
          <w:sz w:val="24"/>
          <w:szCs w:val="24"/>
        </w:rPr>
        <w:t>s</w:t>
      </w:r>
      <w:r w:rsidRPr="006C2555">
        <w:rPr>
          <w:rFonts w:ascii="Arial" w:eastAsia="Calibri Light" w:hAnsi="Arial" w:cs="Arial"/>
          <w:sz w:val="24"/>
          <w:szCs w:val="24"/>
        </w:rPr>
        <w:t xml:space="preserve"> for family members to sit and gather, outside the patient room.</w:t>
      </w:r>
    </w:p>
    <w:p w14:paraId="606AA9A5" w14:textId="784EB995" w:rsidR="002A046F" w:rsidRPr="006C2555" w:rsidRDefault="002A046F" w:rsidP="009B1179">
      <w:pPr>
        <w:spacing w:line="276" w:lineRule="auto"/>
        <w:ind w:left="1440" w:right="1091"/>
        <w:rPr>
          <w:rFonts w:ascii="Arial" w:eastAsia="Calibri Light" w:hAnsi="Arial" w:cs="Arial"/>
        </w:rPr>
      </w:pPr>
    </w:p>
    <w:p w14:paraId="76FAF87A" w14:textId="5321DDAF" w:rsidR="002A046F" w:rsidRPr="00014C7A" w:rsidRDefault="002A046F">
      <w:pPr>
        <w:pStyle w:val="BodyText"/>
        <w:pPrChange w:id="17" w:author="Tami Chin" w:date="2018-05-03T20:29:00Z">
          <w:pPr>
            <w:spacing w:line="276" w:lineRule="auto"/>
            <w:ind w:left="1440" w:right="1091"/>
          </w:pPr>
        </w:pPrChange>
      </w:pPr>
      <w:r w:rsidRPr="00E2362C">
        <w:t xml:space="preserve">There are two </w:t>
      </w:r>
      <w:r w:rsidRPr="00E2362C">
        <w:rPr>
          <w:b/>
        </w:rPr>
        <w:t xml:space="preserve">On-Call </w:t>
      </w:r>
      <w:r>
        <w:rPr>
          <w:b/>
        </w:rPr>
        <w:t>r</w:t>
      </w:r>
      <w:r w:rsidRPr="00E2362C">
        <w:rPr>
          <w:b/>
        </w:rPr>
        <w:t>ooms</w:t>
      </w:r>
      <w:r w:rsidRPr="0064691B">
        <w:t xml:space="preserve">, </w:t>
      </w:r>
      <w:r w:rsidRPr="00FD5D45">
        <w:t>5361 or 5359</w:t>
      </w:r>
      <w:ins w:id="18" w:author="Tami Chin" w:date="2018-05-03T20:28:00Z">
        <w:r w:rsidR="00DC747B">
          <w:t>,</w:t>
        </w:r>
      </w:ins>
      <w:ins w:id="19" w:author="Tami Chin" w:date="2018-05-03T20:29:00Z">
        <w:r w:rsidR="00DC747B">
          <w:t xml:space="preserve"> available for scheduling</w:t>
        </w:r>
      </w:ins>
      <w:r w:rsidRPr="004C60C8">
        <w:t xml:space="preserve">. Contact Support </w:t>
      </w:r>
      <w:r w:rsidRPr="00C07554">
        <w:t xml:space="preserve">Services at x77900 (415-600-7900) </w:t>
      </w:r>
      <w:r w:rsidRPr="00650005">
        <w:rPr>
          <w:highlight w:val="yellow"/>
        </w:rPr>
        <w:t xml:space="preserve">or use the </w:t>
      </w:r>
      <w:r w:rsidRPr="00650005">
        <w:rPr>
          <w:i/>
          <w:highlight w:val="yellow"/>
        </w:rPr>
        <w:t>Online Room Scheduling Portal</w:t>
      </w:r>
      <w:r w:rsidRPr="00C07554">
        <w:t xml:space="preserve"> </w:t>
      </w:r>
      <w:r w:rsidR="00650005">
        <w:t xml:space="preserve"> </w:t>
      </w:r>
      <w:ins w:id="20" w:author="Tami Chin" w:date="2018-05-03T20:29:00Z">
        <w:r w:rsidR="00DC747B">
          <w:t xml:space="preserve">at </w:t>
        </w:r>
      </w:ins>
      <w:r w:rsidR="00650005">
        <w:t xml:space="preserve"> </w:t>
      </w:r>
      <w:ins w:id="21" w:author="Tami Chin" w:date="2018-05-03T20:31:00Z">
        <w:r w:rsidR="00DC747B" w:rsidRPr="00DC747B">
          <w:t>http://dcpwdbs405/virtualems/</w:t>
        </w:r>
        <w:r w:rsidR="00DC747B">
          <w:t xml:space="preserve">  </w:t>
        </w:r>
      </w:ins>
      <w:r w:rsidR="00650005" w:rsidRPr="00650005">
        <w:rPr>
          <w:highlight w:val="yellow"/>
        </w:rPr>
        <w:t>QUESTION FOR TAMI</w:t>
      </w:r>
      <w:r w:rsidR="00650005">
        <w:t xml:space="preserve"> </w:t>
      </w:r>
      <w:r w:rsidRPr="00C07554">
        <w:t>to reserve a room</w:t>
      </w:r>
      <w:r>
        <w:t xml:space="preserve"> up to a week in advance</w:t>
      </w:r>
      <w:r w:rsidRPr="00FD5D45">
        <w:t xml:space="preserve">. </w:t>
      </w:r>
      <w:r>
        <w:t xml:space="preserve">Same day or after-hours requests can be directed to </w:t>
      </w:r>
      <w:r w:rsidR="00650005">
        <w:t>the hospital Operator</w:t>
      </w:r>
      <w:r>
        <w:t xml:space="preserve"> or the Nursing Supervisor. </w:t>
      </w:r>
    </w:p>
    <w:p w14:paraId="151B62D9" w14:textId="77777777" w:rsidR="002A046F" w:rsidRPr="00014C7A" w:rsidRDefault="002A046F" w:rsidP="009B1179">
      <w:pPr>
        <w:spacing w:line="276" w:lineRule="auto"/>
        <w:ind w:left="1440" w:right="1091"/>
        <w:rPr>
          <w:rFonts w:ascii="Arial" w:eastAsia="Calibri Light" w:hAnsi="Arial" w:cs="Arial"/>
          <w:sz w:val="24"/>
          <w:szCs w:val="24"/>
        </w:rPr>
      </w:pPr>
    </w:p>
    <w:p w14:paraId="56ABE27E" w14:textId="77777777" w:rsidR="002A046F" w:rsidRPr="00014C7A" w:rsidRDefault="002A046F" w:rsidP="009B1179">
      <w:pPr>
        <w:spacing w:line="276" w:lineRule="auto"/>
        <w:ind w:left="1440" w:right="1091"/>
        <w:rPr>
          <w:rFonts w:ascii="Arial" w:eastAsia="Calibri Light" w:hAnsi="Arial" w:cs="Arial"/>
          <w:sz w:val="24"/>
          <w:szCs w:val="24"/>
        </w:rPr>
      </w:pPr>
      <w:r w:rsidRPr="00B4640B">
        <w:rPr>
          <w:rFonts w:ascii="Arial" w:eastAsia="Calibri Light" w:hAnsi="Arial" w:cs="Arial"/>
          <w:b/>
          <w:sz w:val="24"/>
          <w:szCs w:val="24"/>
        </w:rPr>
        <w:t>Staff Lounges</w:t>
      </w:r>
      <w:r>
        <w:rPr>
          <w:rFonts w:ascii="Arial" w:eastAsia="Calibri Light" w:hAnsi="Arial" w:cs="Arial"/>
          <w:sz w:val="24"/>
          <w:szCs w:val="24"/>
        </w:rPr>
        <w:t xml:space="preserve"> are for non</w:t>
      </w:r>
      <w:r w:rsidRPr="00014C7A">
        <w:rPr>
          <w:rFonts w:ascii="Arial" w:eastAsia="Calibri Light" w:hAnsi="Arial" w:cs="Arial"/>
          <w:sz w:val="24"/>
          <w:szCs w:val="24"/>
        </w:rPr>
        <w:t>-physician staff</w:t>
      </w:r>
      <w:r>
        <w:rPr>
          <w:rFonts w:ascii="Arial" w:eastAsia="Calibri Light" w:hAnsi="Arial" w:cs="Arial"/>
          <w:sz w:val="24"/>
          <w:szCs w:val="24"/>
        </w:rPr>
        <w:t xml:space="preserve">. </w:t>
      </w:r>
      <w:r w:rsidRPr="00014C7A">
        <w:rPr>
          <w:rFonts w:ascii="Arial" w:eastAsia="Calibri Light" w:hAnsi="Arial" w:cs="Arial"/>
          <w:sz w:val="24"/>
          <w:szCs w:val="24"/>
        </w:rPr>
        <w:t xml:space="preserve">Nursing staff </w:t>
      </w:r>
      <w:r>
        <w:rPr>
          <w:rFonts w:ascii="Arial" w:eastAsia="Calibri Light" w:hAnsi="Arial" w:cs="Arial"/>
          <w:sz w:val="24"/>
          <w:szCs w:val="24"/>
        </w:rPr>
        <w:t xml:space="preserve">is responsible for cleaning </w:t>
      </w:r>
      <w:r w:rsidRPr="00014C7A">
        <w:rPr>
          <w:rFonts w:ascii="Arial" w:eastAsia="Calibri Light" w:hAnsi="Arial" w:cs="Arial"/>
          <w:sz w:val="24"/>
          <w:szCs w:val="24"/>
        </w:rPr>
        <w:t>the coffee maker.</w:t>
      </w:r>
    </w:p>
    <w:p w14:paraId="1B1CD670" w14:textId="77777777" w:rsidR="002A046F" w:rsidRDefault="002A046F" w:rsidP="009B1179">
      <w:pPr>
        <w:spacing w:line="276" w:lineRule="auto"/>
        <w:ind w:left="1440" w:right="1091"/>
        <w:rPr>
          <w:rFonts w:ascii="Arial" w:eastAsia="Calibri Light" w:hAnsi="Arial" w:cs="Arial"/>
          <w:sz w:val="24"/>
          <w:szCs w:val="24"/>
        </w:rPr>
      </w:pPr>
    </w:p>
    <w:p w14:paraId="3C5B5849" w14:textId="77777777" w:rsidR="00B7145F" w:rsidRPr="00C05D25" w:rsidRDefault="00B7145F" w:rsidP="009B1179">
      <w:pPr>
        <w:spacing w:line="276" w:lineRule="auto"/>
        <w:ind w:left="1440" w:right="1091"/>
        <w:rPr>
          <w:rFonts w:ascii="Arial" w:eastAsia="Calibri Light" w:hAnsi="Arial" w:cs="Arial"/>
          <w:color w:val="00A9A0"/>
          <w:sz w:val="32"/>
          <w:szCs w:val="32"/>
        </w:rPr>
      </w:pPr>
      <w:r>
        <w:rPr>
          <w:rFonts w:ascii="Arial" w:eastAsia="Calibri Light" w:hAnsi="Arial" w:cs="Arial"/>
          <w:color w:val="00A9A0"/>
          <w:sz w:val="32"/>
          <w:szCs w:val="32"/>
        </w:rPr>
        <w:t xml:space="preserve">Conference </w:t>
      </w:r>
      <w:r w:rsidRPr="00C05D25">
        <w:rPr>
          <w:rFonts w:ascii="Arial" w:eastAsia="Calibri Light" w:hAnsi="Arial" w:cs="Arial"/>
          <w:color w:val="00A9A0"/>
          <w:sz w:val="32"/>
          <w:szCs w:val="32"/>
        </w:rPr>
        <w:t>Room Reservations</w:t>
      </w:r>
    </w:p>
    <w:p w14:paraId="775906FD" w14:textId="77777777" w:rsidR="00DC747B" w:rsidRDefault="00DC747B" w:rsidP="009B1179">
      <w:pPr>
        <w:spacing w:line="276" w:lineRule="auto"/>
        <w:ind w:left="1440" w:right="1091"/>
        <w:rPr>
          <w:ins w:id="22" w:author="Tami Chin" w:date="2018-05-03T20:34:00Z"/>
          <w:rFonts w:ascii="Arial" w:eastAsia="Calibri Light" w:hAnsi="Arial" w:cs="Arial"/>
          <w:sz w:val="24"/>
          <w:szCs w:val="24"/>
        </w:rPr>
      </w:pPr>
      <w:ins w:id="23" w:author="Tami Chin" w:date="2018-05-03T20:33:00Z">
        <w:r>
          <w:rPr>
            <w:rFonts w:ascii="Arial" w:eastAsia="Calibri Light" w:hAnsi="Arial" w:cs="Arial"/>
            <w:sz w:val="24"/>
            <w:szCs w:val="24"/>
          </w:rPr>
          <w:t>T</w:t>
        </w:r>
        <w:r w:rsidRPr="006C2555">
          <w:rPr>
            <w:rFonts w:ascii="Arial" w:eastAsia="Calibri Light" w:hAnsi="Arial" w:cs="Arial"/>
            <w:sz w:val="24"/>
            <w:szCs w:val="24"/>
          </w:rPr>
          <w:t>here are conference rooms on the 1</w:t>
        </w:r>
        <w:r w:rsidRPr="006C2555">
          <w:rPr>
            <w:rFonts w:ascii="Arial" w:eastAsia="Calibri Light" w:hAnsi="Arial" w:cs="Arial"/>
            <w:sz w:val="24"/>
            <w:szCs w:val="24"/>
            <w:vertAlign w:val="superscript"/>
          </w:rPr>
          <w:t>st</w:t>
        </w:r>
        <w:r w:rsidRPr="006C2555">
          <w:rPr>
            <w:rFonts w:ascii="Arial" w:eastAsia="Calibri Light" w:hAnsi="Arial" w:cs="Arial"/>
            <w:sz w:val="24"/>
            <w:szCs w:val="24"/>
          </w:rPr>
          <w:t xml:space="preserve"> and 2</w:t>
        </w:r>
        <w:r w:rsidRPr="006C2555">
          <w:rPr>
            <w:rFonts w:ascii="Arial" w:eastAsia="Calibri Light" w:hAnsi="Arial" w:cs="Arial"/>
            <w:sz w:val="24"/>
            <w:szCs w:val="24"/>
            <w:vertAlign w:val="superscript"/>
          </w:rPr>
          <w:t>nd</w:t>
        </w:r>
        <w:r w:rsidRPr="006C2555">
          <w:rPr>
            <w:rFonts w:ascii="Arial" w:eastAsia="Calibri Light" w:hAnsi="Arial" w:cs="Arial"/>
            <w:sz w:val="24"/>
            <w:szCs w:val="24"/>
          </w:rPr>
          <w:t xml:space="preserve"> floors, available for hospital and public use.</w:t>
        </w:r>
        <w:r>
          <w:rPr>
            <w:rFonts w:ascii="Arial" w:eastAsia="Calibri Light" w:hAnsi="Arial" w:cs="Arial"/>
            <w:sz w:val="24"/>
            <w:szCs w:val="24"/>
          </w:rPr>
          <w:t xml:space="preserve"> Conference Rooms A &amp; B (1</w:t>
        </w:r>
        <w:r w:rsidRPr="007474B0">
          <w:rPr>
            <w:rFonts w:ascii="Arial" w:eastAsia="Calibri Light" w:hAnsi="Arial" w:cs="Arial"/>
            <w:sz w:val="24"/>
            <w:szCs w:val="24"/>
            <w:vertAlign w:val="superscript"/>
          </w:rPr>
          <w:t>st</w:t>
        </w:r>
        <w:r>
          <w:rPr>
            <w:rFonts w:ascii="Arial" w:eastAsia="Calibri Light" w:hAnsi="Arial" w:cs="Arial"/>
            <w:sz w:val="24"/>
            <w:szCs w:val="24"/>
          </w:rPr>
          <w:t xml:space="preserve"> floor) and Room 2910 (2</w:t>
        </w:r>
        <w:r w:rsidRPr="007474B0">
          <w:rPr>
            <w:rFonts w:ascii="Arial" w:eastAsia="Calibri Light" w:hAnsi="Arial" w:cs="Arial"/>
            <w:sz w:val="24"/>
            <w:szCs w:val="24"/>
            <w:vertAlign w:val="superscript"/>
          </w:rPr>
          <w:t>nd</w:t>
        </w:r>
        <w:r>
          <w:rPr>
            <w:rFonts w:ascii="Arial" w:eastAsia="Calibri Light" w:hAnsi="Arial" w:cs="Arial"/>
            <w:sz w:val="24"/>
            <w:szCs w:val="24"/>
          </w:rPr>
          <w:t xml:space="preserve"> floor).</w:t>
        </w:r>
      </w:ins>
      <w:r w:rsidR="00B7145F" w:rsidRPr="00650005">
        <w:rPr>
          <w:rFonts w:ascii="Arial" w:eastAsia="Calibri Light" w:hAnsi="Arial" w:cs="Arial"/>
          <w:sz w:val="24"/>
          <w:szCs w:val="24"/>
          <w:highlight w:val="yellow"/>
        </w:rPr>
        <w:t xml:space="preserve">To reserve a </w:t>
      </w:r>
      <w:ins w:id="24" w:author="Tami Chin" w:date="2018-05-03T20:33:00Z">
        <w:r>
          <w:rPr>
            <w:rFonts w:ascii="Arial" w:eastAsia="Calibri Light" w:hAnsi="Arial" w:cs="Arial"/>
            <w:sz w:val="24"/>
            <w:szCs w:val="24"/>
            <w:highlight w:val="yellow"/>
          </w:rPr>
          <w:t xml:space="preserve">conference </w:t>
        </w:r>
      </w:ins>
      <w:r w:rsidR="00B7145F" w:rsidRPr="00650005">
        <w:rPr>
          <w:rFonts w:ascii="Arial" w:eastAsia="Calibri Light" w:hAnsi="Arial" w:cs="Arial"/>
          <w:sz w:val="24"/>
          <w:szCs w:val="24"/>
          <w:highlight w:val="yellow"/>
        </w:rPr>
        <w:t xml:space="preserve">room, </w:t>
      </w:r>
      <w:r w:rsidR="00B7145F" w:rsidRPr="00DC747B">
        <w:rPr>
          <w:rFonts w:ascii="Arial" w:eastAsia="Calibri Light" w:hAnsi="Arial" w:cs="Arial"/>
          <w:strike/>
          <w:sz w:val="24"/>
          <w:szCs w:val="24"/>
          <w:highlight w:val="yellow"/>
          <w:rPrChange w:id="25" w:author="Tami Chin" w:date="2018-05-03T20:32:00Z">
            <w:rPr>
              <w:rFonts w:ascii="Arial" w:eastAsia="Calibri Light" w:hAnsi="Arial" w:cs="Arial"/>
              <w:sz w:val="24"/>
              <w:szCs w:val="24"/>
              <w:highlight w:val="yellow"/>
            </w:rPr>
          </w:rPrChange>
        </w:rPr>
        <w:t xml:space="preserve">complete the </w:t>
      </w:r>
      <w:r w:rsidR="00B7145F" w:rsidRPr="00DC747B">
        <w:rPr>
          <w:rFonts w:ascii="Arial" w:eastAsia="Calibri Light" w:hAnsi="Arial" w:cs="Arial"/>
          <w:b/>
          <w:strike/>
          <w:sz w:val="24"/>
          <w:szCs w:val="24"/>
          <w:highlight w:val="yellow"/>
          <w:rPrChange w:id="26" w:author="Tami Chin" w:date="2018-05-03T20:32:00Z">
            <w:rPr>
              <w:rFonts w:ascii="Arial" w:eastAsia="Calibri Light" w:hAnsi="Arial" w:cs="Arial"/>
              <w:b/>
              <w:sz w:val="24"/>
              <w:szCs w:val="24"/>
              <w:highlight w:val="yellow"/>
            </w:rPr>
          </w:rPrChange>
        </w:rPr>
        <w:t xml:space="preserve">Online Conference Room </w:t>
      </w:r>
      <w:r w:rsidR="00B7145F" w:rsidRPr="00DC747B">
        <w:rPr>
          <w:rFonts w:ascii="Arial" w:eastAsia="Calibri Light" w:hAnsi="Arial" w:cs="Arial"/>
          <w:strike/>
          <w:sz w:val="24"/>
          <w:szCs w:val="24"/>
          <w:highlight w:val="yellow"/>
          <w:rPrChange w:id="27" w:author="Tami Chin" w:date="2018-05-03T20:32:00Z">
            <w:rPr>
              <w:rFonts w:ascii="Arial" w:eastAsia="Calibri Light" w:hAnsi="Arial" w:cs="Arial"/>
              <w:sz w:val="24"/>
              <w:szCs w:val="24"/>
              <w:highlight w:val="yellow"/>
            </w:rPr>
          </w:rPrChange>
        </w:rPr>
        <w:t>form</w:t>
      </w:r>
      <w:r w:rsidR="00B7145F" w:rsidRPr="00650005">
        <w:rPr>
          <w:rFonts w:ascii="Arial" w:eastAsia="Calibri Light" w:hAnsi="Arial" w:cs="Arial"/>
          <w:sz w:val="24"/>
          <w:szCs w:val="24"/>
          <w:highlight w:val="yellow"/>
        </w:rPr>
        <w:t xml:space="preserve">, </w:t>
      </w:r>
      <w:ins w:id="28" w:author="Tami Chin" w:date="2018-05-03T20:32:00Z">
        <w:r>
          <w:rPr>
            <w:rFonts w:ascii="Arial" w:eastAsia="Calibri Light" w:hAnsi="Arial" w:cs="Arial"/>
            <w:sz w:val="24"/>
            <w:szCs w:val="24"/>
          </w:rPr>
          <w:t xml:space="preserve">go to the online room scheduling portal at </w:t>
        </w:r>
      </w:ins>
      <w:hyperlink r:id="rId28" w:history="1">
        <w:r w:rsidR="00B7145F" w:rsidRPr="00650005">
          <w:rPr>
            <w:rStyle w:val="Hyperlink"/>
            <w:rFonts w:ascii="Arial" w:eastAsia="Calibri Light" w:hAnsi="Arial" w:cs="Arial"/>
            <w:sz w:val="24"/>
            <w:szCs w:val="24"/>
            <w:highlight w:val="yellow"/>
          </w:rPr>
          <w:t>http://dcpwdbs405/virtualems/</w:t>
        </w:r>
      </w:hyperlink>
      <w:r w:rsidR="00B7145F" w:rsidRPr="00650005">
        <w:rPr>
          <w:rFonts w:ascii="Arial" w:eastAsia="Calibri Light" w:hAnsi="Arial" w:cs="Arial"/>
          <w:sz w:val="24"/>
          <w:szCs w:val="24"/>
          <w:highlight w:val="yellow"/>
        </w:rPr>
        <w:t>.</w:t>
      </w:r>
      <w:r w:rsidR="00650005">
        <w:rPr>
          <w:rFonts w:ascii="Arial" w:eastAsia="Calibri Light" w:hAnsi="Arial" w:cs="Arial"/>
          <w:sz w:val="24"/>
          <w:szCs w:val="24"/>
        </w:rPr>
        <w:t xml:space="preserve">  </w:t>
      </w:r>
    </w:p>
    <w:p w14:paraId="5B868CA4" w14:textId="77777777" w:rsidR="00DC747B" w:rsidRPr="006A598A" w:rsidRDefault="00DC747B" w:rsidP="00DC747B">
      <w:pPr>
        <w:pStyle w:val="ListParagraph"/>
        <w:numPr>
          <w:ilvl w:val="0"/>
          <w:numId w:val="46"/>
        </w:numPr>
        <w:spacing w:line="276" w:lineRule="auto"/>
        <w:ind w:left="1980" w:right="1001"/>
        <w:rPr>
          <w:ins w:id="29" w:author="Tami Chin" w:date="2018-05-03T20:34:00Z"/>
          <w:rFonts w:ascii="Arial" w:eastAsia="Calibri Light" w:hAnsi="Arial" w:cs="Arial"/>
          <w:sz w:val="24"/>
          <w:szCs w:val="24"/>
        </w:rPr>
      </w:pPr>
      <w:ins w:id="30" w:author="Tami Chin" w:date="2018-05-03T20:34:00Z">
        <w:r w:rsidRPr="006A598A">
          <w:rPr>
            <w:rFonts w:ascii="Arial" w:eastAsia="Calibri Light" w:hAnsi="Arial" w:cs="Arial"/>
            <w:sz w:val="24"/>
            <w:szCs w:val="24"/>
          </w:rPr>
          <w:t xml:space="preserve">Each room is equipped with large monitors </w:t>
        </w:r>
        <w:r>
          <w:rPr>
            <w:rFonts w:ascii="Arial" w:eastAsia="Calibri Light" w:hAnsi="Arial" w:cs="Arial"/>
            <w:sz w:val="24"/>
            <w:szCs w:val="24"/>
          </w:rPr>
          <w:t>and teleconferencing</w:t>
        </w:r>
        <w:r w:rsidRPr="006A598A">
          <w:rPr>
            <w:rFonts w:ascii="Arial" w:eastAsia="Calibri Light" w:hAnsi="Arial" w:cs="Arial"/>
            <w:sz w:val="24"/>
            <w:szCs w:val="24"/>
          </w:rPr>
          <w:t>.</w:t>
        </w:r>
      </w:ins>
    </w:p>
    <w:p w14:paraId="53CE54CE" w14:textId="77777777" w:rsidR="00DC747B" w:rsidRPr="006A598A" w:rsidRDefault="00DC747B" w:rsidP="00DC747B">
      <w:pPr>
        <w:pStyle w:val="ListParagraph"/>
        <w:numPr>
          <w:ilvl w:val="0"/>
          <w:numId w:val="46"/>
        </w:numPr>
        <w:spacing w:line="276" w:lineRule="auto"/>
        <w:ind w:left="1980" w:right="1001"/>
        <w:rPr>
          <w:ins w:id="31" w:author="Tami Chin" w:date="2018-05-03T20:34:00Z"/>
          <w:rFonts w:ascii="Arial" w:eastAsia="Calibri Light" w:hAnsi="Arial" w:cs="Arial"/>
          <w:sz w:val="24"/>
          <w:szCs w:val="24"/>
        </w:rPr>
      </w:pPr>
      <w:ins w:id="32" w:author="Tami Chin" w:date="2018-05-03T20:34:00Z">
        <w:r w:rsidRPr="006A598A">
          <w:rPr>
            <w:rFonts w:ascii="Arial" w:eastAsia="Calibri Light" w:hAnsi="Arial" w:cs="Arial"/>
            <w:sz w:val="24"/>
            <w:szCs w:val="24"/>
          </w:rPr>
          <w:t>Rooms will be locked after hours, by Security, and re-opened by Security.</w:t>
        </w:r>
      </w:ins>
    </w:p>
    <w:p w14:paraId="746ED8F8" w14:textId="2D984BE3" w:rsidR="00DC747B" w:rsidRPr="00DC747B" w:rsidRDefault="00DC747B">
      <w:pPr>
        <w:pStyle w:val="ListParagraph"/>
        <w:numPr>
          <w:ilvl w:val="0"/>
          <w:numId w:val="46"/>
        </w:numPr>
        <w:spacing w:line="276" w:lineRule="auto"/>
        <w:ind w:right="1091"/>
        <w:rPr>
          <w:ins w:id="33" w:author="Tami Chin" w:date="2018-05-03T20:34:00Z"/>
          <w:rFonts w:ascii="Arial" w:eastAsia="Calibri Light" w:hAnsi="Arial" w:cs="Arial"/>
          <w:sz w:val="24"/>
          <w:szCs w:val="24"/>
          <w:rPrChange w:id="34" w:author="Tami Chin" w:date="2018-05-03T20:34:00Z">
            <w:rPr>
              <w:ins w:id="35" w:author="Tami Chin" w:date="2018-05-03T20:34:00Z"/>
            </w:rPr>
          </w:rPrChange>
        </w:rPr>
        <w:pPrChange w:id="36" w:author="Tami Chin" w:date="2018-05-03T20:34:00Z">
          <w:pPr>
            <w:spacing w:line="276" w:lineRule="auto"/>
            <w:ind w:left="1440" w:right="1091"/>
          </w:pPr>
        </w:pPrChange>
      </w:pPr>
      <w:ins w:id="37" w:author="Tami Chin" w:date="2018-05-03T20:34:00Z">
        <w:r w:rsidRPr="00DC747B">
          <w:rPr>
            <w:rFonts w:ascii="Arial" w:eastAsia="Calibri Light" w:hAnsi="Arial" w:cs="Arial"/>
            <w:sz w:val="24"/>
            <w:szCs w:val="24"/>
            <w:rPrChange w:id="38" w:author="Tami Chin" w:date="2018-05-03T20:34:00Z">
              <w:rPr/>
            </w:rPrChange>
          </w:rPr>
          <w:t>There will be video displays outside of these rooms that will provide meeting schedules</w:t>
        </w:r>
      </w:ins>
    </w:p>
    <w:p w14:paraId="1756BAF2" w14:textId="2D6E1D82" w:rsidR="00B7145F" w:rsidRDefault="00650005" w:rsidP="009B1179">
      <w:pPr>
        <w:spacing w:line="276" w:lineRule="auto"/>
        <w:ind w:left="1440" w:right="1091"/>
        <w:rPr>
          <w:rFonts w:ascii="Arial" w:eastAsia="Calibri Light" w:hAnsi="Arial" w:cs="Arial"/>
          <w:sz w:val="24"/>
          <w:szCs w:val="24"/>
        </w:rPr>
      </w:pPr>
      <w:r w:rsidRPr="00650005">
        <w:rPr>
          <w:rFonts w:ascii="Arial" w:eastAsia="Calibri Light" w:hAnsi="Arial" w:cs="Arial"/>
          <w:sz w:val="24"/>
          <w:szCs w:val="24"/>
          <w:highlight w:val="yellow"/>
        </w:rPr>
        <w:t>QUESTION FOR TAMI</w:t>
      </w:r>
    </w:p>
    <w:p w14:paraId="754E81E5" w14:textId="77777777" w:rsidR="00B7145F" w:rsidRPr="00014C7A" w:rsidRDefault="00B7145F" w:rsidP="002A046F">
      <w:pPr>
        <w:spacing w:line="276" w:lineRule="auto"/>
        <w:ind w:left="1440"/>
        <w:rPr>
          <w:rFonts w:ascii="Arial" w:eastAsia="Calibri Light" w:hAnsi="Arial" w:cs="Arial"/>
          <w:sz w:val="24"/>
          <w:szCs w:val="24"/>
        </w:rPr>
      </w:pPr>
    </w:p>
    <w:p w14:paraId="4E07E379" w14:textId="77777777" w:rsidR="002A046F" w:rsidRPr="00FA5348" w:rsidRDefault="002A046F" w:rsidP="009B1179">
      <w:pPr>
        <w:pStyle w:val="ListParagraph"/>
        <w:spacing w:line="276" w:lineRule="auto"/>
        <w:ind w:left="1440" w:right="1001"/>
        <w:rPr>
          <w:rFonts w:ascii="Arial" w:hAnsi="Arial" w:cs="Arial"/>
          <w:color w:val="00A9A0"/>
          <w:spacing w:val="11"/>
          <w:sz w:val="32"/>
          <w:szCs w:val="32"/>
        </w:rPr>
      </w:pPr>
      <w:r w:rsidRPr="00FA5348">
        <w:rPr>
          <w:rFonts w:ascii="Arial" w:hAnsi="Arial" w:cs="Arial"/>
          <w:color w:val="00A9A0"/>
          <w:spacing w:val="11"/>
          <w:sz w:val="32"/>
          <w:szCs w:val="32"/>
        </w:rPr>
        <w:t>Conference Rooms</w:t>
      </w:r>
    </w:p>
    <w:p w14:paraId="1FAE7605" w14:textId="6104F16C" w:rsidR="00A5328F" w:rsidRDefault="00A5328F" w:rsidP="009B1179">
      <w:pPr>
        <w:spacing w:line="276" w:lineRule="auto"/>
        <w:ind w:left="1440" w:right="1001"/>
        <w:rPr>
          <w:rFonts w:ascii="Arial" w:eastAsia="Calibri Light" w:hAnsi="Arial" w:cs="Arial"/>
          <w:sz w:val="24"/>
          <w:szCs w:val="24"/>
        </w:rPr>
      </w:pPr>
      <w:r>
        <w:rPr>
          <w:rFonts w:ascii="Arial" w:eastAsia="Calibri Light" w:hAnsi="Arial" w:cs="Arial"/>
          <w:sz w:val="24"/>
          <w:szCs w:val="24"/>
        </w:rPr>
        <w:t>Conference r</w:t>
      </w:r>
      <w:r w:rsidR="002A046F" w:rsidRPr="006C2555">
        <w:rPr>
          <w:rFonts w:ascii="Arial" w:eastAsia="Calibri Light" w:hAnsi="Arial" w:cs="Arial"/>
          <w:sz w:val="24"/>
          <w:szCs w:val="24"/>
        </w:rPr>
        <w:t xml:space="preserve">ooms are available on the patient care floors for patient care team </w:t>
      </w:r>
      <w:r w:rsidR="00E64D3D" w:rsidRPr="006C2555">
        <w:rPr>
          <w:rFonts w:ascii="Arial" w:eastAsia="Calibri Light" w:hAnsi="Arial" w:cs="Arial"/>
          <w:sz w:val="24"/>
          <w:szCs w:val="24"/>
        </w:rPr>
        <w:t>use</w:t>
      </w:r>
      <w:r w:rsidR="00E64D3D">
        <w:rPr>
          <w:rFonts w:ascii="Arial" w:eastAsia="Calibri Light" w:hAnsi="Arial" w:cs="Arial"/>
          <w:sz w:val="24"/>
          <w:szCs w:val="24"/>
        </w:rPr>
        <w:t>.</w:t>
      </w:r>
    </w:p>
    <w:p w14:paraId="02F26839" w14:textId="77777777" w:rsidR="00A5328F" w:rsidRDefault="00A5328F" w:rsidP="009B1179">
      <w:pPr>
        <w:spacing w:line="276" w:lineRule="auto"/>
        <w:ind w:left="1440" w:right="1001"/>
        <w:rPr>
          <w:rFonts w:ascii="Arial" w:eastAsia="Calibri Light" w:hAnsi="Arial" w:cs="Arial"/>
          <w:sz w:val="24"/>
          <w:szCs w:val="24"/>
        </w:rPr>
      </w:pPr>
    </w:p>
    <w:p w14:paraId="28951459" w14:textId="4553438C" w:rsidR="002A046F" w:rsidRDefault="002A046F" w:rsidP="009B1179">
      <w:pPr>
        <w:spacing w:line="276" w:lineRule="auto"/>
        <w:ind w:left="1440" w:right="1001"/>
        <w:rPr>
          <w:rFonts w:ascii="Arial" w:eastAsia="Calibri Light" w:hAnsi="Arial" w:cs="Arial"/>
          <w:sz w:val="24"/>
          <w:szCs w:val="24"/>
        </w:rPr>
      </w:pPr>
      <w:r>
        <w:rPr>
          <w:rFonts w:ascii="Arial" w:eastAsia="Calibri Light" w:hAnsi="Arial" w:cs="Arial"/>
          <w:sz w:val="24"/>
          <w:szCs w:val="24"/>
        </w:rPr>
        <w:t>Floor conference rooms are dedicated to the floor</w:t>
      </w:r>
      <w:r w:rsidRPr="006C2555">
        <w:rPr>
          <w:rFonts w:ascii="Arial" w:eastAsia="Calibri Light" w:hAnsi="Arial" w:cs="Arial"/>
          <w:sz w:val="24"/>
          <w:szCs w:val="24"/>
        </w:rPr>
        <w:t>.</w:t>
      </w:r>
      <w:r>
        <w:rPr>
          <w:rFonts w:ascii="Arial" w:eastAsia="Calibri Light" w:hAnsi="Arial" w:cs="Arial"/>
          <w:sz w:val="24"/>
          <w:szCs w:val="24"/>
        </w:rPr>
        <w:t xml:space="preserve"> </w:t>
      </w:r>
      <w:r w:rsidRPr="006C2555">
        <w:rPr>
          <w:rFonts w:ascii="Arial" w:eastAsia="Calibri Light" w:hAnsi="Arial" w:cs="Arial"/>
          <w:sz w:val="24"/>
          <w:szCs w:val="24"/>
        </w:rPr>
        <w:t>Oversight and scheduling of these rooms lie with the Nurse Manager.</w:t>
      </w:r>
      <w:r>
        <w:rPr>
          <w:rFonts w:ascii="Arial" w:eastAsia="Calibri Light" w:hAnsi="Arial" w:cs="Arial"/>
          <w:sz w:val="24"/>
          <w:szCs w:val="24"/>
        </w:rPr>
        <w:t xml:space="preserve"> </w:t>
      </w:r>
      <w:r w:rsidRPr="006C2555">
        <w:rPr>
          <w:rFonts w:ascii="Arial" w:eastAsia="Calibri Light" w:hAnsi="Arial" w:cs="Arial"/>
          <w:sz w:val="24"/>
          <w:szCs w:val="24"/>
        </w:rPr>
        <w:t xml:space="preserve">In general, these can be used for small classes, inservices, </w:t>
      </w:r>
      <w:r w:rsidR="00C07554">
        <w:rPr>
          <w:rFonts w:ascii="Arial" w:eastAsia="Calibri Light" w:hAnsi="Arial" w:cs="Arial"/>
          <w:sz w:val="24"/>
          <w:szCs w:val="24"/>
        </w:rPr>
        <w:t xml:space="preserve">and </w:t>
      </w:r>
      <w:r w:rsidRPr="006C2555">
        <w:rPr>
          <w:rFonts w:ascii="Arial" w:eastAsia="Calibri Light" w:hAnsi="Arial" w:cs="Arial"/>
          <w:sz w:val="24"/>
          <w:szCs w:val="24"/>
        </w:rPr>
        <w:t>department meetings</w:t>
      </w:r>
    </w:p>
    <w:p w14:paraId="7A3A524D" w14:textId="77777777" w:rsidR="002A046F" w:rsidRPr="006C2555" w:rsidRDefault="002A046F" w:rsidP="009B1179">
      <w:pPr>
        <w:spacing w:line="276" w:lineRule="auto"/>
        <w:ind w:left="1440" w:right="1001"/>
        <w:rPr>
          <w:rFonts w:ascii="Arial" w:eastAsia="Calibri Light" w:hAnsi="Arial" w:cs="Arial"/>
          <w:sz w:val="24"/>
          <w:szCs w:val="24"/>
        </w:rPr>
      </w:pPr>
      <w:r w:rsidRPr="006C2555">
        <w:rPr>
          <w:rFonts w:ascii="Arial" w:eastAsia="Calibri Light" w:hAnsi="Arial" w:cs="Arial"/>
          <w:sz w:val="24"/>
          <w:szCs w:val="24"/>
        </w:rPr>
        <w:t xml:space="preserve"> </w:t>
      </w:r>
    </w:p>
    <w:p w14:paraId="2A745F1E" w14:textId="77777777" w:rsidR="002A046F" w:rsidRPr="00DC747B" w:rsidRDefault="002A046F" w:rsidP="009B1179">
      <w:pPr>
        <w:spacing w:line="276" w:lineRule="auto"/>
        <w:ind w:left="1440" w:right="1001"/>
        <w:rPr>
          <w:rFonts w:ascii="Arial" w:eastAsia="Calibri Light" w:hAnsi="Arial" w:cs="Arial"/>
          <w:strike/>
          <w:sz w:val="24"/>
          <w:szCs w:val="24"/>
          <w:rPrChange w:id="39" w:author="Tami Chin" w:date="2018-05-03T20:34:00Z">
            <w:rPr>
              <w:rFonts w:ascii="Arial" w:eastAsia="Calibri Light" w:hAnsi="Arial" w:cs="Arial"/>
              <w:sz w:val="24"/>
              <w:szCs w:val="24"/>
            </w:rPr>
          </w:rPrChange>
        </w:rPr>
      </w:pPr>
      <w:r w:rsidRPr="00DC747B">
        <w:rPr>
          <w:rFonts w:ascii="Arial" w:eastAsia="Calibri Light" w:hAnsi="Arial" w:cs="Arial"/>
          <w:strike/>
          <w:sz w:val="24"/>
          <w:szCs w:val="24"/>
          <w:rPrChange w:id="40" w:author="Tami Chin" w:date="2018-05-03T20:34:00Z">
            <w:rPr>
              <w:rFonts w:ascii="Arial" w:eastAsia="Calibri Light" w:hAnsi="Arial" w:cs="Arial"/>
              <w:sz w:val="24"/>
              <w:szCs w:val="24"/>
            </w:rPr>
          </w:rPrChange>
        </w:rPr>
        <w:t>In addition, there are conference rooms on the 1</w:t>
      </w:r>
      <w:r w:rsidRPr="00DC747B">
        <w:rPr>
          <w:rFonts w:ascii="Arial" w:eastAsia="Calibri Light" w:hAnsi="Arial" w:cs="Arial"/>
          <w:strike/>
          <w:sz w:val="24"/>
          <w:szCs w:val="24"/>
          <w:vertAlign w:val="superscript"/>
          <w:rPrChange w:id="41" w:author="Tami Chin" w:date="2018-05-03T20:34:00Z">
            <w:rPr>
              <w:rFonts w:ascii="Arial" w:eastAsia="Calibri Light" w:hAnsi="Arial" w:cs="Arial"/>
              <w:sz w:val="24"/>
              <w:szCs w:val="24"/>
              <w:vertAlign w:val="superscript"/>
            </w:rPr>
          </w:rPrChange>
        </w:rPr>
        <w:t>st</w:t>
      </w:r>
      <w:r w:rsidRPr="00DC747B">
        <w:rPr>
          <w:rFonts w:ascii="Arial" w:eastAsia="Calibri Light" w:hAnsi="Arial" w:cs="Arial"/>
          <w:strike/>
          <w:sz w:val="24"/>
          <w:szCs w:val="24"/>
          <w:rPrChange w:id="42" w:author="Tami Chin" w:date="2018-05-03T20:34:00Z">
            <w:rPr>
              <w:rFonts w:ascii="Arial" w:eastAsia="Calibri Light" w:hAnsi="Arial" w:cs="Arial"/>
              <w:sz w:val="24"/>
              <w:szCs w:val="24"/>
            </w:rPr>
          </w:rPrChange>
        </w:rPr>
        <w:t xml:space="preserve"> and 2</w:t>
      </w:r>
      <w:r w:rsidRPr="00DC747B">
        <w:rPr>
          <w:rFonts w:ascii="Arial" w:eastAsia="Calibri Light" w:hAnsi="Arial" w:cs="Arial"/>
          <w:strike/>
          <w:sz w:val="24"/>
          <w:szCs w:val="24"/>
          <w:vertAlign w:val="superscript"/>
          <w:rPrChange w:id="43" w:author="Tami Chin" w:date="2018-05-03T20:34:00Z">
            <w:rPr>
              <w:rFonts w:ascii="Arial" w:eastAsia="Calibri Light" w:hAnsi="Arial" w:cs="Arial"/>
              <w:sz w:val="24"/>
              <w:szCs w:val="24"/>
              <w:vertAlign w:val="superscript"/>
            </w:rPr>
          </w:rPrChange>
        </w:rPr>
        <w:t>nd</w:t>
      </w:r>
      <w:r w:rsidRPr="00DC747B">
        <w:rPr>
          <w:rFonts w:ascii="Arial" w:eastAsia="Calibri Light" w:hAnsi="Arial" w:cs="Arial"/>
          <w:strike/>
          <w:sz w:val="24"/>
          <w:szCs w:val="24"/>
          <w:rPrChange w:id="44" w:author="Tami Chin" w:date="2018-05-03T20:34:00Z">
            <w:rPr>
              <w:rFonts w:ascii="Arial" w:eastAsia="Calibri Light" w:hAnsi="Arial" w:cs="Arial"/>
              <w:sz w:val="24"/>
              <w:szCs w:val="24"/>
            </w:rPr>
          </w:rPrChange>
        </w:rPr>
        <w:t xml:space="preserve"> floors, available for hospital and public use. Conference Rooms A &amp; B (1</w:t>
      </w:r>
      <w:r w:rsidRPr="00DC747B">
        <w:rPr>
          <w:rFonts w:ascii="Arial" w:eastAsia="Calibri Light" w:hAnsi="Arial" w:cs="Arial"/>
          <w:strike/>
          <w:sz w:val="24"/>
          <w:szCs w:val="24"/>
          <w:vertAlign w:val="superscript"/>
          <w:rPrChange w:id="45" w:author="Tami Chin" w:date="2018-05-03T20:34:00Z">
            <w:rPr>
              <w:rFonts w:ascii="Arial" w:eastAsia="Calibri Light" w:hAnsi="Arial" w:cs="Arial"/>
              <w:sz w:val="24"/>
              <w:szCs w:val="24"/>
              <w:vertAlign w:val="superscript"/>
            </w:rPr>
          </w:rPrChange>
        </w:rPr>
        <w:t>st</w:t>
      </w:r>
      <w:r w:rsidRPr="00DC747B">
        <w:rPr>
          <w:rFonts w:ascii="Arial" w:eastAsia="Calibri Light" w:hAnsi="Arial" w:cs="Arial"/>
          <w:strike/>
          <w:sz w:val="24"/>
          <w:szCs w:val="24"/>
          <w:rPrChange w:id="46" w:author="Tami Chin" w:date="2018-05-03T20:34:00Z">
            <w:rPr>
              <w:rFonts w:ascii="Arial" w:eastAsia="Calibri Light" w:hAnsi="Arial" w:cs="Arial"/>
              <w:sz w:val="24"/>
              <w:szCs w:val="24"/>
            </w:rPr>
          </w:rPrChange>
        </w:rPr>
        <w:t xml:space="preserve"> floor) and Room 2910 (2</w:t>
      </w:r>
      <w:r w:rsidRPr="00DC747B">
        <w:rPr>
          <w:rFonts w:ascii="Arial" w:eastAsia="Calibri Light" w:hAnsi="Arial" w:cs="Arial"/>
          <w:strike/>
          <w:sz w:val="24"/>
          <w:szCs w:val="24"/>
          <w:vertAlign w:val="superscript"/>
          <w:rPrChange w:id="47" w:author="Tami Chin" w:date="2018-05-03T20:34:00Z">
            <w:rPr>
              <w:rFonts w:ascii="Arial" w:eastAsia="Calibri Light" w:hAnsi="Arial" w:cs="Arial"/>
              <w:sz w:val="24"/>
              <w:szCs w:val="24"/>
              <w:vertAlign w:val="superscript"/>
            </w:rPr>
          </w:rPrChange>
        </w:rPr>
        <w:t>nd</w:t>
      </w:r>
      <w:r w:rsidRPr="00DC747B">
        <w:rPr>
          <w:rFonts w:ascii="Arial" w:eastAsia="Calibri Light" w:hAnsi="Arial" w:cs="Arial"/>
          <w:strike/>
          <w:sz w:val="24"/>
          <w:szCs w:val="24"/>
          <w:rPrChange w:id="48" w:author="Tami Chin" w:date="2018-05-03T20:34:00Z">
            <w:rPr>
              <w:rFonts w:ascii="Arial" w:eastAsia="Calibri Light" w:hAnsi="Arial" w:cs="Arial"/>
              <w:sz w:val="24"/>
              <w:szCs w:val="24"/>
            </w:rPr>
          </w:rPrChange>
        </w:rPr>
        <w:t xml:space="preserve"> floor). </w:t>
      </w:r>
    </w:p>
    <w:p w14:paraId="4D71C136" w14:textId="49C1248D" w:rsidR="002A046F" w:rsidRPr="00DC747B" w:rsidRDefault="002A046F" w:rsidP="00427AD4">
      <w:pPr>
        <w:pStyle w:val="ListParagraph"/>
        <w:numPr>
          <w:ilvl w:val="0"/>
          <w:numId w:val="46"/>
        </w:numPr>
        <w:spacing w:line="276" w:lineRule="auto"/>
        <w:ind w:left="1980" w:right="1001"/>
        <w:rPr>
          <w:rFonts w:ascii="Arial" w:eastAsia="Calibri Light" w:hAnsi="Arial" w:cs="Arial"/>
          <w:strike/>
          <w:sz w:val="24"/>
          <w:szCs w:val="24"/>
          <w:highlight w:val="yellow"/>
          <w:rPrChange w:id="49" w:author="Tami Chin" w:date="2018-05-03T20:34:00Z">
            <w:rPr>
              <w:rFonts w:ascii="Arial" w:eastAsia="Calibri Light" w:hAnsi="Arial" w:cs="Arial"/>
              <w:sz w:val="24"/>
              <w:szCs w:val="24"/>
              <w:highlight w:val="yellow"/>
            </w:rPr>
          </w:rPrChange>
        </w:rPr>
      </w:pPr>
      <w:r w:rsidRPr="00DC747B">
        <w:rPr>
          <w:rFonts w:ascii="Arial" w:eastAsia="Calibri Light" w:hAnsi="Arial" w:cs="Arial"/>
          <w:strike/>
          <w:sz w:val="24"/>
          <w:szCs w:val="24"/>
          <w:rPrChange w:id="50" w:author="Tami Chin" w:date="2018-05-03T20:34:00Z">
            <w:rPr>
              <w:rFonts w:ascii="Arial" w:eastAsia="Calibri Light" w:hAnsi="Arial" w:cs="Arial"/>
              <w:sz w:val="24"/>
              <w:szCs w:val="24"/>
            </w:rPr>
          </w:rPrChange>
        </w:rPr>
        <w:t xml:space="preserve">Reservations are available online through </w:t>
      </w:r>
      <w:r w:rsidRPr="00DC747B">
        <w:rPr>
          <w:rFonts w:ascii="Arial" w:eastAsia="Calibri Light" w:hAnsi="Arial" w:cs="Arial"/>
          <w:strike/>
          <w:sz w:val="24"/>
          <w:szCs w:val="24"/>
          <w:highlight w:val="yellow"/>
          <w:rPrChange w:id="51" w:author="Tami Chin" w:date="2018-05-03T20:34:00Z">
            <w:rPr>
              <w:rFonts w:ascii="Arial" w:eastAsia="Calibri Light" w:hAnsi="Arial" w:cs="Arial"/>
              <w:sz w:val="24"/>
              <w:szCs w:val="24"/>
              <w:highlight w:val="yellow"/>
            </w:rPr>
          </w:rPrChange>
        </w:rPr>
        <w:t>Event Management System (EMS</w:t>
      </w:r>
      <w:r w:rsidR="00650005" w:rsidRPr="00DC747B">
        <w:rPr>
          <w:rFonts w:ascii="Arial" w:eastAsia="Calibri Light" w:hAnsi="Arial" w:cs="Arial"/>
          <w:strike/>
          <w:sz w:val="24"/>
          <w:szCs w:val="24"/>
          <w:highlight w:val="yellow"/>
          <w:rPrChange w:id="52" w:author="Tami Chin" w:date="2018-05-03T20:34:00Z">
            <w:rPr>
              <w:rFonts w:ascii="Arial" w:eastAsia="Calibri Light" w:hAnsi="Arial" w:cs="Arial"/>
              <w:sz w:val="24"/>
              <w:szCs w:val="24"/>
              <w:highlight w:val="yellow"/>
            </w:rPr>
          </w:rPrChange>
        </w:rPr>
        <w:t>??? QUESTION FOR TAMI</w:t>
      </w:r>
    </w:p>
    <w:p w14:paraId="200E211E" w14:textId="76BE2FE9" w:rsidR="002A046F" w:rsidRPr="00DC747B" w:rsidRDefault="002A046F" w:rsidP="00427AD4">
      <w:pPr>
        <w:pStyle w:val="ListParagraph"/>
        <w:numPr>
          <w:ilvl w:val="0"/>
          <w:numId w:val="46"/>
        </w:numPr>
        <w:spacing w:line="276" w:lineRule="auto"/>
        <w:ind w:left="1980" w:right="1001"/>
        <w:rPr>
          <w:rFonts w:ascii="Arial" w:eastAsia="Calibri Light" w:hAnsi="Arial" w:cs="Arial"/>
          <w:strike/>
          <w:sz w:val="24"/>
          <w:szCs w:val="24"/>
          <w:rPrChange w:id="53" w:author="Tami Chin" w:date="2018-05-03T20:35:00Z">
            <w:rPr>
              <w:rFonts w:ascii="Arial" w:eastAsia="Calibri Light" w:hAnsi="Arial" w:cs="Arial"/>
              <w:sz w:val="24"/>
              <w:szCs w:val="24"/>
            </w:rPr>
          </w:rPrChange>
        </w:rPr>
      </w:pPr>
      <w:r w:rsidRPr="00DC747B">
        <w:rPr>
          <w:rFonts w:ascii="Arial" w:eastAsia="Calibri Light" w:hAnsi="Arial" w:cs="Arial"/>
          <w:strike/>
          <w:sz w:val="24"/>
          <w:szCs w:val="24"/>
          <w:rPrChange w:id="54" w:author="Tami Chin" w:date="2018-05-03T20:35:00Z">
            <w:rPr>
              <w:rFonts w:ascii="Arial" w:eastAsia="Calibri Light" w:hAnsi="Arial" w:cs="Arial"/>
              <w:sz w:val="24"/>
              <w:szCs w:val="24"/>
            </w:rPr>
          </w:rPrChange>
        </w:rPr>
        <w:t xml:space="preserve">Each room is equipped with large monitors </w:t>
      </w:r>
      <w:r w:rsidR="00650005" w:rsidRPr="00DC747B">
        <w:rPr>
          <w:rFonts w:ascii="Arial" w:eastAsia="Calibri Light" w:hAnsi="Arial" w:cs="Arial"/>
          <w:strike/>
          <w:sz w:val="24"/>
          <w:szCs w:val="24"/>
          <w:rPrChange w:id="55" w:author="Tami Chin" w:date="2018-05-03T20:35:00Z">
            <w:rPr>
              <w:rFonts w:ascii="Arial" w:eastAsia="Calibri Light" w:hAnsi="Arial" w:cs="Arial"/>
              <w:sz w:val="24"/>
              <w:szCs w:val="24"/>
            </w:rPr>
          </w:rPrChange>
        </w:rPr>
        <w:t>and teleconferencing</w:t>
      </w:r>
      <w:r w:rsidRPr="00DC747B">
        <w:rPr>
          <w:rFonts w:ascii="Arial" w:eastAsia="Calibri Light" w:hAnsi="Arial" w:cs="Arial"/>
          <w:strike/>
          <w:sz w:val="24"/>
          <w:szCs w:val="24"/>
          <w:rPrChange w:id="56" w:author="Tami Chin" w:date="2018-05-03T20:35:00Z">
            <w:rPr>
              <w:rFonts w:ascii="Arial" w:eastAsia="Calibri Light" w:hAnsi="Arial" w:cs="Arial"/>
              <w:sz w:val="24"/>
              <w:szCs w:val="24"/>
            </w:rPr>
          </w:rPrChange>
        </w:rPr>
        <w:t>.</w:t>
      </w:r>
    </w:p>
    <w:p w14:paraId="59192FF9" w14:textId="77777777" w:rsidR="002A046F" w:rsidRPr="00DC747B" w:rsidRDefault="002A046F" w:rsidP="00427AD4">
      <w:pPr>
        <w:pStyle w:val="ListParagraph"/>
        <w:numPr>
          <w:ilvl w:val="0"/>
          <w:numId w:val="46"/>
        </w:numPr>
        <w:spacing w:line="276" w:lineRule="auto"/>
        <w:ind w:left="1980" w:right="1001"/>
        <w:rPr>
          <w:rFonts w:ascii="Arial" w:eastAsia="Calibri Light" w:hAnsi="Arial" w:cs="Arial"/>
          <w:strike/>
          <w:sz w:val="24"/>
          <w:szCs w:val="24"/>
          <w:rPrChange w:id="57" w:author="Tami Chin" w:date="2018-05-03T20:35:00Z">
            <w:rPr>
              <w:rFonts w:ascii="Arial" w:eastAsia="Calibri Light" w:hAnsi="Arial" w:cs="Arial"/>
              <w:sz w:val="24"/>
              <w:szCs w:val="24"/>
            </w:rPr>
          </w:rPrChange>
        </w:rPr>
      </w:pPr>
      <w:r w:rsidRPr="00DC747B">
        <w:rPr>
          <w:rFonts w:ascii="Arial" w:eastAsia="Calibri Light" w:hAnsi="Arial" w:cs="Arial"/>
          <w:strike/>
          <w:sz w:val="24"/>
          <w:szCs w:val="24"/>
          <w:rPrChange w:id="58" w:author="Tami Chin" w:date="2018-05-03T20:35:00Z">
            <w:rPr>
              <w:rFonts w:ascii="Arial" w:eastAsia="Calibri Light" w:hAnsi="Arial" w:cs="Arial"/>
              <w:sz w:val="24"/>
              <w:szCs w:val="24"/>
            </w:rPr>
          </w:rPrChange>
        </w:rPr>
        <w:t>Rooms will be locked after hours, by Security, and re-opened by Security.</w:t>
      </w:r>
    </w:p>
    <w:p w14:paraId="36524683" w14:textId="77777777" w:rsidR="002A046F" w:rsidRPr="00DC747B" w:rsidRDefault="002A046F" w:rsidP="00427AD4">
      <w:pPr>
        <w:pStyle w:val="ListParagraph"/>
        <w:numPr>
          <w:ilvl w:val="0"/>
          <w:numId w:val="46"/>
        </w:numPr>
        <w:spacing w:line="276" w:lineRule="auto"/>
        <w:ind w:left="1980" w:right="1001"/>
        <w:rPr>
          <w:rFonts w:ascii="Arial" w:eastAsia="Calibri Light" w:hAnsi="Arial" w:cs="Arial"/>
          <w:strike/>
          <w:sz w:val="24"/>
          <w:szCs w:val="24"/>
          <w:rPrChange w:id="59" w:author="Tami Chin" w:date="2018-05-03T20:35:00Z">
            <w:rPr>
              <w:rFonts w:ascii="Arial" w:eastAsia="Calibri Light" w:hAnsi="Arial" w:cs="Arial"/>
              <w:sz w:val="24"/>
              <w:szCs w:val="24"/>
            </w:rPr>
          </w:rPrChange>
        </w:rPr>
      </w:pPr>
      <w:r w:rsidRPr="00DC747B">
        <w:rPr>
          <w:rFonts w:ascii="Arial" w:eastAsia="Calibri Light" w:hAnsi="Arial" w:cs="Arial"/>
          <w:strike/>
          <w:sz w:val="24"/>
          <w:szCs w:val="24"/>
          <w:rPrChange w:id="60" w:author="Tami Chin" w:date="2018-05-03T20:35:00Z">
            <w:rPr>
              <w:rFonts w:ascii="Arial" w:eastAsia="Calibri Light" w:hAnsi="Arial" w:cs="Arial"/>
              <w:sz w:val="24"/>
              <w:szCs w:val="24"/>
            </w:rPr>
          </w:rPrChange>
        </w:rPr>
        <w:t>There will be video displays outside of these rooms that will provide meeting</w:t>
      </w:r>
      <w:r w:rsidRPr="006A598A">
        <w:rPr>
          <w:rFonts w:ascii="Arial" w:eastAsia="Calibri Light" w:hAnsi="Arial" w:cs="Arial"/>
          <w:sz w:val="24"/>
          <w:szCs w:val="24"/>
        </w:rPr>
        <w:t xml:space="preserve"> </w:t>
      </w:r>
      <w:r w:rsidRPr="00DC747B">
        <w:rPr>
          <w:rFonts w:ascii="Arial" w:eastAsia="Calibri Light" w:hAnsi="Arial" w:cs="Arial"/>
          <w:strike/>
          <w:sz w:val="24"/>
          <w:szCs w:val="24"/>
          <w:rPrChange w:id="61" w:author="Tami Chin" w:date="2018-05-03T20:35:00Z">
            <w:rPr>
              <w:rFonts w:ascii="Arial" w:eastAsia="Calibri Light" w:hAnsi="Arial" w:cs="Arial"/>
              <w:sz w:val="24"/>
              <w:szCs w:val="24"/>
            </w:rPr>
          </w:rPrChange>
        </w:rPr>
        <w:t xml:space="preserve">schedules. </w:t>
      </w:r>
    </w:p>
    <w:p w14:paraId="0D67EE61" w14:textId="77777777" w:rsidR="002A046F" w:rsidRDefault="002A046F" w:rsidP="002A046F">
      <w:pPr>
        <w:spacing w:line="276" w:lineRule="auto"/>
        <w:ind w:left="1440"/>
        <w:rPr>
          <w:rFonts w:ascii="Arial" w:eastAsia="Calibri Light" w:hAnsi="Arial" w:cs="Arial"/>
          <w:sz w:val="24"/>
          <w:szCs w:val="24"/>
        </w:rPr>
      </w:pPr>
    </w:p>
    <w:p w14:paraId="6730AA18" w14:textId="77777777" w:rsidR="002A046F" w:rsidRPr="006C2555" w:rsidRDefault="002A046F" w:rsidP="002A046F">
      <w:pPr>
        <w:spacing w:line="276" w:lineRule="auto"/>
        <w:ind w:left="1440"/>
        <w:rPr>
          <w:rFonts w:ascii="Arial" w:eastAsia="Calibri Light" w:hAnsi="Arial" w:cs="Arial"/>
          <w:sz w:val="24"/>
          <w:szCs w:val="24"/>
        </w:rPr>
      </w:pPr>
    </w:p>
    <w:p w14:paraId="50FA5706" w14:textId="77777777" w:rsidR="0084587B" w:rsidRDefault="0084587B" w:rsidP="0084587B">
      <w:pPr>
        <w:tabs>
          <w:tab w:val="left" w:pos="1440"/>
        </w:tabs>
        <w:spacing w:line="276" w:lineRule="auto"/>
        <w:ind w:left="1440" w:right="190"/>
        <w:rPr>
          <w:rFonts w:ascii="Arial" w:hAnsi="Arial" w:cs="Arial"/>
          <w:color w:val="00A9A0"/>
          <w:spacing w:val="11"/>
          <w:sz w:val="32"/>
          <w:szCs w:val="32"/>
        </w:rPr>
      </w:pPr>
    </w:p>
    <w:p w14:paraId="2EE96822" w14:textId="77777777" w:rsidR="00E80A88" w:rsidRPr="00323BC3" w:rsidRDefault="00E80A88" w:rsidP="00323BC3">
      <w:pPr>
        <w:pStyle w:val="Heading2"/>
        <w:spacing w:line="276" w:lineRule="auto"/>
        <w:ind w:right="1180"/>
        <w:rPr>
          <w:rFonts w:ascii="Arial" w:hAnsi="Arial" w:cs="Arial"/>
          <w:spacing w:val="12"/>
          <w:sz w:val="24"/>
          <w:szCs w:val="24"/>
        </w:rPr>
      </w:pPr>
    </w:p>
    <w:p w14:paraId="4B4CA9DB" w14:textId="77777777" w:rsidR="007E1082" w:rsidRPr="00323BC3" w:rsidRDefault="007E1082" w:rsidP="00323BC3">
      <w:pPr>
        <w:pStyle w:val="Heading2"/>
        <w:spacing w:line="276" w:lineRule="auto"/>
        <w:ind w:right="1180"/>
        <w:rPr>
          <w:rFonts w:ascii="Arial" w:hAnsi="Arial" w:cs="Arial"/>
          <w:spacing w:val="12"/>
          <w:sz w:val="24"/>
          <w:szCs w:val="24"/>
        </w:rPr>
      </w:pPr>
    </w:p>
    <w:p w14:paraId="571D17AA" w14:textId="77777777" w:rsidR="00E1723E" w:rsidRPr="006C2555" w:rsidRDefault="00E1723E" w:rsidP="00E80A88">
      <w:pPr>
        <w:pStyle w:val="Heading2"/>
        <w:ind w:right="1180"/>
        <w:rPr>
          <w:rFonts w:ascii="Arial" w:hAnsi="Arial" w:cs="Arial"/>
          <w:spacing w:val="12"/>
          <w:sz w:val="24"/>
          <w:szCs w:val="24"/>
        </w:rPr>
      </w:pPr>
    </w:p>
    <w:p w14:paraId="1221BE2F" w14:textId="77777777" w:rsidR="00E1723E" w:rsidRPr="006C2555" w:rsidRDefault="00E1723E" w:rsidP="00E80A88">
      <w:pPr>
        <w:pStyle w:val="Heading2"/>
        <w:ind w:right="1180"/>
        <w:rPr>
          <w:rFonts w:ascii="Arial" w:hAnsi="Arial" w:cs="Arial"/>
          <w:spacing w:val="12"/>
          <w:sz w:val="24"/>
          <w:szCs w:val="24"/>
        </w:rPr>
      </w:pPr>
    </w:p>
    <w:p w14:paraId="3389DA5B" w14:textId="77777777" w:rsidR="00E1723E" w:rsidRPr="006C2555" w:rsidRDefault="00E1723E" w:rsidP="00E80A88">
      <w:pPr>
        <w:pStyle w:val="Heading2"/>
        <w:ind w:right="1180"/>
        <w:rPr>
          <w:rFonts w:ascii="Arial" w:hAnsi="Arial" w:cs="Arial"/>
          <w:spacing w:val="12"/>
          <w:sz w:val="24"/>
          <w:szCs w:val="24"/>
        </w:rPr>
      </w:pPr>
    </w:p>
    <w:p w14:paraId="4A8AA143" w14:textId="77777777" w:rsidR="00323BC3" w:rsidRDefault="00323BC3">
      <w:pPr>
        <w:rPr>
          <w:rFonts w:ascii="Arial" w:hAnsi="Arial" w:cs="Arial"/>
          <w:spacing w:val="12"/>
          <w:sz w:val="24"/>
          <w:szCs w:val="24"/>
        </w:rPr>
      </w:pPr>
    </w:p>
    <w:p w14:paraId="435956C4" w14:textId="77777777" w:rsidR="00323BC3" w:rsidRDefault="00323BC3">
      <w:pPr>
        <w:rPr>
          <w:rFonts w:ascii="Arial" w:hAnsi="Arial" w:cs="Arial"/>
          <w:spacing w:val="12"/>
          <w:sz w:val="24"/>
          <w:szCs w:val="24"/>
        </w:rPr>
      </w:pPr>
    </w:p>
    <w:p w14:paraId="5562655C" w14:textId="415964D4" w:rsidR="00D93878" w:rsidRPr="006C2555" w:rsidRDefault="00BF2009">
      <w:pPr>
        <w:rPr>
          <w:rFonts w:ascii="Arial" w:hAnsi="Arial" w:cs="Arial"/>
          <w:spacing w:val="12"/>
          <w:sz w:val="24"/>
          <w:szCs w:val="24"/>
        </w:rPr>
        <w:sectPr w:rsidR="00D93878" w:rsidRPr="006C2555" w:rsidSect="00217DDA">
          <w:pgSz w:w="12240" w:h="15840"/>
          <w:pgMar w:top="1152" w:right="360" w:bottom="1008" w:left="259" w:header="0" w:footer="720" w:gutter="0"/>
          <w:cols w:space="720"/>
          <w:docGrid w:linePitch="299"/>
        </w:sectPr>
      </w:pPr>
      <w:r>
        <w:rPr>
          <w:rFonts w:ascii="Arial" w:hAnsi="Arial" w:cs="Arial"/>
          <w:spacing w:val="12"/>
          <w:sz w:val="24"/>
          <w:szCs w:val="24"/>
        </w:rPr>
        <w:t>Remove this blank poge</w:t>
      </w:r>
    </w:p>
    <w:p w14:paraId="3AD75131" w14:textId="77777777" w:rsidR="004A61D8" w:rsidRPr="00323BC3" w:rsidRDefault="007321E5" w:rsidP="009B1179">
      <w:pPr>
        <w:spacing w:line="641" w:lineRule="exact"/>
        <w:ind w:left="1440" w:right="1270"/>
        <w:rPr>
          <w:rFonts w:ascii="Arial" w:hAnsi="Arial" w:cs="Arial"/>
          <w:color w:val="BD582C"/>
          <w:spacing w:val="-11"/>
          <w:sz w:val="36"/>
          <w:szCs w:val="36"/>
        </w:rPr>
      </w:pPr>
      <w:r w:rsidRPr="00323BC3">
        <w:rPr>
          <w:rFonts w:ascii="Arial" w:hAnsi="Arial" w:cs="Arial"/>
          <w:color w:val="00A9A0"/>
          <w:spacing w:val="-10"/>
          <w:sz w:val="36"/>
          <w:szCs w:val="36"/>
        </w:rPr>
        <w:t>Department</w:t>
      </w:r>
      <w:r w:rsidRPr="00323BC3">
        <w:rPr>
          <w:rFonts w:ascii="Arial" w:hAnsi="Arial" w:cs="Arial"/>
          <w:color w:val="00A9A0"/>
          <w:spacing w:val="-29"/>
          <w:sz w:val="36"/>
          <w:szCs w:val="36"/>
        </w:rPr>
        <w:t xml:space="preserve"> </w:t>
      </w:r>
      <w:r w:rsidRPr="00323BC3">
        <w:rPr>
          <w:rFonts w:ascii="Arial" w:hAnsi="Arial" w:cs="Arial"/>
          <w:color w:val="00A9A0"/>
          <w:spacing w:val="-8"/>
          <w:sz w:val="36"/>
          <w:szCs w:val="36"/>
        </w:rPr>
        <w:t>and</w:t>
      </w:r>
      <w:r w:rsidRPr="00323BC3">
        <w:rPr>
          <w:rFonts w:ascii="Arial" w:hAnsi="Arial" w:cs="Arial"/>
          <w:color w:val="00A9A0"/>
          <w:spacing w:val="-30"/>
          <w:sz w:val="36"/>
          <w:szCs w:val="36"/>
        </w:rPr>
        <w:t xml:space="preserve"> </w:t>
      </w:r>
      <w:r w:rsidRPr="00323BC3">
        <w:rPr>
          <w:rFonts w:ascii="Arial" w:hAnsi="Arial" w:cs="Arial"/>
          <w:color w:val="00A9A0"/>
          <w:spacing w:val="-11"/>
          <w:sz w:val="36"/>
          <w:szCs w:val="36"/>
        </w:rPr>
        <w:t>Divisions</w:t>
      </w:r>
      <w:r w:rsidRPr="00323BC3">
        <w:rPr>
          <w:rFonts w:ascii="Arial" w:hAnsi="Arial" w:cs="Arial"/>
          <w:color w:val="00A9A0"/>
          <w:spacing w:val="-30"/>
          <w:sz w:val="36"/>
          <w:szCs w:val="36"/>
        </w:rPr>
        <w:t xml:space="preserve"> </w:t>
      </w:r>
      <w:r w:rsidRPr="00323BC3">
        <w:rPr>
          <w:rFonts w:ascii="Arial" w:hAnsi="Arial" w:cs="Arial"/>
          <w:color w:val="00A9A0"/>
          <w:spacing w:val="-6"/>
          <w:sz w:val="36"/>
          <w:szCs w:val="36"/>
        </w:rPr>
        <w:t>by</w:t>
      </w:r>
      <w:r w:rsidRPr="00323BC3">
        <w:rPr>
          <w:rFonts w:ascii="Arial" w:hAnsi="Arial" w:cs="Arial"/>
          <w:color w:val="00A9A0"/>
          <w:spacing w:val="-30"/>
          <w:sz w:val="36"/>
          <w:szCs w:val="36"/>
        </w:rPr>
        <w:t xml:space="preserve"> </w:t>
      </w:r>
      <w:r w:rsidRPr="00323BC3">
        <w:rPr>
          <w:rFonts w:ascii="Arial" w:hAnsi="Arial" w:cs="Arial"/>
          <w:color w:val="00A9A0"/>
          <w:spacing w:val="-11"/>
          <w:sz w:val="36"/>
          <w:szCs w:val="36"/>
        </w:rPr>
        <w:t>Floor</w:t>
      </w:r>
    </w:p>
    <w:p w14:paraId="71528550" w14:textId="752D9DE4" w:rsidR="004A61D8" w:rsidRPr="006C2555" w:rsidRDefault="00644258" w:rsidP="009B1179">
      <w:pPr>
        <w:pStyle w:val="Heading3"/>
        <w:spacing w:before="17"/>
        <w:ind w:left="1440" w:right="1270"/>
        <w:rPr>
          <w:rFonts w:ascii="Arial" w:hAnsi="Arial" w:cs="Arial"/>
          <w:spacing w:val="-2"/>
          <w:sz w:val="24"/>
          <w:szCs w:val="24"/>
        </w:rPr>
      </w:pPr>
      <w:r w:rsidRPr="006C2555">
        <w:rPr>
          <w:rFonts w:ascii="Arial" w:hAnsi="Arial" w:cs="Arial"/>
          <w:spacing w:val="-2"/>
          <w:sz w:val="24"/>
          <w:szCs w:val="24"/>
        </w:rPr>
        <w:t>Mission Bernal Campus</w:t>
      </w:r>
      <w:r w:rsidR="00A639F2" w:rsidRPr="006C2555">
        <w:rPr>
          <w:rFonts w:ascii="Arial" w:hAnsi="Arial" w:cs="Arial"/>
          <w:spacing w:val="-2"/>
          <w:sz w:val="24"/>
          <w:szCs w:val="24"/>
        </w:rPr>
        <w:t xml:space="preserve"> is a seven</w:t>
      </w:r>
      <w:r w:rsidR="00446799" w:rsidRPr="006C2555">
        <w:rPr>
          <w:rFonts w:ascii="Arial" w:hAnsi="Arial" w:cs="Arial"/>
          <w:spacing w:val="-2"/>
          <w:sz w:val="24"/>
          <w:szCs w:val="24"/>
        </w:rPr>
        <w:t>-</w:t>
      </w:r>
      <w:r w:rsidR="00BC4E0F">
        <w:rPr>
          <w:rFonts w:ascii="Arial" w:hAnsi="Arial" w:cs="Arial"/>
          <w:spacing w:val="-2"/>
          <w:sz w:val="24"/>
          <w:szCs w:val="24"/>
        </w:rPr>
        <w:t>story, 120 bed</w:t>
      </w:r>
      <w:r w:rsidR="008D30FC" w:rsidRPr="006C2555">
        <w:rPr>
          <w:rFonts w:ascii="Arial" w:hAnsi="Arial" w:cs="Arial"/>
          <w:spacing w:val="-2"/>
          <w:sz w:val="24"/>
          <w:szCs w:val="24"/>
        </w:rPr>
        <w:t>,</w:t>
      </w:r>
      <w:r w:rsidR="0059260F" w:rsidRPr="006C2555">
        <w:rPr>
          <w:rFonts w:ascii="Arial" w:hAnsi="Arial" w:cs="Arial"/>
          <w:spacing w:val="-2"/>
          <w:sz w:val="24"/>
          <w:szCs w:val="24"/>
        </w:rPr>
        <w:t xml:space="preserve"> full service medical center with an emergency department and supporting services</w:t>
      </w:r>
      <w:r w:rsidR="00BC4E0F">
        <w:rPr>
          <w:rFonts w:ascii="Arial" w:hAnsi="Arial" w:cs="Arial"/>
          <w:spacing w:val="-2"/>
          <w:sz w:val="24"/>
          <w:szCs w:val="24"/>
        </w:rPr>
        <w:t xml:space="preserve">, </w:t>
      </w:r>
      <w:r w:rsidR="00FB46A5" w:rsidRPr="006C2555">
        <w:rPr>
          <w:rFonts w:ascii="Arial" w:hAnsi="Arial" w:cs="Arial"/>
          <w:spacing w:val="-2"/>
          <w:sz w:val="24"/>
          <w:szCs w:val="24"/>
        </w:rPr>
        <w:t xml:space="preserve">including imaging services, and laboratory.  The </w:t>
      </w:r>
      <w:r w:rsidR="00745055" w:rsidRPr="006C2555">
        <w:rPr>
          <w:rFonts w:ascii="Arial" w:hAnsi="Arial" w:cs="Arial"/>
          <w:spacing w:val="-2"/>
          <w:sz w:val="24"/>
          <w:szCs w:val="24"/>
        </w:rPr>
        <w:t>building is thoughtfully designed to enhance patient comfort</w:t>
      </w:r>
      <w:r w:rsidR="00F8392B" w:rsidRPr="006C2555">
        <w:rPr>
          <w:rFonts w:ascii="Arial" w:hAnsi="Arial" w:cs="Arial"/>
          <w:spacing w:val="-2"/>
          <w:sz w:val="24"/>
          <w:szCs w:val="24"/>
        </w:rPr>
        <w:t>,</w:t>
      </w:r>
      <w:r w:rsidR="00485BF1" w:rsidRPr="006C2555">
        <w:rPr>
          <w:rFonts w:ascii="Arial" w:hAnsi="Arial" w:cs="Arial"/>
          <w:spacing w:val="-2"/>
          <w:sz w:val="24"/>
          <w:szCs w:val="24"/>
        </w:rPr>
        <w:t xml:space="preserve"> be environmentally</w:t>
      </w:r>
      <w:r w:rsidR="00F8392B" w:rsidRPr="006C2555">
        <w:rPr>
          <w:rFonts w:ascii="Arial" w:hAnsi="Arial" w:cs="Arial"/>
          <w:spacing w:val="-2"/>
          <w:sz w:val="24"/>
          <w:szCs w:val="24"/>
        </w:rPr>
        <w:t xml:space="preserve"> </w:t>
      </w:r>
      <w:r w:rsidR="00B24B77" w:rsidRPr="006C2555">
        <w:rPr>
          <w:rFonts w:ascii="Arial" w:hAnsi="Arial" w:cs="Arial"/>
          <w:spacing w:val="-2"/>
          <w:sz w:val="24"/>
          <w:szCs w:val="24"/>
        </w:rPr>
        <w:t>conscience, seismically</w:t>
      </w:r>
      <w:r w:rsidR="00485BF1" w:rsidRPr="006C2555">
        <w:rPr>
          <w:rFonts w:ascii="Arial" w:hAnsi="Arial" w:cs="Arial"/>
          <w:spacing w:val="-2"/>
          <w:sz w:val="24"/>
          <w:szCs w:val="24"/>
        </w:rPr>
        <w:t xml:space="preserve"> safe</w:t>
      </w:r>
      <w:r w:rsidR="00B24B77" w:rsidRPr="006C2555">
        <w:rPr>
          <w:rFonts w:ascii="Arial" w:hAnsi="Arial" w:cs="Arial"/>
          <w:spacing w:val="-2"/>
          <w:sz w:val="24"/>
          <w:szCs w:val="24"/>
        </w:rPr>
        <w:t>, and</w:t>
      </w:r>
      <w:r w:rsidR="00AC0F63" w:rsidRPr="006C2555">
        <w:rPr>
          <w:rFonts w:ascii="Arial" w:hAnsi="Arial" w:cs="Arial"/>
          <w:spacing w:val="-2"/>
          <w:sz w:val="24"/>
          <w:szCs w:val="24"/>
        </w:rPr>
        <w:t xml:space="preserve"> support</w:t>
      </w:r>
      <w:r w:rsidR="00442BC9" w:rsidRPr="006C2555">
        <w:rPr>
          <w:rFonts w:ascii="Arial" w:hAnsi="Arial" w:cs="Arial"/>
          <w:spacing w:val="-2"/>
          <w:sz w:val="24"/>
          <w:szCs w:val="24"/>
        </w:rPr>
        <w:t xml:space="preserve"> current and future technologies. </w:t>
      </w:r>
    </w:p>
    <w:p w14:paraId="05D136F7" w14:textId="77777777" w:rsidR="00442BC9" w:rsidRPr="006C2555" w:rsidRDefault="00442BC9" w:rsidP="009B1179">
      <w:pPr>
        <w:pStyle w:val="Heading3"/>
        <w:spacing w:before="17"/>
        <w:ind w:left="1440" w:right="1270"/>
        <w:rPr>
          <w:rFonts w:ascii="Arial" w:hAnsi="Arial" w:cs="Arial"/>
          <w:spacing w:val="-2"/>
          <w:sz w:val="16"/>
          <w:szCs w:val="16"/>
        </w:rPr>
      </w:pPr>
    </w:p>
    <w:p w14:paraId="46366098" w14:textId="77777777" w:rsidR="00C6218B" w:rsidRPr="006C2555" w:rsidRDefault="0097400A" w:rsidP="009B1179">
      <w:pPr>
        <w:pStyle w:val="Heading3"/>
        <w:spacing w:before="17"/>
        <w:ind w:left="1440" w:right="1270"/>
        <w:rPr>
          <w:rFonts w:ascii="Arial" w:hAnsi="Arial" w:cs="Arial"/>
          <w:spacing w:val="-2"/>
          <w:sz w:val="24"/>
          <w:szCs w:val="24"/>
        </w:rPr>
      </w:pPr>
      <w:r w:rsidRPr="006C2555">
        <w:rPr>
          <w:rFonts w:ascii="Arial" w:hAnsi="Arial" w:cs="Arial"/>
          <w:spacing w:val="-2"/>
          <w:sz w:val="24"/>
          <w:szCs w:val="24"/>
        </w:rPr>
        <w:t xml:space="preserve">A department phone directory is on </w:t>
      </w:r>
      <w:r w:rsidRPr="006C2555">
        <w:rPr>
          <w:rFonts w:ascii="Arial" w:hAnsi="Arial" w:cs="Arial"/>
          <w:spacing w:val="-2"/>
          <w:sz w:val="24"/>
          <w:szCs w:val="24"/>
          <w:highlight w:val="yellow"/>
        </w:rPr>
        <w:t>page XX</w:t>
      </w:r>
      <w:r w:rsidRPr="006C2555">
        <w:rPr>
          <w:rFonts w:ascii="Arial" w:hAnsi="Arial" w:cs="Arial"/>
          <w:spacing w:val="-2"/>
          <w:sz w:val="24"/>
          <w:szCs w:val="24"/>
        </w:rPr>
        <w:t xml:space="preserve">. </w:t>
      </w:r>
    </w:p>
    <w:p w14:paraId="2F249045" w14:textId="77777777" w:rsidR="001A7BB4" w:rsidRDefault="001A7BB4" w:rsidP="009B1179">
      <w:pPr>
        <w:pStyle w:val="Heading3"/>
        <w:spacing w:before="17"/>
        <w:ind w:left="1440" w:right="1270"/>
        <w:rPr>
          <w:rFonts w:ascii="Arial" w:hAnsi="Arial" w:cs="Arial"/>
          <w:spacing w:val="-2"/>
          <w:sz w:val="16"/>
          <w:szCs w:val="16"/>
        </w:rPr>
      </w:pPr>
    </w:p>
    <w:p w14:paraId="5211E34D" w14:textId="121A3DB9" w:rsidR="00650005" w:rsidRDefault="00650005" w:rsidP="009B1179">
      <w:pPr>
        <w:pStyle w:val="Heading3"/>
        <w:spacing w:before="17"/>
        <w:ind w:left="1440" w:right="1270"/>
        <w:rPr>
          <w:ins w:id="62" w:author="Tami Chin" w:date="2018-05-03T20:38:00Z"/>
          <w:rFonts w:ascii="Arial" w:hAnsi="Arial" w:cs="Arial"/>
          <w:spacing w:val="-2"/>
          <w:sz w:val="36"/>
          <w:szCs w:val="36"/>
        </w:rPr>
      </w:pPr>
      <w:r w:rsidRPr="00650005">
        <w:rPr>
          <w:rFonts w:ascii="Arial" w:hAnsi="Arial" w:cs="Arial"/>
          <w:spacing w:val="-2"/>
          <w:sz w:val="36"/>
          <w:szCs w:val="36"/>
        </w:rPr>
        <w:br/>
      </w:r>
      <w:r w:rsidRPr="00650005">
        <w:rPr>
          <w:rFonts w:ascii="Arial" w:hAnsi="Arial" w:cs="Arial"/>
          <w:spacing w:val="-2"/>
          <w:sz w:val="36"/>
          <w:szCs w:val="36"/>
          <w:highlight w:val="yellow"/>
        </w:rPr>
        <w:t>TAMI: Per Jim B, we need an updated chart from you</w:t>
      </w:r>
    </w:p>
    <w:p w14:paraId="58878BC0" w14:textId="77777777" w:rsidR="00DC747B" w:rsidRDefault="00DC747B" w:rsidP="009B1179">
      <w:pPr>
        <w:pStyle w:val="Heading3"/>
        <w:spacing w:before="17"/>
        <w:ind w:left="1440" w:right="1270"/>
        <w:rPr>
          <w:ins w:id="63" w:author="Tami Chin" w:date="2018-05-03T20:38:00Z"/>
          <w:rFonts w:ascii="Arial" w:hAnsi="Arial" w:cs="Arial"/>
          <w:spacing w:val="-2"/>
          <w:sz w:val="36"/>
          <w:szCs w:val="36"/>
        </w:rPr>
      </w:pPr>
    </w:p>
    <w:p w14:paraId="6309209C" w14:textId="1CAA5D1E" w:rsidR="00DC747B" w:rsidRDefault="00DC747B" w:rsidP="009B1179">
      <w:pPr>
        <w:pStyle w:val="Heading3"/>
        <w:spacing w:before="17"/>
        <w:ind w:left="1440" w:right="1270"/>
        <w:rPr>
          <w:ins w:id="64" w:author="Tami Chin" w:date="2018-05-03T20:38:00Z"/>
          <w:rFonts w:ascii="Arial" w:hAnsi="Arial" w:cs="Arial"/>
          <w:spacing w:val="-2"/>
          <w:sz w:val="36"/>
          <w:szCs w:val="36"/>
        </w:rPr>
      </w:pPr>
      <w:ins w:id="65" w:author="Tami Chin" w:date="2018-05-03T20:38:00Z">
        <w:r>
          <w:rPr>
            <w:noProof/>
          </w:rPr>
          <w:drawing>
            <wp:inline distT="0" distB="0" distL="0" distR="0" wp14:anchorId="4EC2F8D3" wp14:editId="28D0A7F2">
              <wp:extent cx="7372350" cy="3714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372350" cy="3714750"/>
                      </a:xfrm>
                      <a:prstGeom prst="rect">
                        <a:avLst/>
                      </a:prstGeom>
                    </pic:spPr>
                  </pic:pic>
                </a:graphicData>
              </a:graphic>
            </wp:inline>
          </w:drawing>
        </w:r>
      </w:ins>
    </w:p>
    <w:p w14:paraId="7034F508" w14:textId="77777777" w:rsidR="00DC747B" w:rsidRPr="00650005" w:rsidRDefault="00DC747B" w:rsidP="009B1179">
      <w:pPr>
        <w:pStyle w:val="Heading3"/>
        <w:spacing w:before="17"/>
        <w:ind w:left="1440" w:right="1270"/>
        <w:rPr>
          <w:rFonts w:ascii="Arial" w:hAnsi="Arial" w:cs="Arial"/>
          <w:spacing w:val="-2"/>
          <w:sz w:val="36"/>
          <w:szCs w:val="36"/>
        </w:rPr>
      </w:pPr>
    </w:p>
    <w:p w14:paraId="28BF73DF" w14:textId="77777777" w:rsidR="001A7BB4" w:rsidRPr="006C2555" w:rsidRDefault="00323BC3" w:rsidP="009B1179">
      <w:pPr>
        <w:pStyle w:val="Heading3"/>
        <w:spacing w:before="17"/>
        <w:ind w:left="1440" w:right="1270"/>
        <w:rPr>
          <w:rFonts w:ascii="Arial" w:hAnsi="Arial" w:cs="Arial"/>
          <w:spacing w:val="-2"/>
          <w:sz w:val="24"/>
          <w:szCs w:val="24"/>
        </w:rPr>
      </w:pPr>
      <w:r>
        <w:rPr>
          <w:noProof/>
        </w:rPr>
        <mc:AlternateContent>
          <mc:Choice Requires="wps">
            <w:drawing>
              <wp:anchor distT="0" distB="0" distL="114300" distR="114300" simplePos="0" relativeHeight="251760640" behindDoc="0" locked="0" layoutInCell="1" allowOverlap="1" wp14:anchorId="4CE2DEC3" wp14:editId="3688B3A9">
                <wp:simplePos x="0" y="0"/>
                <wp:positionH relativeFrom="column">
                  <wp:posOffset>1077432</wp:posOffset>
                </wp:positionH>
                <wp:positionV relativeFrom="paragraph">
                  <wp:posOffset>6453</wp:posOffset>
                </wp:positionV>
                <wp:extent cx="5631051" cy="3590441"/>
                <wp:effectExtent l="0" t="0" r="0" b="0"/>
                <wp:wrapNone/>
                <wp:docPr id="42" name="Text Box 42"/>
                <wp:cNvGraphicFramePr/>
                <a:graphic xmlns:a="http://schemas.openxmlformats.org/drawingml/2006/main">
                  <a:graphicData uri="http://schemas.microsoft.com/office/word/2010/wordprocessingShape">
                    <wps:wsp>
                      <wps:cNvSpPr txBox="1"/>
                      <wps:spPr>
                        <a:xfrm>
                          <a:off x="0" y="0"/>
                          <a:ext cx="5631051" cy="3590441"/>
                        </a:xfrm>
                        <a:prstGeom prst="rect">
                          <a:avLst/>
                        </a:prstGeom>
                        <a:noFill/>
                        <a:ln w="6350">
                          <a:noFill/>
                        </a:ln>
                      </wps:spPr>
                      <wps:txbx>
                        <w:txbxContent>
                          <w:p w14:paraId="1E131D7D" w14:textId="77777777" w:rsidR="008607F0" w:rsidRPr="00F8517B" w:rsidRDefault="008607F0" w:rsidP="00323BC3">
                            <w:pPr>
                              <w:jc w:val="center"/>
                              <w:rPr>
                                <w:color w:val="FF0000"/>
                                <w:sz w:val="100"/>
                                <w:szCs w:val="100"/>
                                <w14:textFill>
                                  <w14:solidFill>
                                    <w14:srgbClr w14:val="FF0000">
                                      <w14:tint w14:val="66000"/>
                                      <w14:satMod w14:val="160000"/>
                                    </w14:srgbClr>
                                  </w14:solidFill>
                                </w14:textFill>
                              </w:rPr>
                            </w:pPr>
                            <w:r w:rsidRPr="00F8517B">
                              <w:rPr>
                                <w:color w:val="FF0000"/>
                                <w:sz w:val="100"/>
                                <w:szCs w:val="100"/>
                                <w14:textFill>
                                  <w14:solidFill>
                                    <w14:srgbClr w14:val="FF0000">
                                      <w14:tint w14:val="66000"/>
                                      <w14:satMod w14:val="160000"/>
                                    </w14:srgbClr>
                                  </w14:solidFill>
                                </w14:textFill>
                              </w:rPr>
                              <w:t xml:space="preserve">Placeholder – </w:t>
                            </w:r>
                            <w:r>
                              <w:rPr>
                                <w:color w:val="FF0000"/>
                                <w:sz w:val="100"/>
                                <w:szCs w:val="100"/>
                                <w14:textFill>
                                  <w14:solidFill>
                                    <w14:srgbClr w14:val="FF0000">
                                      <w14:tint w14:val="66000"/>
                                      <w14:satMod w14:val="160000"/>
                                    </w14:srgbClr>
                                  </w14:solidFill>
                                </w14:textFill>
                              </w:rPr>
                              <w:t>Eric will change levels to floors</w:t>
                            </w:r>
                            <w:r w:rsidRPr="00F8517B">
                              <w:rPr>
                                <w:color w:val="FF0000"/>
                                <w:sz w:val="100"/>
                                <w:szCs w:val="100"/>
                                <w14:textFill>
                                  <w14:solidFill>
                                    <w14:srgbClr w14:val="FF0000">
                                      <w14:tint w14:val="66000"/>
                                      <w14:satMod w14:val="160000"/>
                                    </w14:srgbClr>
                                  </w14:solidFill>
                                </w14:textFil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type w14:anchorId="4CE2DEC3" id="_x0000_t202" coordsize="21600,21600" o:spt="202" path="m,l,21600r21600,l21600,xe">
                <v:stroke joinstyle="miter"/>
                <v:path gradientshapeok="t" o:connecttype="rect"/>
              </v:shapetype>
              <v:shape id="Text Box 42" o:spid="_x0000_s1026" type="#_x0000_t202" style="position:absolute;left:0;text-align:left;margin-left:84.85pt;margin-top:.5pt;width:443.4pt;height:282.7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" filled="f" stroked="f" strokeweight=".5pt">
                <v:textbox>
                  <w:txbxContent>
                    <w:p w14:paraId="1E131D7D" w14:textId="77777777" w:rsidR="008607F0" w:rsidRPr="00F8517B" w:rsidRDefault="008607F0" w:rsidP="00323BC3">
                      <w:pPr>
                        <w:jc w:val="center"/>
                        <w:rPr>
                          <w:color w:val="FF0000"/>
                          <w:sz w:val="100"/>
                          <w:szCs w:val="100"/>
                          <w14:textFill>
                            <w14:solidFill>
                              <w14:srgbClr w14:val="FF0000">
                                <w14:tint w14:val="66000"/>
                                <w14:satMod w14:val="160000"/>
                              </w14:srgbClr>
                            </w14:solidFill>
                          </w14:textFill>
                        </w:rPr>
                      </w:pPr>
                      <w:r w:rsidRPr="00F8517B">
                        <w:rPr>
                          <w:color w:val="FF0000"/>
                          <w:sz w:val="100"/>
                          <w:szCs w:val="100"/>
                          <w14:textFill>
                            <w14:solidFill>
                              <w14:srgbClr w14:val="FF0000">
                                <w14:tint w14:val="66000"/>
                                <w14:satMod w14:val="160000"/>
                              </w14:srgbClr>
                            </w14:solidFill>
                          </w14:textFill>
                        </w:rPr>
                        <w:t xml:space="preserve">Placeholder – </w:t>
                      </w:r>
                      <w:r>
                        <w:rPr>
                          <w:color w:val="FF0000"/>
                          <w:sz w:val="100"/>
                          <w:szCs w:val="100"/>
                          <w14:textFill>
                            <w14:solidFill>
                              <w14:srgbClr w14:val="FF0000">
                                <w14:tint w14:val="66000"/>
                                <w14:satMod w14:val="160000"/>
                              </w14:srgbClr>
                            </w14:solidFill>
                          </w14:textFill>
                        </w:rPr>
                        <w:t>Eric will change levels to floors</w:t>
                      </w:r>
                      <w:r w:rsidRPr="00F8517B">
                        <w:rPr>
                          <w:color w:val="FF0000"/>
                          <w:sz w:val="100"/>
                          <w:szCs w:val="100"/>
                          <w14:textFill>
                            <w14:solidFill>
                              <w14:srgbClr w14:val="FF0000">
                                <w14:tint w14:val="66000"/>
                                <w14:satMod w14:val="160000"/>
                              </w14:srgbClr>
                            </w14:solidFill>
                          </w14:textFill>
                        </w:rPr>
                        <w:t>.</w:t>
                      </w:r>
                    </w:p>
                  </w:txbxContent>
                </v:textbox>
              </v:shape>
            </w:pict>
          </mc:Fallback>
        </mc:AlternateContent>
      </w:r>
      <w:r w:rsidR="001A7BB4" w:rsidRPr="006C2555">
        <w:rPr>
          <w:rFonts w:ascii="Arial" w:hAnsi="Arial" w:cs="Arial"/>
          <w:noProof/>
        </w:rPr>
        <w:drawing>
          <wp:inline distT="0" distB="0" distL="0" distR="0" wp14:anchorId="3561258C" wp14:editId="6AEA4CD0">
            <wp:extent cx="5943600" cy="3002280"/>
            <wp:effectExtent l="0" t="0" r="0" b="762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02280"/>
                    </a:xfrm>
                    <a:prstGeom prst="rect">
                      <a:avLst/>
                    </a:prstGeom>
                  </pic:spPr>
                </pic:pic>
              </a:graphicData>
            </a:graphic>
          </wp:inline>
        </w:drawing>
      </w:r>
    </w:p>
    <w:p w14:paraId="53CCEC74" w14:textId="77777777" w:rsidR="00527F29" w:rsidRPr="006C2555" w:rsidRDefault="00527F29" w:rsidP="009B1179">
      <w:pPr>
        <w:pStyle w:val="Heading3"/>
        <w:spacing w:before="17"/>
        <w:ind w:left="1440" w:right="1270"/>
        <w:rPr>
          <w:rFonts w:ascii="Arial" w:hAnsi="Arial" w:cs="Arial"/>
          <w:spacing w:val="-2"/>
          <w:sz w:val="24"/>
          <w:szCs w:val="24"/>
        </w:rPr>
      </w:pPr>
    </w:p>
    <w:p w14:paraId="7798120D" w14:textId="77777777" w:rsidR="00527F29" w:rsidRPr="006C2555" w:rsidRDefault="00527F29" w:rsidP="009B1179">
      <w:pPr>
        <w:pStyle w:val="Heading3"/>
        <w:spacing w:before="17"/>
        <w:ind w:left="1440" w:right="1270"/>
        <w:rPr>
          <w:rFonts w:ascii="Arial" w:hAnsi="Arial" w:cs="Arial"/>
          <w:spacing w:val="-2"/>
          <w:sz w:val="24"/>
          <w:szCs w:val="24"/>
        </w:rPr>
      </w:pPr>
    </w:p>
    <w:p w14:paraId="1FF97CDA" w14:textId="77777777" w:rsidR="00527F29" w:rsidRDefault="00894CBC" w:rsidP="009B1179">
      <w:pPr>
        <w:pStyle w:val="Heading3"/>
        <w:spacing w:before="17"/>
        <w:ind w:left="1440" w:right="1270"/>
        <w:jc w:val="center"/>
        <w:rPr>
          <w:rFonts w:ascii="Arial" w:hAnsi="Arial" w:cs="Arial"/>
          <w:spacing w:val="-2"/>
          <w:sz w:val="24"/>
          <w:szCs w:val="24"/>
        </w:rPr>
      </w:pPr>
      <w:r>
        <w:rPr>
          <w:noProof/>
        </w:rPr>
        <w:drawing>
          <wp:inline distT="0" distB="0" distL="0" distR="0" wp14:anchorId="3991C96A" wp14:editId="28E8B91B">
            <wp:extent cx="3752877" cy="266701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52877" cy="2667019"/>
                    </a:xfrm>
                    <a:prstGeom prst="rect">
                      <a:avLst/>
                    </a:prstGeom>
                  </pic:spPr>
                </pic:pic>
              </a:graphicData>
            </a:graphic>
          </wp:inline>
        </w:drawing>
      </w:r>
    </w:p>
    <w:p w14:paraId="4137820D" w14:textId="77777777" w:rsidR="00D66789" w:rsidRDefault="00D66789" w:rsidP="009B1179">
      <w:pPr>
        <w:pStyle w:val="Heading3"/>
        <w:spacing w:before="17"/>
        <w:ind w:left="1440" w:right="1270"/>
        <w:jc w:val="center"/>
        <w:rPr>
          <w:rFonts w:ascii="Arial" w:hAnsi="Arial" w:cs="Arial"/>
          <w:spacing w:val="-2"/>
          <w:sz w:val="24"/>
          <w:szCs w:val="24"/>
        </w:rPr>
      </w:pPr>
    </w:p>
    <w:p w14:paraId="0984F1CF" w14:textId="77777777" w:rsidR="00D66789" w:rsidRPr="006C2555" w:rsidRDefault="00D66789" w:rsidP="009B1179">
      <w:pPr>
        <w:pStyle w:val="Heading3"/>
        <w:spacing w:before="17"/>
        <w:ind w:left="1440" w:right="1270"/>
        <w:jc w:val="center"/>
        <w:rPr>
          <w:rFonts w:ascii="Arial" w:hAnsi="Arial" w:cs="Arial"/>
          <w:spacing w:val="-2"/>
          <w:sz w:val="24"/>
          <w:szCs w:val="24"/>
        </w:rPr>
        <w:sectPr w:rsidR="00D66789" w:rsidRPr="006C2555" w:rsidSect="00217DDA">
          <w:pgSz w:w="12240" w:h="15840"/>
          <w:pgMar w:top="1480" w:right="0" w:bottom="1580" w:left="260" w:header="0" w:footer="720" w:gutter="0"/>
          <w:cols w:space="720"/>
          <w:docGrid w:linePitch="299"/>
        </w:sectPr>
      </w:pPr>
    </w:p>
    <w:p w14:paraId="1D7DE778"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0225B7E5"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7C0C82BC"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07006F7F"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36C215A8"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4EC5A28D"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0EF9D0DE"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20CE9FBB"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31D27C8F"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7301598E"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15D59419"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3D9F5222"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241EAE08"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48072DEA"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56794F03"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06D8FA3D"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4D04A8F6"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46D2C50D"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1EDE5BD7"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4C3D57CF" w14:textId="77777777" w:rsidR="00BC4E0F" w:rsidRDefault="00BC4E0F" w:rsidP="009B1179">
      <w:pPr>
        <w:pStyle w:val="Heading2"/>
        <w:spacing w:line="276" w:lineRule="auto"/>
        <w:ind w:left="1539" w:right="1360"/>
        <w:rPr>
          <w:rFonts w:ascii="Arial" w:hAnsi="Arial" w:cs="Arial"/>
          <w:color w:val="00A9A0"/>
          <w:spacing w:val="11"/>
          <w:sz w:val="32"/>
          <w:szCs w:val="32"/>
        </w:rPr>
      </w:pPr>
      <w:r w:rsidRPr="00BC4E0F">
        <w:rPr>
          <w:rFonts w:ascii="Arial" w:hAnsi="Arial" w:cs="Arial"/>
          <w:color w:val="00A9A0"/>
          <w:spacing w:val="11"/>
          <w:sz w:val="32"/>
          <w:szCs w:val="32"/>
          <w:highlight w:val="yellow"/>
        </w:rPr>
        <w:t>ERIC To import final</w:t>
      </w:r>
      <w:r>
        <w:rPr>
          <w:rFonts w:ascii="Arial" w:hAnsi="Arial" w:cs="Arial"/>
          <w:color w:val="00A9A0"/>
          <w:spacing w:val="11"/>
          <w:sz w:val="32"/>
          <w:szCs w:val="32"/>
          <w:highlight w:val="yellow"/>
        </w:rPr>
        <w:t xml:space="preserve"> </w:t>
      </w:r>
      <w:r w:rsidRPr="00BC4E0F">
        <w:rPr>
          <w:rFonts w:ascii="Arial" w:hAnsi="Arial" w:cs="Arial"/>
          <w:color w:val="00A9A0"/>
          <w:spacing w:val="11"/>
          <w:sz w:val="32"/>
          <w:szCs w:val="32"/>
          <w:highlight w:val="yellow"/>
        </w:rPr>
        <w:t>Pocket Guide for al</w:t>
      </w:r>
      <w:r>
        <w:rPr>
          <w:rFonts w:ascii="Arial" w:hAnsi="Arial" w:cs="Arial"/>
          <w:color w:val="00A9A0"/>
          <w:spacing w:val="11"/>
          <w:sz w:val="32"/>
          <w:szCs w:val="32"/>
          <w:highlight w:val="yellow"/>
        </w:rPr>
        <w:t>l</w:t>
      </w:r>
      <w:r w:rsidRPr="00BC4E0F">
        <w:rPr>
          <w:rFonts w:ascii="Arial" w:hAnsi="Arial" w:cs="Arial"/>
          <w:color w:val="00A9A0"/>
          <w:spacing w:val="11"/>
          <w:sz w:val="32"/>
          <w:szCs w:val="32"/>
          <w:highlight w:val="yellow"/>
        </w:rPr>
        <w:t xml:space="preserve"> floor maps</w:t>
      </w:r>
      <w:r>
        <w:rPr>
          <w:rFonts w:ascii="Arial" w:hAnsi="Arial" w:cs="Arial"/>
          <w:color w:val="00A9A0"/>
          <w:spacing w:val="11"/>
          <w:sz w:val="32"/>
          <w:szCs w:val="32"/>
        </w:rPr>
        <w:t xml:space="preserve"> </w:t>
      </w:r>
      <w:r w:rsidRPr="00BC4E0F">
        <w:rPr>
          <w:rFonts w:ascii="Arial" w:hAnsi="Arial" w:cs="Arial"/>
          <w:color w:val="00A9A0"/>
          <w:spacing w:val="11"/>
          <w:sz w:val="32"/>
          <w:szCs w:val="32"/>
          <w:highlight w:val="yellow"/>
        </w:rPr>
        <w:t>and descriptions</w:t>
      </w:r>
    </w:p>
    <w:p w14:paraId="685E7038" w14:textId="77777777" w:rsidR="00BC4E0F" w:rsidRDefault="00BC4E0F" w:rsidP="009B1179">
      <w:pPr>
        <w:pStyle w:val="Heading2"/>
        <w:spacing w:line="276" w:lineRule="auto"/>
        <w:ind w:left="1539" w:right="1360"/>
        <w:rPr>
          <w:rFonts w:ascii="Arial" w:hAnsi="Arial" w:cs="Arial"/>
          <w:color w:val="00A9A0"/>
          <w:spacing w:val="11"/>
          <w:sz w:val="32"/>
          <w:szCs w:val="32"/>
        </w:rPr>
      </w:pPr>
    </w:p>
    <w:p w14:paraId="0A041440" w14:textId="77777777" w:rsidR="004A61D8" w:rsidRPr="00323BC3" w:rsidRDefault="009D633F" w:rsidP="009B1179">
      <w:pPr>
        <w:pStyle w:val="Heading2"/>
        <w:spacing w:line="276" w:lineRule="auto"/>
        <w:ind w:left="1539" w:right="1360"/>
        <w:rPr>
          <w:rFonts w:ascii="Arial" w:hAnsi="Arial" w:cs="Arial"/>
          <w:color w:val="00A9A0"/>
          <w:spacing w:val="11"/>
          <w:sz w:val="32"/>
          <w:szCs w:val="32"/>
        </w:rPr>
      </w:pPr>
      <w:r w:rsidRPr="00323BC3">
        <w:rPr>
          <w:rFonts w:ascii="Arial" w:hAnsi="Arial" w:cs="Arial"/>
          <w:color w:val="00A9A0"/>
          <w:spacing w:val="11"/>
          <w:sz w:val="32"/>
          <w:szCs w:val="32"/>
        </w:rPr>
        <w:t>First Floor Main Areas</w:t>
      </w:r>
    </w:p>
    <w:tbl>
      <w:tblPr>
        <w:tblStyle w:val="TableGrid"/>
        <w:tblW w:w="0" w:type="auto"/>
        <w:tblInd w:w="15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1"/>
        <w:gridCol w:w="5140"/>
      </w:tblGrid>
      <w:tr w:rsidR="00AE5CAF" w:rsidRPr="006C2555" w14:paraId="7354DAFA" w14:textId="77777777" w:rsidTr="008D30FC">
        <w:tc>
          <w:tcPr>
            <w:tcW w:w="4671" w:type="dxa"/>
          </w:tcPr>
          <w:p w14:paraId="5989910C" w14:textId="77777777" w:rsidR="00AE5CAF" w:rsidRDefault="00AE5CAF" w:rsidP="00427AD4">
            <w:pPr>
              <w:pStyle w:val="Heading2"/>
              <w:numPr>
                <w:ilvl w:val="0"/>
                <w:numId w:val="14"/>
              </w:numPr>
              <w:spacing w:line="276" w:lineRule="auto"/>
              <w:ind w:right="166"/>
              <w:rPr>
                <w:rFonts w:ascii="Arial" w:hAnsi="Arial" w:cs="Arial"/>
                <w:sz w:val="24"/>
                <w:szCs w:val="24"/>
              </w:rPr>
            </w:pPr>
            <w:r w:rsidRPr="009F73B3">
              <w:rPr>
                <w:rFonts w:ascii="Arial" w:hAnsi="Arial" w:cs="Arial"/>
                <w:sz w:val="24"/>
                <w:szCs w:val="24"/>
              </w:rPr>
              <w:t>Bicycle Storage</w:t>
            </w:r>
          </w:p>
          <w:p w14:paraId="0D8E633D" w14:textId="77777777" w:rsidR="00CE6F19" w:rsidRPr="009F73B3" w:rsidRDefault="00CE6F19" w:rsidP="00427AD4">
            <w:pPr>
              <w:pStyle w:val="Heading2"/>
              <w:numPr>
                <w:ilvl w:val="0"/>
                <w:numId w:val="14"/>
              </w:numPr>
              <w:spacing w:line="276" w:lineRule="auto"/>
              <w:ind w:right="166"/>
              <w:rPr>
                <w:rFonts w:ascii="Arial" w:hAnsi="Arial" w:cs="Arial"/>
                <w:sz w:val="24"/>
                <w:szCs w:val="24"/>
              </w:rPr>
            </w:pPr>
            <w:r>
              <w:rPr>
                <w:rFonts w:ascii="Arial" w:hAnsi="Arial" w:cs="Arial"/>
                <w:sz w:val="24"/>
                <w:szCs w:val="24"/>
              </w:rPr>
              <w:t>Biomed</w:t>
            </w:r>
          </w:p>
          <w:p w14:paraId="2A81C186" w14:textId="77777777" w:rsidR="00CE6F19" w:rsidRDefault="00AE5CAF" w:rsidP="00427AD4">
            <w:pPr>
              <w:pStyle w:val="Heading2"/>
              <w:numPr>
                <w:ilvl w:val="0"/>
                <w:numId w:val="14"/>
              </w:numPr>
              <w:spacing w:line="276" w:lineRule="auto"/>
              <w:ind w:right="166"/>
              <w:rPr>
                <w:rFonts w:ascii="Arial" w:hAnsi="Arial" w:cs="Arial"/>
                <w:sz w:val="24"/>
                <w:szCs w:val="24"/>
              </w:rPr>
            </w:pPr>
            <w:r w:rsidRPr="009F73B3">
              <w:rPr>
                <w:rFonts w:ascii="Arial" w:hAnsi="Arial" w:cs="Arial"/>
                <w:sz w:val="24"/>
                <w:szCs w:val="24"/>
              </w:rPr>
              <w:t xml:space="preserve">Cafeteria </w:t>
            </w:r>
          </w:p>
          <w:p w14:paraId="4EEA0B85" w14:textId="77777777" w:rsidR="00AE5CAF" w:rsidRPr="009F73B3" w:rsidRDefault="00AE5CAF" w:rsidP="00427AD4">
            <w:pPr>
              <w:pStyle w:val="Heading2"/>
              <w:numPr>
                <w:ilvl w:val="0"/>
                <w:numId w:val="14"/>
              </w:numPr>
              <w:spacing w:line="276" w:lineRule="auto"/>
              <w:ind w:right="166"/>
              <w:rPr>
                <w:rFonts w:ascii="Arial" w:hAnsi="Arial" w:cs="Arial"/>
                <w:sz w:val="24"/>
                <w:szCs w:val="24"/>
              </w:rPr>
            </w:pPr>
            <w:r w:rsidRPr="009F73B3">
              <w:rPr>
                <w:rFonts w:ascii="Arial" w:hAnsi="Arial" w:cs="Arial"/>
                <w:sz w:val="24"/>
                <w:szCs w:val="24"/>
              </w:rPr>
              <w:t>Cesar Chavez Entrance</w:t>
            </w:r>
          </w:p>
          <w:p w14:paraId="03C8BEFE" w14:textId="77777777" w:rsidR="006F1441" w:rsidRDefault="006F1441" w:rsidP="00427AD4">
            <w:pPr>
              <w:pStyle w:val="Heading2"/>
              <w:numPr>
                <w:ilvl w:val="0"/>
                <w:numId w:val="14"/>
              </w:numPr>
              <w:spacing w:line="276" w:lineRule="auto"/>
              <w:ind w:right="166"/>
              <w:rPr>
                <w:rFonts w:ascii="Arial" w:hAnsi="Arial" w:cs="Arial"/>
                <w:sz w:val="24"/>
                <w:szCs w:val="24"/>
              </w:rPr>
            </w:pPr>
            <w:r>
              <w:rPr>
                <w:rFonts w:ascii="Arial" w:hAnsi="Arial" w:cs="Arial"/>
                <w:sz w:val="24"/>
                <w:szCs w:val="24"/>
              </w:rPr>
              <w:t>Central Distribution</w:t>
            </w:r>
          </w:p>
          <w:p w14:paraId="4753C94D" w14:textId="77777777" w:rsidR="00AE5CAF" w:rsidRPr="009F73B3" w:rsidRDefault="00AE5CAF" w:rsidP="00427AD4">
            <w:pPr>
              <w:pStyle w:val="Heading2"/>
              <w:numPr>
                <w:ilvl w:val="0"/>
                <w:numId w:val="14"/>
              </w:numPr>
              <w:spacing w:line="276" w:lineRule="auto"/>
              <w:ind w:right="166"/>
              <w:rPr>
                <w:rFonts w:ascii="Arial" w:hAnsi="Arial" w:cs="Arial"/>
                <w:sz w:val="24"/>
                <w:szCs w:val="24"/>
              </w:rPr>
            </w:pPr>
            <w:r w:rsidRPr="009F73B3">
              <w:rPr>
                <w:rFonts w:ascii="Arial" w:hAnsi="Arial" w:cs="Arial"/>
                <w:sz w:val="24"/>
                <w:szCs w:val="24"/>
              </w:rPr>
              <w:t>Conference Rooms A &amp; B</w:t>
            </w:r>
          </w:p>
          <w:p w14:paraId="745E5D32" w14:textId="77777777" w:rsidR="008D30FC" w:rsidRPr="009F73B3" w:rsidRDefault="008D30FC" w:rsidP="00427AD4">
            <w:pPr>
              <w:pStyle w:val="Heading2"/>
              <w:numPr>
                <w:ilvl w:val="0"/>
                <w:numId w:val="14"/>
              </w:numPr>
              <w:spacing w:line="276" w:lineRule="auto"/>
              <w:ind w:right="166"/>
              <w:rPr>
                <w:rFonts w:ascii="Arial" w:hAnsi="Arial" w:cs="Arial"/>
                <w:sz w:val="24"/>
                <w:szCs w:val="24"/>
              </w:rPr>
            </w:pPr>
            <w:r w:rsidRPr="009F73B3">
              <w:rPr>
                <w:rFonts w:ascii="Arial" w:hAnsi="Arial" w:cs="Arial"/>
                <w:sz w:val="24"/>
                <w:szCs w:val="24"/>
              </w:rPr>
              <w:t>Loading Dock</w:t>
            </w:r>
          </w:p>
        </w:tc>
        <w:tc>
          <w:tcPr>
            <w:tcW w:w="5140" w:type="dxa"/>
          </w:tcPr>
          <w:p w14:paraId="632A3947" w14:textId="77777777" w:rsidR="006F1441" w:rsidRDefault="006F1441" w:rsidP="00427AD4">
            <w:pPr>
              <w:pStyle w:val="Heading2"/>
              <w:numPr>
                <w:ilvl w:val="0"/>
                <w:numId w:val="14"/>
              </w:numPr>
              <w:spacing w:line="276" w:lineRule="auto"/>
              <w:ind w:right="1360"/>
              <w:rPr>
                <w:rFonts w:ascii="Arial" w:hAnsi="Arial" w:cs="Arial"/>
                <w:sz w:val="24"/>
                <w:szCs w:val="24"/>
              </w:rPr>
            </w:pPr>
            <w:r>
              <w:rPr>
                <w:rFonts w:ascii="Arial" w:hAnsi="Arial" w:cs="Arial"/>
                <w:sz w:val="24"/>
                <w:szCs w:val="24"/>
              </w:rPr>
              <w:t>EVS</w:t>
            </w:r>
          </w:p>
          <w:p w14:paraId="65E44B35" w14:textId="77777777" w:rsidR="006F1441" w:rsidRDefault="006F1441" w:rsidP="00427AD4">
            <w:pPr>
              <w:pStyle w:val="Heading2"/>
              <w:numPr>
                <w:ilvl w:val="0"/>
                <w:numId w:val="14"/>
              </w:numPr>
              <w:spacing w:line="276" w:lineRule="auto"/>
              <w:ind w:right="1360"/>
              <w:rPr>
                <w:rFonts w:ascii="Arial" w:hAnsi="Arial" w:cs="Arial"/>
                <w:sz w:val="24"/>
                <w:szCs w:val="24"/>
              </w:rPr>
            </w:pPr>
            <w:r>
              <w:rPr>
                <w:rFonts w:ascii="Arial" w:hAnsi="Arial" w:cs="Arial"/>
                <w:sz w:val="24"/>
                <w:szCs w:val="24"/>
              </w:rPr>
              <w:t>Loading Dock</w:t>
            </w:r>
          </w:p>
          <w:p w14:paraId="0226181C" w14:textId="77777777" w:rsidR="00D12120" w:rsidRPr="009F73B3" w:rsidRDefault="00D12120" w:rsidP="00427AD4">
            <w:pPr>
              <w:pStyle w:val="Heading2"/>
              <w:numPr>
                <w:ilvl w:val="0"/>
                <w:numId w:val="14"/>
              </w:numPr>
              <w:spacing w:line="276" w:lineRule="auto"/>
              <w:ind w:right="890"/>
              <w:rPr>
                <w:rFonts w:ascii="Arial" w:hAnsi="Arial" w:cs="Arial"/>
                <w:sz w:val="24"/>
                <w:szCs w:val="24"/>
              </w:rPr>
            </w:pPr>
            <w:r w:rsidRPr="009F73B3">
              <w:rPr>
                <w:rFonts w:ascii="Arial" w:hAnsi="Arial" w:cs="Arial"/>
                <w:sz w:val="24"/>
                <w:szCs w:val="24"/>
              </w:rPr>
              <w:t>Locker Rooms &amp; Showers</w:t>
            </w:r>
          </w:p>
          <w:p w14:paraId="0A779436" w14:textId="77777777" w:rsidR="008E2451" w:rsidRPr="009F73B3" w:rsidRDefault="008E2451" w:rsidP="00427AD4">
            <w:pPr>
              <w:pStyle w:val="Heading2"/>
              <w:numPr>
                <w:ilvl w:val="0"/>
                <w:numId w:val="14"/>
              </w:numPr>
              <w:spacing w:line="276" w:lineRule="auto"/>
              <w:ind w:right="1360"/>
              <w:rPr>
                <w:rFonts w:ascii="Arial" w:hAnsi="Arial" w:cs="Arial"/>
                <w:sz w:val="24"/>
                <w:szCs w:val="24"/>
              </w:rPr>
            </w:pPr>
            <w:r w:rsidRPr="009F73B3">
              <w:rPr>
                <w:rFonts w:ascii="Arial" w:hAnsi="Arial" w:cs="Arial"/>
                <w:sz w:val="24"/>
                <w:szCs w:val="24"/>
              </w:rPr>
              <w:t>Pharmacy</w:t>
            </w:r>
          </w:p>
          <w:p w14:paraId="287D8B47" w14:textId="77777777" w:rsidR="008E2451" w:rsidRPr="009F73B3" w:rsidRDefault="008E2451" w:rsidP="00427AD4">
            <w:pPr>
              <w:pStyle w:val="Heading2"/>
              <w:numPr>
                <w:ilvl w:val="0"/>
                <w:numId w:val="14"/>
              </w:numPr>
              <w:spacing w:line="276" w:lineRule="auto"/>
              <w:ind w:right="1360"/>
              <w:rPr>
                <w:rFonts w:ascii="Arial" w:hAnsi="Arial" w:cs="Arial"/>
                <w:sz w:val="24"/>
                <w:szCs w:val="24"/>
              </w:rPr>
            </w:pPr>
            <w:r w:rsidRPr="009F73B3">
              <w:rPr>
                <w:rFonts w:ascii="Arial" w:hAnsi="Arial" w:cs="Arial"/>
                <w:sz w:val="24"/>
                <w:szCs w:val="24"/>
              </w:rPr>
              <w:t>Physician Dining/Lounge</w:t>
            </w:r>
          </w:p>
        </w:tc>
      </w:tr>
    </w:tbl>
    <w:p w14:paraId="1961A29E" w14:textId="77777777" w:rsidR="000E183E" w:rsidRPr="006C2555" w:rsidRDefault="00CE6F19">
      <w:pPr>
        <w:pStyle w:val="Heading2"/>
        <w:spacing w:line="276" w:lineRule="auto"/>
        <w:ind w:left="1539" w:right="1918"/>
        <w:rPr>
          <w:rFonts w:ascii="Arial" w:hAnsi="Arial" w:cs="Arial"/>
        </w:rPr>
      </w:pPr>
      <w:r>
        <w:rPr>
          <w:noProof/>
        </w:rPr>
        <w:drawing>
          <wp:inline distT="0" distB="0" distL="0" distR="0" wp14:anchorId="0312133C" wp14:editId="677890C7">
            <wp:extent cx="5574748" cy="5985101"/>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5372"/>
                    <a:stretch/>
                  </pic:blipFill>
                  <pic:spPr bwMode="auto">
                    <a:xfrm>
                      <a:off x="0" y="0"/>
                      <a:ext cx="5579347" cy="5990038"/>
                    </a:xfrm>
                    <a:prstGeom prst="rect">
                      <a:avLst/>
                    </a:prstGeom>
                    <a:ln>
                      <a:noFill/>
                    </a:ln>
                    <a:extLst>
                      <a:ext uri="{53640926-AAD7-44D8-BBD7-CCE9431645EC}">
                        <a14:shadowObscured xmlns:a14="http://schemas.microsoft.com/office/drawing/2010/main"/>
                      </a:ext>
                    </a:extLst>
                  </pic:spPr>
                </pic:pic>
              </a:graphicData>
            </a:graphic>
          </wp:inline>
        </w:drawing>
      </w:r>
    </w:p>
    <w:p w14:paraId="51A857F2" w14:textId="77777777" w:rsidR="004A61D8" w:rsidRPr="006C2555" w:rsidRDefault="004A61D8">
      <w:pPr>
        <w:spacing w:before="5"/>
        <w:rPr>
          <w:rFonts w:ascii="Arial" w:eastAsia="Calibri" w:hAnsi="Arial" w:cs="Arial"/>
          <w:sz w:val="11"/>
          <w:szCs w:val="11"/>
        </w:rPr>
      </w:pPr>
    </w:p>
    <w:p w14:paraId="4242C2DE" w14:textId="77777777" w:rsidR="004A61D8" w:rsidRPr="006C2555" w:rsidRDefault="004A61D8">
      <w:pPr>
        <w:spacing w:line="275" w:lineRule="auto"/>
        <w:rPr>
          <w:rFonts w:ascii="Arial" w:eastAsia="Calibri" w:hAnsi="Arial" w:cs="Arial"/>
        </w:rPr>
        <w:sectPr w:rsidR="004A61D8" w:rsidRPr="006C2555">
          <w:type w:val="continuous"/>
          <w:pgSz w:w="12240" w:h="15840"/>
          <w:pgMar w:top="440" w:right="0" w:bottom="0" w:left="260" w:header="720" w:footer="720" w:gutter="0"/>
          <w:cols w:space="720"/>
        </w:sectPr>
      </w:pPr>
    </w:p>
    <w:p w14:paraId="163AA454" w14:textId="77777777" w:rsidR="004A61D8" w:rsidRPr="00323BC3" w:rsidRDefault="00FB4637">
      <w:pPr>
        <w:pStyle w:val="Heading2"/>
        <w:rPr>
          <w:rFonts w:ascii="Arial" w:hAnsi="Arial" w:cs="Arial"/>
          <w:color w:val="00A9A0"/>
          <w:spacing w:val="11"/>
          <w:sz w:val="32"/>
          <w:szCs w:val="32"/>
        </w:rPr>
      </w:pPr>
      <w:r w:rsidRPr="00323BC3">
        <w:rPr>
          <w:rFonts w:ascii="Arial" w:hAnsi="Arial" w:cs="Arial"/>
          <w:color w:val="00A9A0"/>
          <w:spacing w:val="11"/>
          <w:sz w:val="32"/>
          <w:szCs w:val="32"/>
        </w:rPr>
        <w:t>Second Floor Main Areas</w:t>
      </w:r>
    </w:p>
    <w:tbl>
      <w:tblPr>
        <w:tblStyle w:val="TableGrid"/>
        <w:tblW w:w="0" w:type="auto"/>
        <w:tblInd w:w="15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41"/>
        <w:gridCol w:w="4410"/>
      </w:tblGrid>
      <w:tr w:rsidR="00EC332A" w:rsidRPr="006C2555" w14:paraId="0958F719" w14:textId="77777777" w:rsidTr="008D30FC">
        <w:tc>
          <w:tcPr>
            <w:tcW w:w="4941" w:type="dxa"/>
          </w:tcPr>
          <w:p w14:paraId="62BEF0A6" w14:textId="77777777" w:rsidR="007D6B60" w:rsidRPr="006C2555" w:rsidRDefault="00EC332A" w:rsidP="00427AD4">
            <w:pPr>
              <w:pStyle w:val="Heading2"/>
              <w:numPr>
                <w:ilvl w:val="0"/>
                <w:numId w:val="15"/>
              </w:numPr>
              <w:spacing w:line="276" w:lineRule="auto"/>
              <w:ind w:right="429"/>
              <w:rPr>
                <w:rFonts w:ascii="Arial" w:hAnsi="Arial" w:cs="Arial"/>
                <w:sz w:val="24"/>
                <w:szCs w:val="24"/>
              </w:rPr>
            </w:pPr>
            <w:r w:rsidRPr="006C2555">
              <w:rPr>
                <w:rFonts w:ascii="Arial" w:hAnsi="Arial" w:cs="Arial"/>
                <w:sz w:val="24"/>
                <w:szCs w:val="24"/>
              </w:rPr>
              <w:t>Admitting</w:t>
            </w:r>
            <w:r w:rsidR="007D6B60" w:rsidRPr="006C2555">
              <w:rPr>
                <w:rFonts w:ascii="Arial" w:hAnsi="Arial" w:cs="Arial"/>
                <w:sz w:val="24"/>
                <w:szCs w:val="24"/>
              </w:rPr>
              <w:t>/Cashier/Request of Information</w:t>
            </w:r>
          </w:p>
          <w:p w14:paraId="5222EABE" w14:textId="77777777" w:rsidR="007D6B60" w:rsidRPr="006C2555" w:rsidRDefault="00D803C9" w:rsidP="00427AD4">
            <w:pPr>
              <w:pStyle w:val="Heading2"/>
              <w:numPr>
                <w:ilvl w:val="0"/>
                <w:numId w:val="15"/>
              </w:numPr>
              <w:spacing w:line="276" w:lineRule="auto"/>
              <w:ind w:right="429"/>
              <w:rPr>
                <w:rFonts w:ascii="Arial" w:hAnsi="Arial" w:cs="Arial"/>
                <w:sz w:val="24"/>
                <w:szCs w:val="24"/>
              </w:rPr>
            </w:pPr>
            <w:r>
              <w:rPr>
                <w:rFonts w:ascii="Arial" w:hAnsi="Arial" w:cs="Arial"/>
                <w:sz w:val="24"/>
                <w:szCs w:val="24"/>
              </w:rPr>
              <w:t>27</w:t>
            </w:r>
            <w:r w:rsidRPr="004D71B6">
              <w:rPr>
                <w:rFonts w:ascii="Arial" w:hAnsi="Arial" w:cs="Arial"/>
                <w:sz w:val="24"/>
                <w:szCs w:val="24"/>
                <w:vertAlign w:val="superscript"/>
              </w:rPr>
              <w:t>th</w:t>
            </w:r>
            <w:r w:rsidR="004D71B6">
              <w:rPr>
                <w:rFonts w:ascii="Arial" w:hAnsi="Arial" w:cs="Arial"/>
                <w:sz w:val="24"/>
                <w:szCs w:val="24"/>
              </w:rPr>
              <w:t>/ER/</w:t>
            </w:r>
            <w:r w:rsidR="007D6B60" w:rsidRPr="006C2555">
              <w:rPr>
                <w:rFonts w:ascii="Arial" w:hAnsi="Arial" w:cs="Arial"/>
                <w:sz w:val="24"/>
                <w:szCs w:val="24"/>
              </w:rPr>
              <w:t>Ambulance Entrance</w:t>
            </w:r>
          </w:p>
          <w:p w14:paraId="20945E15" w14:textId="77777777" w:rsidR="007D6B60" w:rsidRPr="004D71B6" w:rsidRDefault="004D71B6" w:rsidP="00427AD4">
            <w:pPr>
              <w:pStyle w:val="Heading2"/>
              <w:numPr>
                <w:ilvl w:val="0"/>
                <w:numId w:val="15"/>
              </w:numPr>
              <w:spacing w:line="276" w:lineRule="auto"/>
              <w:ind w:right="429"/>
              <w:rPr>
                <w:rFonts w:ascii="Arial" w:hAnsi="Arial" w:cs="Arial"/>
                <w:sz w:val="24"/>
                <w:szCs w:val="24"/>
              </w:rPr>
            </w:pPr>
            <w:r>
              <w:rPr>
                <w:rFonts w:ascii="Arial" w:hAnsi="Arial" w:cs="Arial"/>
                <w:sz w:val="24"/>
                <w:szCs w:val="24"/>
              </w:rPr>
              <w:t xml:space="preserve">Imaging </w:t>
            </w:r>
          </w:p>
        </w:tc>
        <w:tc>
          <w:tcPr>
            <w:tcW w:w="4410" w:type="dxa"/>
          </w:tcPr>
          <w:p w14:paraId="76EA040C" w14:textId="77777777" w:rsidR="00EC332A" w:rsidRPr="006C2555" w:rsidRDefault="007D6B60" w:rsidP="00427AD4">
            <w:pPr>
              <w:pStyle w:val="Heading2"/>
              <w:numPr>
                <w:ilvl w:val="0"/>
                <w:numId w:val="15"/>
              </w:numPr>
              <w:spacing w:line="276" w:lineRule="auto"/>
              <w:ind w:right="795"/>
              <w:rPr>
                <w:rFonts w:ascii="Arial" w:hAnsi="Arial" w:cs="Arial"/>
                <w:sz w:val="24"/>
                <w:szCs w:val="24"/>
              </w:rPr>
            </w:pPr>
            <w:r w:rsidRPr="006C2555">
              <w:rPr>
                <w:rFonts w:ascii="Arial" w:hAnsi="Arial" w:cs="Arial"/>
                <w:sz w:val="24"/>
                <w:szCs w:val="24"/>
              </w:rPr>
              <w:t>Information Desk</w:t>
            </w:r>
          </w:p>
          <w:p w14:paraId="0AAA37F3" w14:textId="77777777" w:rsidR="007D6B60" w:rsidRPr="006C2555" w:rsidRDefault="007D6B60" w:rsidP="00427AD4">
            <w:pPr>
              <w:pStyle w:val="Heading2"/>
              <w:numPr>
                <w:ilvl w:val="0"/>
                <w:numId w:val="15"/>
              </w:numPr>
              <w:spacing w:line="276" w:lineRule="auto"/>
              <w:ind w:right="795"/>
              <w:rPr>
                <w:rFonts w:ascii="Arial" w:hAnsi="Arial" w:cs="Arial"/>
                <w:sz w:val="24"/>
                <w:szCs w:val="24"/>
              </w:rPr>
            </w:pPr>
            <w:r w:rsidRPr="006C2555">
              <w:rPr>
                <w:rFonts w:ascii="Arial" w:hAnsi="Arial" w:cs="Arial"/>
                <w:sz w:val="24"/>
                <w:szCs w:val="24"/>
              </w:rPr>
              <w:t>Meditation</w:t>
            </w:r>
          </w:p>
          <w:p w14:paraId="3F3114DB" w14:textId="77777777" w:rsidR="007D6B60" w:rsidRPr="006C2555" w:rsidRDefault="008C2494" w:rsidP="00427AD4">
            <w:pPr>
              <w:pStyle w:val="Heading2"/>
              <w:numPr>
                <w:ilvl w:val="0"/>
                <w:numId w:val="15"/>
              </w:numPr>
              <w:spacing w:line="276" w:lineRule="auto"/>
              <w:ind w:right="795"/>
              <w:rPr>
                <w:rFonts w:ascii="Arial" w:hAnsi="Arial" w:cs="Arial"/>
                <w:sz w:val="24"/>
                <w:szCs w:val="24"/>
              </w:rPr>
            </w:pPr>
            <w:r>
              <w:rPr>
                <w:rFonts w:ascii="Arial" w:hAnsi="Arial" w:cs="Arial"/>
                <w:sz w:val="24"/>
                <w:szCs w:val="24"/>
              </w:rPr>
              <w:t>Vending Machines</w:t>
            </w:r>
          </w:p>
          <w:p w14:paraId="58F9FC82" w14:textId="77777777" w:rsidR="007D6B60" w:rsidRPr="006C2555" w:rsidRDefault="007D6B60" w:rsidP="00427AD4">
            <w:pPr>
              <w:pStyle w:val="Heading2"/>
              <w:numPr>
                <w:ilvl w:val="0"/>
                <w:numId w:val="15"/>
              </w:numPr>
              <w:spacing w:line="276" w:lineRule="auto"/>
              <w:ind w:right="795"/>
              <w:rPr>
                <w:rFonts w:ascii="Arial" w:hAnsi="Arial" w:cs="Arial"/>
                <w:sz w:val="24"/>
                <w:szCs w:val="24"/>
              </w:rPr>
            </w:pPr>
            <w:r w:rsidRPr="006C2555">
              <w:rPr>
                <w:rFonts w:ascii="Arial" w:hAnsi="Arial" w:cs="Arial"/>
                <w:sz w:val="24"/>
                <w:szCs w:val="24"/>
              </w:rPr>
              <w:t>Waiting Area</w:t>
            </w:r>
          </w:p>
        </w:tc>
      </w:tr>
    </w:tbl>
    <w:p w14:paraId="350C34D4" w14:textId="77777777" w:rsidR="00EC332A" w:rsidRPr="006C2555" w:rsidRDefault="00EC332A">
      <w:pPr>
        <w:pStyle w:val="Heading2"/>
        <w:rPr>
          <w:rFonts w:ascii="Arial" w:hAnsi="Arial" w:cs="Arial"/>
        </w:rPr>
      </w:pPr>
    </w:p>
    <w:p w14:paraId="30536C14" w14:textId="77777777" w:rsidR="00CF3EA9" w:rsidRPr="006C2555" w:rsidRDefault="00D803C9">
      <w:pPr>
        <w:pStyle w:val="Heading2"/>
        <w:rPr>
          <w:rFonts w:ascii="Arial" w:hAnsi="Arial" w:cs="Arial"/>
        </w:rPr>
      </w:pPr>
      <w:r>
        <w:rPr>
          <w:noProof/>
        </w:rPr>
        <w:drawing>
          <wp:inline distT="0" distB="0" distL="0" distR="0" wp14:anchorId="1757140A" wp14:editId="02A883C7">
            <wp:extent cx="5362713" cy="6666177"/>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5279"/>
                    <a:stretch/>
                  </pic:blipFill>
                  <pic:spPr bwMode="auto">
                    <a:xfrm>
                      <a:off x="0" y="0"/>
                      <a:ext cx="5364801" cy="6668772"/>
                    </a:xfrm>
                    <a:prstGeom prst="rect">
                      <a:avLst/>
                    </a:prstGeom>
                    <a:ln>
                      <a:noFill/>
                    </a:ln>
                    <a:extLst>
                      <a:ext uri="{53640926-AAD7-44D8-BBD7-CCE9431645EC}">
                        <a14:shadowObscured xmlns:a14="http://schemas.microsoft.com/office/drawing/2010/main"/>
                      </a:ext>
                    </a:extLst>
                  </pic:spPr>
                </pic:pic>
              </a:graphicData>
            </a:graphic>
          </wp:inline>
        </w:drawing>
      </w:r>
    </w:p>
    <w:p w14:paraId="0B66048D" w14:textId="77777777" w:rsidR="004A61D8" w:rsidRPr="00323BC3" w:rsidRDefault="001C53A6" w:rsidP="001C53A6">
      <w:pPr>
        <w:ind w:left="1540"/>
        <w:rPr>
          <w:rFonts w:ascii="Arial" w:eastAsia="Calibri" w:hAnsi="Arial" w:cs="Arial"/>
          <w:color w:val="00A9A0"/>
          <w:spacing w:val="11"/>
          <w:sz w:val="32"/>
          <w:szCs w:val="32"/>
        </w:rPr>
      </w:pPr>
      <w:r w:rsidRPr="00323BC3">
        <w:rPr>
          <w:rFonts w:ascii="Arial" w:eastAsia="Calibri" w:hAnsi="Arial" w:cs="Arial"/>
          <w:color w:val="00A9A0"/>
          <w:spacing w:val="11"/>
          <w:sz w:val="32"/>
          <w:szCs w:val="32"/>
        </w:rPr>
        <w:t>Third Floor Main Areas</w:t>
      </w:r>
    </w:p>
    <w:tbl>
      <w:tblPr>
        <w:tblStyle w:val="TableGrid"/>
        <w:tblW w:w="0" w:type="auto"/>
        <w:tblInd w:w="15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1"/>
        <w:gridCol w:w="3695"/>
      </w:tblGrid>
      <w:tr w:rsidR="001C53A6" w:rsidRPr="006C2555" w14:paraId="4FF6AD58" w14:textId="77777777" w:rsidTr="008D30FC">
        <w:tc>
          <w:tcPr>
            <w:tcW w:w="4761" w:type="dxa"/>
          </w:tcPr>
          <w:p w14:paraId="63C93B0F" w14:textId="77777777" w:rsidR="001C53A6" w:rsidRPr="008F0325" w:rsidRDefault="001C53A6" w:rsidP="00427AD4">
            <w:pPr>
              <w:pStyle w:val="Heading2"/>
              <w:numPr>
                <w:ilvl w:val="0"/>
                <w:numId w:val="16"/>
              </w:numPr>
              <w:spacing w:line="276" w:lineRule="auto"/>
              <w:ind w:right="432"/>
              <w:rPr>
                <w:rFonts w:ascii="Arial" w:hAnsi="Arial" w:cs="Arial"/>
                <w:sz w:val="24"/>
                <w:szCs w:val="24"/>
              </w:rPr>
            </w:pPr>
            <w:r w:rsidRPr="008F0325">
              <w:rPr>
                <w:rFonts w:ascii="Arial" w:hAnsi="Arial" w:cs="Arial"/>
                <w:sz w:val="24"/>
                <w:szCs w:val="24"/>
              </w:rPr>
              <w:t>Ambulatory Care Unit</w:t>
            </w:r>
          </w:p>
          <w:p w14:paraId="39EBA43D" w14:textId="77777777" w:rsidR="001C53A6" w:rsidRPr="008F0325" w:rsidRDefault="001C53A6" w:rsidP="00427AD4">
            <w:pPr>
              <w:pStyle w:val="Heading2"/>
              <w:numPr>
                <w:ilvl w:val="0"/>
                <w:numId w:val="16"/>
              </w:numPr>
              <w:spacing w:line="276" w:lineRule="auto"/>
              <w:ind w:right="432"/>
              <w:rPr>
                <w:rFonts w:ascii="Arial" w:hAnsi="Arial" w:cs="Arial"/>
                <w:sz w:val="24"/>
                <w:szCs w:val="24"/>
              </w:rPr>
            </w:pPr>
            <w:r w:rsidRPr="008F0325">
              <w:rPr>
                <w:rFonts w:ascii="Arial" w:hAnsi="Arial" w:cs="Arial"/>
                <w:sz w:val="24"/>
                <w:szCs w:val="24"/>
              </w:rPr>
              <w:t>Operating Rooms</w:t>
            </w:r>
          </w:p>
          <w:p w14:paraId="5BC50949" w14:textId="77777777" w:rsidR="009B1179" w:rsidRDefault="001C53A6" w:rsidP="00427AD4">
            <w:pPr>
              <w:pStyle w:val="Heading2"/>
              <w:numPr>
                <w:ilvl w:val="0"/>
                <w:numId w:val="16"/>
              </w:numPr>
              <w:spacing w:line="276" w:lineRule="auto"/>
              <w:ind w:right="432"/>
              <w:rPr>
                <w:rFonts w:ascii="Arial" w:hAnsi="Arial" w:cs="Arial"/>
                <w:sz w:val="24"/>
                <w:szCs w:val="24"/>
              </w:rPr>
            </w:pPr>
            <w:r w:rsidRPr="008F0325">
              <w:rPr>
                <w:rFonts w:ascii="Arial" w:hAnsi="Arial" w:cs="Arial"/>
                <w:sz w:val="24"/>
                <w:szCs w:val="24"/>
              </w:rPr>
              <w:t>PACU</w:t>
            </w:r>
          </w:p>
          <w:p w14:paraId="012F7A32" w14:textId="5984EEAB" w:rsidR="001C53A6" w:rsidRPr="009B1179" w:rsidRDefault="001C53A6" w:rsidP="00427AD4">
            <w:pPr>
              <w:pStyle w:val="Heading2"/>
              <w:numPr>
                <w:ilvl w:val="0"/>
                <w:numId w:val="16"/>
              </w:numPr>
              <w:spacing w:line="276" w:lineRule="auto"/>
              <w:ind w:right="432"/>
              <w:rPr>
                <w:rFonts w:ascii="Arial" w:hAnsi="Arial" w:cs="Arial"/>
                <w:sz w:val="24"/>
                <w:szCs w:val="24"/>
              </w:rPr>
            </w:pPr>
            <w:r w:rsidRPr="009B1179">
              <w:rPr>
                <w:rFonts w:ascii="Arial" w:hAnsi="Arial" w:cs="Arial"/>
                <w:sz w:val="24"/>
                <w:szCs w:val="24"/>
              </w:rPr>
              <w:t>Sterile Processing</w:t>
            </w:r>
          </w:p>
        </w:tc>
        <w:tc>
          <w:tcPr>
            <w:tcW w:w="3695" w:type="dxa"/>
          </w:tcPr>
          <w:p w14:paraId="156F90AE" w14:textId="77777777" w:rsidR="001C53A6" w:rsidRPr="006C2555" w:rsidRDefault="001C53A6" w:rsidP="00427AD4">
            <w:pPr>
              <w:pStyle w:val="Heading2"/>
              <w:numPr>
                <w:ilvl w:val="0"/>
                <w:numId w:val="16"/>
              </w:numPr>
              <w:spacing w:line="276" w:lineRule="auto"/>
              <w:ind w:left="525" w:right="254"/>
              <w:rPr>
                <w:rFonts w:ascii="Arial" w:hAnsi="Arial" w:cs="Arial"/>
                <w:sz w:val="24"/>
                <w:szCs w:val="24"/>
              </w:rPr>
            </w:pPr>
            <w:r w:rsidRPr="006C2555">
              <w:rPr>
                <w:rFonts w:ascii="Arial" w:hAnsi="Arial" w:cs="Arial"/>
                <w:sz w:val="24"/>
                <w:szCs w:val="24"/>
              </w:rPr>
              <w:t>Nursing Administration</w:t>
            </w:r>
          </w:p>
          <w:p w14:paraId="740E25BF" w14:textId="77777777" w:rsidR="001C53A6" w:rsidRPr="006C2555" w:rsidRDefault="001C53A6" w:rsidP="00427AD4">
            <w:pPr>
              <w:pStyle w:val="Heading2"/>
              <w:numPr>
                <w:ilvl w:val="0"/>
                <w:numId w:val="16"/>
              </w:numPr>
              <w:spacing w:line="276" w:lineRule="auto"/>
              <w:ind w:left="525" w:right="254"/>
              <w:rPr>
                <w:rFonts w:ascii="Arial" w:hAnsi="Arial" w:cs="Arial"/>
                <w:sz w:val="24"/>
                <w:szCs w:val="24"/>
              </w:rPr>
            </w:pPr>
            <w:r w:rsidRPr="006C2555">
              <w:rPr>
                <w:rFonts w:ascii="Arial" w:hAnsi="Arial" w:cs="Arial"/>
                <w:sz w:val="24"/>
                <w:szCs w:val="24"/>
              </w:rPr>
              <w:t>Ambassador Services</w:t>
            </w:r>
          </w:p>
          <w:p w14:paraId="5DCB011D" w14:textId="77777777" w:rsidR="001C53A6" w:rsidRPr="006C2555" w:rsidRDefault="001C53A6" w:rsidP="00427AD4">
            <w:pPr>
              <w:pStyle w:val="Heading2"/>
              <w:numPr>
                <w:ilvl w:val="0"/>
                <w:numId w:val="16"/>
              </w:numPr>
              <w:spacing w:line="276" w:lineRule="auto"/>
              <w:ind w:left="525" w:right="254"/>
              <w:rPr>
                <w:rFonts w:ascii="Arial" w:hAnsi="Arial" w:cs="Arial"/>
                <w:sz w:val="24"/>
                <w:szCs w:val="24"/>
              </w:rPr>
            </w:pPr>
            <w:r w:rsidRPr="006C2555">
              <w:rPr>
                <w:rFonts w:ascii="Arial" w:hAnsi="Arial" w:cs="Arial"/>
                <w:sz w:val="24"/>
                <w:szCs w:val="24"/>
              </w:rPr>
              <w:t>Clinical Lab</w:t>
            </w:r>
          </w:p>
        </w:tc>
      </w:tr>
    </w:tbl>
    <w:p w14:paraId="4564F3D1" w14:textId="77777777" w:rsidR="001C53A6" w:rsidRPr="006C2555" w:rsidRDefault="001C53A6" w:rsidP="001C53A6">
      <w:pPr>
        <w:ind w:left="1540"/>
        <w:rPr>
          <w:rFonts w:ascii="Arial" w:eastAsia="Calibri" w:hAnsi="Arial" w:cs="Arial"/>
          <w:color w:val="5A5A5A"/>
          <w:spacing w:val="11"/>
          <w:sz w:val="36"/>
          <w:szCs w:val="36"/>
        </w:rPr>
      </w:pPr>
    </w:p>
    <w:p w14:paraId="4CEA7383" w14:textId="77777777" w:rsidR="001C53A6" w:rsidRPr="006C2555" w:rsidRDefault="00813D42" w:rsidP="001C53A6">
      <w:pPr>
        <w:ind w:left="1540"/>
        <w:rPr>
          <w:rFonts w:ascii="Arial" w:eastAsia="Calibri" w:hAnsi="Arial" w:cs="Arial"/>
          <w:sz w:val="18"/>
          <w:szCs w:val="18"/>
        </w:rPr>
        <w:sectPr w:rsidR="001C53A6" w:rsidRPr="006C2555" w:rsidSect="00217DDA">
          <w:pgSz w:w="12240" w:h="15840"/>
          <w:pgMar w:top="1440" w:right="0" w:bottom="1580" w:left="260" w:header="0" w:footer="720" w:gutter="0"/>
          <w:cols w:space="720"/>
          <w:docGrid w:linePitch="299"/>
        </w:sectPr>
      </w:pPr>
      <w:r>
        <w:rPr>
          <w:noProof/>
        </w:rPr>
        <w:drawing>
          <wp:inline distT="0" distB="0" distL="0" distR="0" wp14:anchorId="15D408FE" wp14:editId="0269A563">
            <wp:extent cx="5011073" cy="642414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4754"/>
                    <a:stretch/>
                  </pic:blipFill>
                  <pic:spPr bwMode="auto">
                    <a:xfrm>
                      <a:off x="0" y="0"/>
                      <a:ext cx="5013074" cy="6426712"/>
                    </a:xfrm>
                    <a:prstGeom prst="rect">
                      <a:avLst/>
                    </a:prstGeom>
                    <a:ln>
                      <a:noFill/>
                    </a:ln>
                    <a:extLst>
                      <a:ext uri="{53640926-AAD7-44D8-BBD7-CCE9431645EC}">
                        <a14:shadowObscured xmlns:a14="http://schemas.microsoft.com/office/drawing/2010/main"/>
                      </a:ext>
                    </a:extLst>
                  </pic:spPr>
                </pic:pic>
              </a:graphicData>
            </a:graphic>
          </wp:inline>
        </w:drawing>
      </w:r>
    </w:p>
    <w:p w14:paraId="595E5995" w14:textId="77777777" w:rsidR="00AF568E" w:rsidRPr="00323BC3" w:rsidRDefault="00DF64C5" w:rsidP="00AF568E">
      <w:pPr>
        <w:ind w:left="1540"/>
        <w:rPr>
          <w:rFonts w:ascii="Arial" w:eastAsia="Calibri" w:hAnsi="Arial" w:cs="Arial"/>
          <w:color w:val="00A9A0"/>
          <w:spacing w:val="11"/>
          <w:sz w:val="32"/>
          <w:szCs w:val="32"/>
        </w:rPr>
      </w:pPr>
      <w:bookmarkStart w:id="66" w:name="_bookmark11"/>
      <w:bookmarkEnd w:id="66"/>
      <w:r w:rsidRPr="00323BC3">
        <w:rPr>
          <w:rFonts w:ascii="Arial" w:eastAsia="Calibri" w:hAnsi="Arial" w:cs="Arial"/>
          <w:color w:val="00A9A0"/>
          <w:spacing w:val="11"/>
          <w:sz w:val="32"/>
          <w:szCs w:val="32"/>
        </w:rPr>
        <w:t>Four</w:t>
      </w:r>
      <w:r w:rsidR="00BF2E7E" w:rsidRPr="00323BC3">
        <w:rPr>
          <w:rFonts w:ascii="Arial" w:eastAsia="Calibri" w:hAnsi="Arial" w:cs="Arial"/>
          <w:color w:val="00A9A0"/>
          <w:spacing w:val="11"/>
          <w:sz w:val="32"/>
          <w:szCs w:val="32"/>
        </w:rPr>
        <w:t>th</w:t>
      </w:r>
      <w:r w:rsidR="00AF568E" w:rsidRPr="00323BC3">
        <w:rPr>
          <w:rFonts w:ascii="Arial" w:eastAsia="Calibri" w:hAnsi="Arial" w:cs="Arial"/>
          <w:color w:val="00A9A0"/>
          <w:spacing w:val="11"/>
          <w:sz w:val="32"/>
          <w:szCs w:val="32"/>
        </w:rPr>
        <w:t xml:space="preserve"> Floor Main Areas</w:t>
      </w:r>
    </w:p>
    <w:tbl>
      <w:tblPr>
        <w:tblStyle w:val="TableGrid"/>
        <w:tblW w:w="0" w:type="auto"/>
        <w:tblInd w:w="15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1"/>
        <w:gridCol w:w="3605"/>
      </w:tblGrid>
      <w:tr w:rsidR="00AF568E" w:rsidRPr="006C2555" w14:paraId="57E6C185" w14:textId="77777777" w:rsidTr="008D30FC">
        <w:tc>
          <w:tcPr>
            <w:tcW w:w="4671" w:type="dxa"/>
          </w:tcPr>
          <w:p w14:paraId="139F7FAD" w14:textId="77777777" w:rsidR="00AF568E" w:rsidRPr="00711FAD" w:rsidRDefault="00BC63F8" w:rsidP="00427AD4">
            <w:pPr>
              <w:pStyle w:val="Heading2"/>
              <w:numPr>
                <w:ilvl w:val="0"/>
                <w:numId w:val="17"/>
              </w:numPr>
              <w:spacing w:line="276" w:lineRule="auto"/>
              <w:ind w:left="691" w:right="1422"/>
              <w:rPr>
                <w:rFonts w:ascii="Arial" w:hAnsi="Arial" w:cs="Arial"/>
                <w:sz w:val="24"/>
                <w:szCs w:val="24"/>
              </w:rPr>
            </w:pPr>
            <w:r w:rsidRPr="00711FAD">
              <w:rPr>
                <w:rFonts w:ascii="Arial" w:hAnsi="Arial" w:cs="Arial"/>
                <w:sz w:val="24"/>
                <w:szCs w:val="24"/>
              </w:rPr>
              <w:t>ICU</w:t>
            </w:r>
            <w:r w:rsidR="00E30E7E">
              <w:rPr>
                <w:rFonts w:ascii="Arial" w:hAnsi="Arial" w:cs="Arial"/>
                <w:sz w:val="24"/>
                <w:szCs w:val="24"/>
              </w:rPr>
              <w:t xml:space="preserve"> (10 beds)</w:t>
            </w:r>
          </w:p>
          <w:p w14:paraId="68F1BB74" w14:textId="77777777" w:rsidR="00BC63F8" w:rsidRPr="00711FAD" w:rsidRDefault="00E30E7E" w:rsidP="00427AD4">
            <w:pPr>
              <w:pStyle w:val="Heading2"/>
              <w:numPr>
                <w:ilvl w:val="0"/>
                <w:numId w:val="17"/>
              </w:numPr>
              <w:spacing w:line="276" w:lineRule="auto"/>
              <w:ind w:left="691" w:right="252"/>
              <w:rPr>
                <w:rFonts w:ascii="Arial" w:hAnsi="Arial" w:cs="Arial"/>
                <w:sz w:val="24"/>
                <w:szCs w:val="24"/>
              </w:rPr>
            </w:pPr>
            <w:r>
              <w:rPr>
                <w:rFonts w:ascii="Arial" w:hAnsi="Arial" w:cs="Arial"/>
                <w:sz w:val="24"/>
                <w:szCs w:val="24"/>
              </w:rPr>
              <w:t>Progressive Care Unit (20 beds)</w:t>
            </w:r>
          </w:p>
        </w:tc>
        <w:tc>
          <w:tcPr>
            <w:tcW w:w="3605" w:type="dxa"/>
          </w:tcPr>
          <w:p w14:paraId="1CB14668" w14:textId="77777777" w:rsidR="00AF568E" w:rsidRPr="00711FAD" w:rsidRDefault="00BC63F8" w:rsidP="00427AD4">
            <w:pPr>
              <w:pStyle w:val="Heading2"/>
              <w:numPr>
                <w:ilvl w:val="0"/>
                <w:numId w:val="17"/>
              </w:numPr>
              <w:spacing w:line="276" w:lineRule="auto"/>
              <w:ind w:right="172"/>
              <w:rPr>
                <w:rFonts w:ascii="Arial" w:hAnsi="Arial" w:cs="Arial"/>
                <w:sz w:val="24"/>
                <w:szCs w:val="24"/>
              </w:rPr>
            </w:pPr>
            <w:r w:rsidRPr="00711FAD">
              <w:rPr>
                <w:rFonts w:ascii="Arial" w:hAnsi="Arial" w:cs="Arial"/>
                <w:sz w:val="24"/>
                <w:szCs w:val="24"/>
              </w:rPr>
              <w:t>Respiratory Care</w:t>
            </w:r>
          </w:p>
        </w:tc>
      </w:tr>
    </w:tbl>
    <w:p w14:paraId="4A9AFEEE" w14:textId="77777777" w:rsidR="004A61D8" w:rsidRPr="006C2555" w:rsidRDefault="004A61D8">
      <w:pPr>
        <w:spacing w:before="7"/>
        <w:rPr>
          <w:rFonts w:ascii="Arial" w:eastAsia="Calibri" w:hAnsi="Arial" w:cs="Arial"/>
          <w:sz w:val="28"/>
          <w:szCs w:val="28"/>
        </w:rPr>
      </w:pPr>
    </w:p>
    <w:p w14:paraId="3732D4B7" w14:textId="77777777" w:rsidR="004A61D8" w:rsidRPr="006C2555" w:rsidRDefault="00E30E7E" w:rsidP="00DF64C5">
      <w:pPr>
        <w:jc w:val="center"/>
        <w:rPr>
          <w:rFonts w:ascii="Arial" w:eastAsia="Calibri" w:hAnsi="Arial" w:cs="Arial"/>
          <w:sz w:val="18"/>
          <w:szCs w:val="18"/>
        </w:rPr>
      </w:pPr>
      <w:r w:rsidRPr="00E30E7E">
        <w:rPr>
          <w:noProof/>
        </w:rPr>
        <w:t xml:space="preserve"> </w:t>
      </w:r>
      <w:r>
        <w:rPr>
          <w:noProof/>
        </w:rPr>
        <w:drawing>
          <wp:inline distT="0" distB="0" distL="0" distR="0" wp14:anchorId="29FA786B" wp14:editId="08EA7638">
            <wp:extent cx="5367058" cy="6759309"/>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4055"/>
                    <a:stretch/>
                  </pic:blipFill>
                  <pic:spPr bwMode="auto">
                    <a:xfrm>
                      <a:off x="0" y="0"/>
                      <a:ext cx="5368698" cy="6761374"/>
                    </a:xfrm>
                    <a:prstGeom prst="rect">
                      <a:avLst/>
                    </a:prstGeom>
                    <a:ln>
                      <a:noFill/>
                    </a:ln>
                    <a:extLst>
                      <a:ext uri="{53640926-AAD7-44D8-BBD7-CCE9431645EC}">
                        <a14:shadowObscured xmlns:a14="http://schemas.microsoft.com/office/drawing/2010/main"/>
                      </a:ext>
                    </a:extLst>
                  </pic:spPr>
                </pic:pic>
              </a:graphicData>
            </a:graphic>
          </wp:inline>
        </w:drawing>
      </w:r>
    </w:p>
    <w:p w14:paraId="34174BAB" w14:textId="77777777" w:rsidR="006D6974" w:rsidRPr="006C2555" w:rsidRDefault="006D6974" w:rsidP="00DF64C5">
      <w:pPr>
        <w:jc w:val="center"/>
        <w:rPr>
          <w:rFonts w:ascii="Arial" w:eastAsia="Calibri" w:hAnsi="Arial" w:cs="Arial"/>
          <w:sz w:val="18"/>
          <w:szCs w:val="18"/>
        </w:rPr>
      </w:pPr>
    </w:p>
    <w:p w14:paraId="7CBEBB21" w14:textId="77777777" w:rsidR="006D6974" w:rsidRPr="006C2555" w:rsidRDefault="006D6974" w:rsidP="00DF64C5">
      <w:pPr>
        <w:jc w:val="center"/>
        <w:rPr>
          <w:rFonts w:ascii="Arial" w:eastAsia="Calibri" w:hAnsi="Arial" w:cs="Arial"/>
          <w:sz w:val="18"/>
          <w:szCs w:val="18"/>
        </w:rPr>
      </w:pPr>
    </w:p>
    <w:p w14:paraId="3C1DE34A" w14:textId="77777777" w:rsidR="006D6974" w:rsidRPr="006C2555" w:rsidRDefault="006D6974" w:rsidP="00DF64C5">
      <w:pPr>
        <w:jc w:val="center"/>
        <w:rPr>
          <w:rFonts w:ascii="Arial" w:eastAsia="Calibri" w:hAnsi="Arial" w:cs="Arial"/>
          <w:sz w:val="18"/>
          <w:szCs w:val="18"/>
        </w:rPr>
      </w:pPr>
    </w:p>
    <w:p w14:paraId="61A562ED" w14:textId="77777777" w:rsidR="006D6974" w:rsidRPr="006C2555" w:rsidRDefault="006D6974" w:rsidP="00DF64C5">
      <w:pPr>
        <w:jc w:val="center"/>
        <w:rPr>
          <w:rFonts w:ascii="Arial" w:eastAsia="Calibri" w:hAnsi="Arial" w:cs="Arial"/>
          <w:sz w:val="18"/>
          <w:szCs w:val="18"/>
        </w:rPr>
      </w:pPr>
    </w:p>
    <w:p w14:paraId="20D0FE28" w14:textId="77777777" w:rsidR="006D6974" w:rsidRPr="00323BC3" w:rsidRDefault="00BF2E7E" w:rsidP="006D6974">
      <w:pPr>
        <w:ind w:left="1540"/>
        <w:rPr>
          <w:rFonts w:ascii="Arial" w:eastAsia="Calibri" w:hAnsi="Arial" w:cs="Arial"/>
          <w:color w:val="00A9A0"/>
          <w:spacing w:val="11"/>
          <w:sz w:val="32"/>
          <w:szCs w:val="32"/>
        </w:rPr>
      </w:pPr>
      <w:r w:rsidRPr="00323BC3">
        <w:rPr>
          <w:rFonts w:ascii="Arial" w:eastAsia="Calibri" w:hAnsi="Arial" w:cs="Arial"/>
          <w:color w:val="00A9A0"/>
          <w:spacing w:val="11"/>
          <w:sz w:val="32"/>
          <w:szCs w:val="32"/>
        </w:rPr>
        <w:t>Fifth</w:t>
      </w:r>
      <w:r w:rsidR="006D6974" w:rsidRPr="00323BC3">
        <w:rPr>
          <w:rFonts w:ascii="Arial" w:eastAsia="Calibri" w:hAnsi="Arial" w:cs="Arial"/>
          <w:color w:val="00A9A0"/>
          <w:spacing w:val="11"/>
          <w:sz w:val="32"/>
          <w:szCs w:val="32"/>
        </w:rPr>
        <w:t xml:space="preserve"> Floor Main Areas</w:t>
      </w:r>
    </w:p>
    <w:tbl>
      <w:tblPr>
        <w:tblStyle w:val="TableGrid"/>
        <w:tblW w:w="0" w:type="auto"/>
        <w:tblInd w:w="15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1"/>
        <w:gridCol w:w="3965"/>
      </w:tblGrid>
      <w:tr w:rsidR="006D6974" w:rsidRPr="006C2555" w14:paraId="1AD61D44" w14:textId="77777777" w:rsidTr="008D30FC">
        <w:tc>
          <w:tcPr>
            <w:tcW w:w="4761" w:type="dxa"/>
          </w:tcPr>
          <w:p w14:paraId="0CB31921" w14:textId="77777777" w:rsidR="005A2448" w:rsidRDefault="005A2448" w:rsidP="00427AD4">
            <w:pPr>
              <w:pStyle w:val="Heading2"/>
              <w:numPr>
                <w:ilvl w:val="0"/>
                <w:numId w:val="52"/>
              </w:numPr>
              <w:spacing w:line="276" w:lineRule="auto"/>
              <w:ind w:left="871" w:right="1151"/>
              <w:rPr>
                <w:rFonts w:ascii="Arial" w:hAnsi="Arial" w:cs="Arial"/>
                <w:sz w:val="24"/>
                <w:szCs w:val="24"/>
              </w:rPr>
            </w:pPr>
            <w:r>
              <w:rPr>
                <w:rFonts w:ascii="Arial" w:hAnsi="Arial" w:cs="Arial"/>
                <w:sz w:val="24"/>
                <w:szCs w:val="24"/>
              </w:rPr>
              <w:t>Med/Surg (34  beds)</w:t>
            </w:r>
          </w:p>
          <w:p w14:paraId="4DD7BD3C" w14:textId="77777777" w:rsidR="005A2448" w:rsidRPr="005A2448" w:rsidRDefault="005A2448" w:rsidP="00427AD4">
            <w:pPr>
              <w:pStyle w:val="Heading2"/>
              <w:numPr>
                <w:ilvl w:val="0"/>
                <w:numId w:val="52"/>
              </w:numPr>
              <w:spacing w:line="276" w:lineRule="auto"/>
              <w:ind w:left="871" w:right="1151"/>
              <w:rPr>
                <w:rFonts w:ascii="Arial" w:hAnsi="Arial" w:cs="Arial"/>
                <w:sz w:val="24"/>
                <w:szCs w:val="24"/>
              </w:rPr>
            </w:pPr>
            <w:r>
              <w:rPr>
                <w:rFonts w:ascii="Arial" w:hAnsi="Arial" w:cs="Arial"/>
                <w:sz w:val="24"/>
                <w:szCs w:val="24"/>
              </w:rPr>
              <w:t>PT/OT Exercise Room</w:t>
            </w:r>
          </w:p>
        </w:tc>
        <w:tc>
          <w:tcPr>
            <w:tcW w:w="3965" w:type="dxa"/>
          </w:tcPr>
          <w:p w14:paraId="6883941D" w14:textId="77777777" w:rsidR="006D6974" w:rsidRPr="006C2555" w:rsidRDefault="005A2448" w:rsidP="00427AD4">
            <w:pPr>
              <w:pStyle w:val="Heading2"/>
              <w:numPr>
                <w:ilvl w:val="0"/>
                <w:numId w:val="18"/>
              </w:numPr>
              <w:spacing w:line="276" w:lineRule="auto"/>
              <w:ind w:right="346"/>
              <w:rPr>
                <w:rFonts w:ascii="Arial" w:hAnsi="Arial" w:cs="Arial"/>
                <w:sz w:val="24"/>
                <w:szCs w:val="24"/>
              </w:rPr>
            </w:pPr>
            <w:r>
              <w:rPr>
                <w:rFonts w:ascii="Arial" w:hAnsi="Arial" w:cs="Arial"/>
                <w:sz w:val="24"/>
                <w:szCs w:val="24"/>
              </w:rPr>
              <w:t>Dialysis</w:t>
            </w:r>
            <w:r w:rsidR="00083E75">
              <w:rPr>
                <w:rFonts w:ascii="Arial" w:hAnsi="Arial" w:cs="Arial"/>
                <w:sz w:val="24"/>
                <w:szCs w:val="24"/>
              </w:rPr>
              <w:t xml:space="preserve"> Workroom</w:t>
            </w:r>
          </w:p>
        </w:tc>
      </w:tr>
    </w:tbl>
    <w:p w14:paraId="232D6F6E" w14:textId="77777777" w:rsidR="006D6974" w:rsidRPr="006C2555" w:rsidRDefault="005A2448" w:rsidP="00DF64C5">
      <w:pPr>
        <w:jc w:val="center"/>
        <w:rPr>
          <w:rFonts w:ascii="Arial" w:eastAsia="Calibri" w:hAnsi="Arial" w:cs="Arial"/>
          <w:sz w:val="18"/>
          <w:szCs w:val="18"/>
        </w:rPr>
      </w:pPr>
      <w:r>
        <w:rPr>
          <w:noProof/>
        </w:rPr>
        <w:drawing>
          <wp:inline distT="0" distB="0" distL="0" distR="0" wp14:anchorId="25C6088E" wp14:editId="3942EAA1">
            <wp:extent cx="5321244" cy="7137862"/>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8440"/>
                    <a:stretch/>
                  </pic:blipFill>
                  <pic:spPr bwMode="auto">
                    <a:xfrm>
                      <a:off x="0" y="0"/>
                      <a:ext cx="5323874" cy="7141390"/>
                    </a:xfrm>
                    <a:prstGeom prst="rect">
                      <a:avLst/>
                    </a:prstGeom>
                    <a:ln>
                      <a:noFill/>
                    </a:ln>
                    <a:extLst>
                      <a:ext uri="{53640926-AAD7-44D8-BBD7-CCE9431645EC}">
                        <a14:shadowObscured xmlns:a14="http://schemas.microsoft.com/office/drawing/2010/main"/>
                      </a:ext>
                    </a:extLst>
                  </pic:spPr>
                </pic:pic>
              </a:graphicData>
            </a:graphic>
          </wp:inline>
        </w:drawing>
      </w:r>
    </w:p>
    <w:p w14:paraId="21188B81" w14:textId="77777777" w:rsidR="00610FFC" w:rsidRPr="006C2555" w:rsidRDefault="00610FFC" w:rsidP="00DF64C5">
      <w:pPr>
        <w:jc w:val="center"/>
        <w:rPr>
          <w:rFonts w:ascii="Arial" w:eastAsia="Calibri" w:hAnsi="Arial" w:cs="Arial"/>
          <w:sz w:val="18"/>
          <w:szCs w:val="18"/>
        </w:rPr>
      </w:pPr>
    </w:p>
    <w:p w14:paraId="45ACA4B6" w14:textId="77777777" w:rsidR="00610FFC" w:rsidRPr="00323BC3" w:rsidRDefault="00610FFC" w:rsidP="00610FFC">
      <w:pPr>
        <w:ind w:left="1540"/>
        <w:rPr>
          <w:rFonts w:ascii="Arial" w:eastAsia="Calibri" w:hAnsi="Arial" w:cs="Arial"/>
          <w:color w:val="00A9A0"/>
          <w:spacing w:val="11"/>
          <w:sz w:val="32"/>
          <w:szCs w:val="32"/>
        </w:rPr>
      </w:pPr>
      <w:r w:rsidRPr="00323BC3">
        <w:rPr>
          <w:rFonts w:ascii="Arial" w:eastAsia="Calibri" w:hAnsi="Arial" w:cs="Arial"/>
          <w:color w:val="00A9A0"/>
          <w:spacing w:val="11"/>
          <w:sz w:val="32"/>
          <w:szCs w:val="32"/>
        </w:rPr>
        <w:t>Sixth Floor Main Areas</w:t>
      </w:r>
    </w:p>
    <w:tbl>
      <w:tblPr>
        <w:tblStyle w:val="TableGrid"/>
        <w:tblW w:w="0" w:type="auto"/>
        <w:tblInd w:w="15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36"/>
      </w:tblGrid>
      <w:tr w:rsidR="00C542B5" w:rsidRPr="006C2555" w14:paraId="29D7A7C9" w14:textId="77777777" w:rsidTr="008B27F6">
        <w:tc>
          <w:tcPr>
            <w:tcW w:w="5836" w:type="dxa"/>
          </w:tcPr>
          <w:p w14:paraId="0B37B396" w14:textId="77777777" w:rsidR="00711FAD" w:rsidRPr="00711FAD" w:rsidRDefault="00C542B5" w:rsidP="00427AD4">
            <w:pPr>
              <w:pStyle w:val="Heading2"/>
              <w:numPr>
                <w:ilvl w:val="0"/>
                <w:numId w:val="19"/>
              </w:numPr>
              <w:spacing w:line="276" w:lineRule="auto"/>
              <w:ind w:right="250"/>
              <w:rPr>
                <w:rFonts w:ascii="Arial" w:hAnsi="Arial" w:cs="Arial"/>
              </w:rPr>
            </w:pPr>
            <w:r w:rsidRPr="00711FAD">
              <w:rPr>
                <w:rFonts w:ascii="Arial" w:hAnsi="Arial" w:cs="Arial"/>
                <w:sz w:val="24"/>
                <w:szCs w:val="24"/>
              </w:rPr>
              <w:t>Med/Surg Patient Rooms</w:t>
            </w:r>
            <w:r w:rsidR="00AE295E">
              <w:rPr>
                <w:rFonts w:ascii="Arial" w:hAnsi="Arial" w:cs="Arial"/>
                <w:sz w:val="24"/>
                <w:szCs w:val="24"/>
              </w:rPr>
              <w:t xml:space="preserve"> (34 beds)</w:t>
            </w:r>
          </w:p>
          <w:p w14:paraId="72F13052" w14:textId="77777777" w:rsidR="00C542B5" w:rsidRPr="006C2555" w:rsidRDefault="00C542B5" w:rsidP="00427AD4">
            <w:pPr>
              <w:pStyle w:val="Heading2"/>
              <w:numPr>
                <w:ilvl w:val="0"/>
                <w:numId w:val="19"/>
              </w:numPr>
              <w:spacing w:line="276" w:lineRule="auto"/>
              <w:ind w:right="250"/>
              <w:rPr>
                <w:rFonts w:ascii="Arial" w:hAnsi="Arial" w:cs="Arial"/>
              </w:rPr>
            </w:pPr>
            <w:r w:rsidRPr="00711FAD">
              <w:rPr>
                <w:rFonts w:ascii="Arial" w:hAnsi="Arial" w:cs="Arial"/>
                <w:sz w:val="24"/>
                <w:szCs w:val="24"/>
              </w:rPr>
              <w:t xml:space="preserve">Non-Invasive </w:t>
            </w:r>
            <w:r w:rsidR="00AE295E">
              <w:rPr>
                <w:rFonts w:ascii="Arial" w:hAnsi="Arial" w:cs="Arial"/>
                <w:sz w:val="24"/>
                <w:szCs w:val="24"/>
              </w:rPr>
              <w:t>Cardiology (Inpatient)</w:t>
            </w:r>
          </w:p>
        </w:tc>
      </w:tr>
    </w:tbl>
    <w:p w14:paraId="514C965F" w14:textId="77777777" w:rsidR="00610FFC" w:rsidRPr="006C2555" w:rsidRDefault="00610FFC" w:rsidP="00DF64C5">
      <w:pPr>
        <w:jc w:val="center"/>
        <w:rPr>
          <w:rFonts w:ascii="Arial" w:eastAsia="Calibri" w:hAnsi="Arial" w:cs="Arial"/>
          <w:sz w:val="18"/>
          <w:szCs w:val="18"/>
        </w:rPr>
      </w:pPr>
    </w:p>
    <w:p w14:paraId="023197E0" w14:textId="77777777" w:rsidR="00610FFC" w:rsidRPr="006C2555" w:rsidRDefault="00610FFC" w:rsidP="00DF64C5">
      <w:pPr>
        <w:jc w:val="center"/>
        <w:rPr>
          <w:rFonts w:ascii="Arial" w:eastAsia="Calibri" w:hAnsi="Arial" w:cs="Arial"/>
          <w:sz w:val="18"/>
          <w:szCs w:val="18"/>
        </w:rPr>
      </w:pPr>
    </w:p>
    <w:p w14:paraId="439C2C4A" w14:textId="77777777" w:rsidR="00610FFC" w:rsidRPr="006C2555" w:rsidRDefault="00452440" w:rsidP="00DF64C5">
      <w:pPr>
        <w:jc w:val="center"/>
        <w:rPr>
          <w:rFonts w:ascii="Arial" w:eastAsia="Calibri" w:hAnsi="Arial" w:cs="Arial"/>
          <w:sz w:val="18"/>
          <w:szCs w:val="18"/>
        </w:rPr>
      </w:pPr>
      <w:r w:rsidRPr="00452440">
        <w:rPr>
          <w:noProof/>
        </w:rPr>
        <w:t xml:space="preserve"> </w:t>
      </w:r>
      <w:r w:rsidR="00AE295E">
        <w:rPr>
          <w:noProof/>
        </w:rPr>
        <w:drawing>
          <wp:inline distT="0" distB="0" distL="0" distR="0" wp14:anchorId="5730016C" wp14:editId="67B36B64">
            <wp:extent cx="4910368" cy="6669908"/>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7594"/>
                    <a:stretch/>
                  </pic:blipFill>
                  <pic:spPr bwMode="auto">
                    <a:xfrm>
                      <a:off x="0" y="0"/>
                      <a:ext cx="4912566" cy="6672894"/>
                    </a:xfrm>
                    <a:prstGeom prst="rect">
                      <a:avLst/>
                    </a:prstGeom>
                    <a:ln>
                      <a:noFill/>
                    </a:ln>
                    <a:extLst>
                      <a:ext uri="{53640926-AAD7-44D8-BBD7-CCE9431645EC}">
                        <a14:shadowObscured xmlns:a14="http://schemas.microsoft.com/office/drawing/2010/main"/>
                      </a:ext>
                    </a:extLst>
                  </pic:spPr>
                </pic:pic>
              </a:graphicData>
            </a:graphic>
          </wp:inline>
        </w:drawing>
      </w:r>
    </w:p>
    <w:p w14:paraId="595BEA66" w14:textId="77777777" w:rsidR="001A3052" w:rsidRPr="006C2555" w:rsidRDefault="001A3052" w:rsidP="00DF64C5">
      <w:pPr>
        <w:jc w:val="center"/>
        <w:rPr>
          <w:rFonts w:ascii="Arial" w:eastAsia="Calibri" w:hAnsi="Arial" w:cs="Arial"/>
          <w:sz w:val="18"/>
          <w:szCs w:val="18"/>
        </w:rPr>
      </w:pPr>
    </w:p>
    <w:p w14:paraId="363C41E4" w14:textId="77777777" w:rsidR="001A3052" w:rsidRPr="006C2555" w:rsidRDefault="001A3052" w:rsidP="00DF64C5">
      <w:pPr>
        <w:jc w:val="center"/>
        <w:rPr>
          <w:rFonts w:ascii="Arial" w:eastAsia="Calibri" w:hAnsi="Arial" w:cs="Arial"/>
          <w:sz w:val="18"/>
          <w:szCs w:val="18"/>
        </w:rPr>
      </w:pPr>
    </w:p>
    <w:p w14:paraId="40B8A4D0" w14:textId="77777777" w:rsidR="001A3052" w:rsidRPr="006C2555" w:rsidRDefault="001A3052" w:rsidP="00DF64C5">
      <w:pPr>
        <w:jc w:val="center"/>
        <w:rPr>
          <w:rFonts w:ascii="Arial" w:eastAsia="Calibri" w:hAnsi="Arial" w:cs="Arial"/>
          <w:sz w:val="18"/>
          <w:szCs w:val="18"/>
        </w:rPr>
      </w:pPr>
    </w:p>
    <w:p w14:paraId="0697A95D" w14:textId="77777777" w:rsidR="001A3052" w:rsidRPr="00323BC3" w:rsidRDefault="001A3052" w:rsidP="001A3052">
      <w:pPr>
        <w:ind w:left="1540"/>
        <w:rPr>
          <w:rFonts w:ascii="Arial" w:eastAsia="Calibri" w:hAnsi="Arial" w:cs="Arial"/>
          <w:color w:val="00A9A0"/>
          <w:spacing w:val="11"/>
          <w:sz w:val="32"/>
          <w:szCs w:val="32"/>
        </w:rPr>
      </w:pPr>
      <w:r w:rsidRPr="00323BC3">
        <w:rPr>
          <w:rFonts w:ascii="Arial" w:eastAsia="Calibri" w:hAnsi="Arial" w:cs="Arial"/>
          <w:color w:val="00A9A0"/>
          <w:spacing w:val="11"/>
          <w:sz w:val="32"/>
          <w:szCs w:val="32"/>
        </w:rPr>
        <w:t>Seventh Floor Main Areas</w:t>
      </w:r>
    </w:p>
    <w:tbl>
      <w:tblPr>
        <w:tblStyle w:val="TableGrid"/>
        <w:tblW w:w="0" w:type="auto"/>
        <w:tblInd w:w="15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1"/>
        <w:gridCol w:w="4081"/>
      </w:tblGrid>
      <w:tr w:rsidR="001A3052" w:rsidRPr="006C2555" w14:paraId="6A7C90A3" w14:textId="77777777" w:rsidTr="0037243B">
        <w:tc>
          <w:tcPr>
            <w:tcW w:w="4581" w:type="dxa"/>
          </w:tcPr>
          <w:p w14:paraId="03491A8C" w14:textId="77777777" w:rsidR="00E77A14" w:rsidRPr="0037243B" w:rsidRDefault="00E77A14" w:rsidP="00427AD4">
            <w:pPr>
              <w:pStyle w:val="Heading2"/>
              <w:numPr>
                <w:ilvl w:val="0"/>
                <w:numId w:val="20"/>
              </w:numPr>
              <w:spacing w:line="276" w:lineRule="auto"/>
              <w:ind w:right="970"/>
              <w:rPr>
                <w:rFonts w:ascii="Arial" w:hAnsi="Arial" w:cs="Arial"/>
                <w:sz w:val="24"/>
                <w:szCs w:val="24"/>
              </w:rPr>
            </w:pPr>
            <w:r w:rsidRPr="0037243B">
              <w:rPr>
                <w:rFonts w:ascii="Arial" w:hAnsi="Arial" w:cs="Arial"/>
                <w:sz w:val="24"/>
                <w:szCs w:val="24"/>
              </w:rPr>
              <w:t>Antepartum</w:t>
            </w:r>
            <w:r w:rsidR="0037243B" w:rsidRPr="0037243B">
              <w:rPr>
                <w:rFonts w:ascii="Arial" w:hAnsi="Arial" w:cs="Arial"/>
                <w:sz w:val="24"/>
                <w:szCs w:val="24"/>
              </w:rPr>
              <w:t>/Postpartum (16 beds</w:t>
            </w:r>
            <w:r w:rsidR="0084112B">
              <w:rPr>
                <w:rFonts w:ascii="Arial" w:hAnsi="Arial" w:cs="Arial"/>
                <w:sz w:val="24"/>
                <w:szCs w:val="24"/>
              </w:rPr>
              <w:t>)</w:t>
            </w:r>
          </w:p>
          <w:p w14:paraId="268C2475" w14:textId="77777777" w:rsidR="00E77A14" w:rsidRDefault="00341734" w:rsidP="00427AD4">
            <w:pPr>
              <w:pStyle w:val="Heading2"/>
              <w:numPr>
                <w:ilvl w:val="0"/>
                <w:numId w:val="20"/>
              </w:numPr>
              <w:spacing w:line="276" w:lineRule="auto"/>
              <w:ind w:right="970"/>
              <w:rPr>
                <w:rFonts w:ascii="Arial" w:hAnsi="Arial" w:cs="Arial"/>
                <w:sz w:val="24"/>
                <w:szCs w:val="24"/>
              </w:rPr>
            </w:pPr>
            <w:r w:rsidRPr="00711FAD">
              <w:rPr>
                <w:rFonts w:ascii="Arial" w:hAnsi="Arial" w:cs="Arial"/>
                <w:sz w:val="24"/>
                <w:szCs w:val="24"/>
              </w:rPr>
              <w:t>C-Section</w:t>
            </w:r>
          </w:p>
          <w:p w14:paraId="695F6DCD" w14:textId="77777777" w:rsidR="0084112B" w:rsidRPr="00711FAD" w:rsidRDefault="0084112B" w:rsidP="00427AD4">
            <w:pPr>
              <w:pStyle w:val="Heading2"/>
              <w:numPr>
                <w:ilvl w:val="0"/>
                <w:numId w:val="20"/>
              </w:numPr>
              <w:spacing w:line="276" w:lineRule="auto"/>
              <w:ind w:right="384"/>
              <w:rPr>
                <w:rFonts w:ascii="Arial" w:hAnsi="Arial" w:cs="Arial"/>
                <w:sz w:val="24"/>
                <w:szCs w:val="24"/>
              </w:rPr>
            </w:pPr>
            <w:r>
              <w:rPr>
                <w:rFonts w:ascii="Arial" w:hAnsi="Arial" w:cs="Arial"/>
                <w:sz w:val="24"/>
                <w:szCs w:val="24"/>
              </w:rPr>
              <w:t>Labor and Delivery (6 beds)</w:t>
            </w:r>
          </w:p>
        </w:tc>
        <w:tc>
          <w:tcPr>
            <w:tcW w:w="4081" w:type="dxa"/>
          </w:tcPr>
          <w:p w14:paraId="0D044564" w14:textId="77777777" w:rsidR="00341734" w:rsidRPr="00711FAD" w:rsidRDefault="0084112B" w:rsidP="00427AD4">
            <w:pPr>
              <w:pStyle w:val="Heading2"/>
              <w:numPr>
                <w:ilvl w:val="0"/>
                <w:numId w:val="20"/>
              </w:numPr>
              <w:spacing w:line="276" w:lineRule="auto"/>
              <w:rPr>
                <w:rFonts w:ascii="Arial" w:hAnsi="Arial" w:cs="Arial"/>
                <w:sz w:val="24"/>
                <w:szCs w:val="24"/>
              </w:rPr>
            </w:pPr>
            <w:r>
              <w:rPr>
                <w:rFonts w:ascii="Arial" w:hAnsi="Arial" w:cs="Arial"/>
                <w:sz w:val="24"/>
                <w:szCs w:val="24"/>
              </w:rPr>
              <w:t>Special Care (4 beds)</w:t>
            </w:r>
          </w:p>
          <w:p w14:paraId="77E6C0BA" w14:textId="77777777" w:rsidR="001A3052" w:rsidRPr="00711FAD" w:rsidRDefault="00341734" w:rsidP="00427AD4">
            <w:pPr>
              <w:pStyle w:val="Heading2"/>
              <w:numPr>
                <w:ilvl w:val="0"/>
                <w:numId w:val="20"/>
              </w:numPr>
              <w:spacing w:line="276" w:lineRule="auto"/>
              <w:ind w:right="163"/>
              <w:rPr>
                <w:rFonts w:ascii="Arial" w:hAnsi="Arial" w:cs="Arial"/>
                <w:sz w:val="24"/>
                <w:szCs w:val="24"/>
              </w:rPr>
            </w:pPr>
            <w:r w:rsidRPr="00711FAD">
              <w:rPr>
                <w:rFonts w:ascii="Arial" w:hAnsi="Arial" w:cs="Arial"/>
                <w:sz w:val="24"/>
                <w:szCs w:val="24"/>
              </w:rPr>
              <w:t>Well Baby Nursery</w:t>
            </w:r>
          </w:p>
        </w:tc>
      </w:tr>
    </w:tbl>
    <w:p w14:paraId="47C59ACD" w14:textId="77777777" w:rsidR="002B215A" w:rsidRDefault="0037243B" w:rsidP="00DF64C5">
      <w:pPr>
        <w:jc w:val="center"/>
        <w:rPr>
          <w:rFonts w:ascii="Arial" w:eastAsia="Calibri" w:hAnsi="Arial" w:cs="Arial"/>
          <w:sz w:val="18"/>
          <w:szCs w:val="18"/>
        </w:rPr>
      </w:pPr>
      <w:r>
        <w:rPr>
          <w:noProof/>
        </w:rPr>
        <w:drawing>
          <wp:inline distT="0" distB="0" distL="0" distR="0" wp14:anchorId="692BCF64" wp14:editId="50C01707">
            <wp:extent cx="4812094" cy="6375556"/>
            <wp:effectExtent l="0" t="0" r="762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2151"/>
                    <a:stretch/>
                  </pic:blipFill>
                  <pic:spPr bwMode="auto">
                    <a:xfrm>
                      <a:off x="0" y="0"/>
                      <a:ext cx="4813869" cy="6377907"/>
                    </a:xfrm>
                    <a:prstGeom prst="rect">
                      <a:avLst/>
                    </a:prstGeom>
                    <a:ln>
                      <a:noFill/>
                    </a:ln>
                    <a:extLst>
                      <a:ext uri="{53640926-AAD7-44D8-BBD7-CCE9431645EC}">
                        <a14:shadowObscured xmlns:a14="http://schemas.microsoft.com/office/drawing/2010/main"/>
                      </a:ext>
                    </a:extLst>
                  </pic:spPr>
                </pic:pic>
              </a:graphicData>
            </a:graphic>
          </wp:inline>
        </w:drawing>
      </w:r>
    </w:p>
    <w:p w14:paraId="02D07F4C" w14:textId="77777777" w:rsidR="00B50391" w:rsidRDefault="002B215A" w:rsidP="005B0990">
      <w:pPr>
        <w:pStyle w:val="Heading2"/>
        <w:ind w:left="1440" w:right="1180"/>
        <w:rPr>
          <w:rFonts w:ascii="Arial" w:hAnsi="Arial" w:cs="Arial"/>
          <w:color w:val="00A9A0"/>
          <w:spacing w:val="12"/>
          <w:sz w:val="32"/>
          <w:szCs w:val="32"/>
        </w:rPr>
      </w:pPr>
      <w:r>
        <w:rPr>
          <w:rFonts w:ascii="Arial" w:hAnsi="Arial" w:cs="Arial"/>
          <w:sz w:val="18"/>
          <w:szCs w:val="18"/>
        </w:rPr>
        <w:br w:type="page"/>
      </w:r>
      <w:r w:rsidR="00BC4E0F">
        <w:rPr>
          <w:rFonts w:ascii="Arial" w:hAnsi="Arial" w:cs="Arial"/>
          <w:color w:val="00A9A0"/>
          <w:spacing w:val="12"/>
          <w:sz w:val="32"/>
          <w:szCs w:val="32"/>
        </w:rPr>
        <w:t>Sustainability</w:t>
      </w:r>
    </w:p>
    <w:p w14:paraId="13B02B67" w14:textId="77777777" w:rsidR="005B0990" w:rsidRDefault="005B0990" w:rsidP="005B0990">
      <w:pPr>
        <w:pStyle w:val="BodyText"/>
        <w:spacing w:before="265" w:line="275" w:lineRule="auto"/>
        <w:ind w:left="1440" w:right="1918" w:firstLine="0"/>
        <w:rPr>
          <w:rFonts w:ascii="Arial" w:hAnsi="Arial" w:cs="Arial"/>
          <w:spacing w:val="-1"/>
        </w:rPr>
      </w:pPr>
      <w:r w:rsidRPr="005B0990">
        <w:rPr>
          <w:rFonts w:ascii="Arial" w:hAnsi="Arial" w:cs="Arial"/>
          <w:spacing w:val="-1"/>
        </w:rPr>
        <w:t xml:space="preserve">The campus is </w:t>
      </w:r>
      <w:r w:rsidRPr="005B0990">
        <w:rPr>
          <w:rFonts w:ascii="Arial" w:hAnsi="Arial" w:cs="Arial"/>
          <w:i/>
          <w:spacing w:val="-1"/>
        </w:rPr>
        <w:t>Leadership in Energy and Environmental Design (LEED)</w:t>
      </w:r>
      <w:r w:rsidRPr="005B0990">
        <w:rPr>
          <w:rFonts w:ascii="Arial" w:hAnsi="Arial" w:cs="Arial"/>
          <w:spacing w:val="-1"/>
        </w:rPr>
        <w:t xml:space="preserve"> certified, a globally recognized symbol of sustainability. The building is constructed to lower greenhouse gas emissions by reducing the use of energy and water. </w:t>
      </w:r>
    </w:p>
    <w:p w14:paraId="687DC903" w14:textId="77777777" w:rsidR="005B0990" w:rsidRDefault="005B0990" w:rsidP="005B0990">
      <w:pPr>
        <w:pStyle w:val="BodyText"/>
        <w:spacing w:before="265" w:line="275" w:lineRule="auto"/>
        <w:ind w:left="1440" w:right="1918" w:firstLine="0"/>
        <w:rPr>
          <w:rFonts w:ascii="Arial" w:hAnsi="Arial" w:cs="Arial"/>
          <w:spacing w:val="-1"/>
        </w:rPr>
      </w:pPr>
      <w:r w:rsidRPr="005B0990">
        <w:rPr>
          <w:rFonts w:ascii="Arial" w:hAnsi="Arial" w:cs="Arial"/>
          <w:spacing w:val="-1"/>
        </w:rPr>
        <w:t xml:space="preserve">A new pedestrian plaza is designed to be an urban oasis with shade trees and plantings and to help with water drainage. Approximately 360,000 gallons of storm water will annually be diverted from the City’s water system. In addition, about 50,000 gallons of rainwater will be diverted to help dissipate heat from the heating, ventilation and air conditioning (HVAC) system at the building’s rooftop cooling towers. </w:t>
      </w:r>
    </w:p>
    <w:p w14:paraId="3C956A95" w14:textId="77777777" w:rsidR="005B0990" w:rsidRPr="005B0990" w:rsidRDefault="005B0990" w:rsidP="005B0990">
      <w:pPr>
        <w:pStyle w:val="BodyText"/>
        <w:spacing w:before="265" w:line="275" w:lineRule="auto"/>
        <w:ind w:left="1440" w:right="1918" w:firstLine="0"/>
        <w:rPr>
          <w:rFonts w:ascii="Arial" w:hAnsi="Arial" w:cs="Arial"/>
        </w:rPr>
      </w:pPr>
      <w:r w:rsidRPr="005B0990">
        <w:rPr>
          <w:rFonts w:ascii="Arial" w:hAnsi="Arial" w:cs="Arial"/>
          <w:spacing w:val="-1"/>
        </w:rPr>
        <w:t>Bottle water refilling stations (</w:t>
      </w:r>
      <w:r w:rsidRPr="00BC4E0F">
        <w:rPr>
          <w:rFonts w:ascii="Arial" w:hAnsi="Arial" w:cs="Arial"/>
          <w:spacing w:val="-1"/>
          <w:highlight w:val="yellow"/>
        </w:rPr>
        <w:t>pg. X)</w:t>
      </w:r>
      <w:r w:rsidRPr="005B0990">
        <w:rPr>
          <w:rFonts w:ascii="Arial" w:hAnsi="Arial" w:cs="Arial"/>
          <w:spacing w:val="-1"/>
        </w:rPr>
        <w:t xml:space="preserve"> and the sustainable waste removal program (</w:t>
      </w:r>
      <w:r w:rsidRPr="00BC4E0F">
        <w:rPr>
          <w:rFonts w:ascii="Arial" w:hAnsi="Arial" w:cs="Arial"/>
          <w:spacing w:val="-1"/>
          <w:highlight w:val="yellow"/>
        </w:rPr>
        <w:t>pg. X</w:t>
      </w:r>
      <w:r w:rsidRPr="005B0990">
        <w:rPr>
          <w:rFonts w:ascii="Arial" w:hAnsi="Arial" w:cs="Arial"/>
          <w:spacing w:val="-1"/>
        </w:rPr>
        <w:t xml:space="preserve">) are other examples of ongoing sustainable processes. </w:t>
      </w:r>
    </w:p>
    <w:p w14:paraId="4B269E96" w14:textId="77777777" w:rsidR="00357C82" w:rsidRDefault="00357C82" w:rsidP="00B50391">
      <w:pPr>
        <w:pStyle w:val="Heading2"/>
        <w:ind w:right="1180"/>
        <w:rPr>
          <w:rFonts w:ascii="Arial" w:hAnsi="Arial" w:cs="Arial"/>
          <w:color w:val="00A9A0"/>
          <w:spacing w:val="12"/>
          <w:sz w:val="32"/>
          <w:szCs w:val="32"/>
        </w:rPr>
      </w:pPr>
    </w:p>
    <w:p w14:paraId="239EACC5" w14:textId="77777777" w:rsidR="00357C82" w:rsidRDefault="00357C82" w:rsidP="00B50391">
      <w:pPr>
        <w:pStyle w:val="Heading2"/>
        <w:ind w:right="1180"/>
        <w:rPr>
          <w:rFonts w:ascii="Arial" w:hAnsi="Arial" w:cs="Arial"/>
          <w:color w:val="00A9A0"/>
          <w:spacing w:val="12"/>
          <w:sz w:val="32"/>
          <w:szCs w:val="32"/>
        </w:rPr>
      </w:pPr>
    </w:p>
    <w:p w14:paraId="1956D7F6" w14:textId="31021654" w:rsidR="00357C82" w:rsidRPr="005D6B7B" w:rsidRDefault="00357C82" w:rsidP="00B50391">
      <w:pPr>
        <w:pStyle w:val="Heading2"/>
        <w:ind w:right="1180"/>
        <w:rPr>
          <w:rFonts w:ascii="Arial" w:hAnsi="Arial" w:cs="Arial"/>
          <w:color w:val="00A9A0"/>
          <w:spacing w:val="12"/>
          <w:sz w:val="32"/>
          <w:szCs w:val="32"/>
        </w:rPr>
      </w:pPr>
      <w:r w:rsidRPr="005D6B7B">
        <w:rPr>
          <w:rFonts w:ascii="Arial" w:hAnsi="Arial" w:cs="Arial"/>
          <w:color w:val="00A9A0"/>
          <w:spacing w:val="12"/>
          <w:sz w:val="32"/>
          <w:szCs w:val="32"/>
        </w:rPr>
        <w:t xml:space="preserve">Building </w:t>
      </w:r>
      <w:r>
        <w:rPr>
          <w:rFonts w:ascii="Arial" w:hAnsi="Arial" w:cs="Arial"/>
          <w:color w:val="00A9A0"/>
          <w:spacing w:val="12"/>
          <w:sz w:val="32"/>
          <w:szCs w:val="32"/>
        </w:rPr>
        <w:t>Reminder</w:t>
      </w:r>
      <w:r w:rsidR="00BC4E0F">
        <w:rPr>
          <w:rFonts w:ascii="Arial" w:hAnsi="Arial" w:cs="Arial"/>
          <w:color w:val="00A9A0"/>
          <w:spacing w:val="12"/>
          <w:sz w:val="32"/>
          <w:szCs w:val="32"/>
        </w:rPr>
        <w:t xml:space="preserve">s  </w:t>
      </w:r>
    </w:p>
    <w:p w14:paraId="33A7BC67" w14:textId="77777777" w:rsidR="00BC4E0F" w:rsidRPr="00BC4E0F" w:rsidRDefault="00BC4E0F" w:rsidP="00427AD4">
      <w:pPr>
        <w:pStyle w:val="BodyText"/>
        <w:numPr>
          <w:ilvl w:val="3"/>
          <w:numId w:val="56"/>
        </w:numPr>
        <w:spacing w:before="56" w:line="276" w:lineRule="auto"/>
        <w:ind w:left="1980" w:right="1270"/>
        <w:rPr>
          <w:rFonts w:ascii="Arial" w:hAnsi="Arial" w:cs="Arial"/>
          <w:bCs/>
          <w:spacing w:val="12"/>
        </w:rPr>
      </w:pPr>
      <w:r w:rsidRPr="00BC4E0F">
        <w:rPr>
          <w:rFonts w:ascii="Arial" w:hAnsi="Arial" w:cs="Arial"/>
          <w:bCs/>
          <w:spacing w:val="12"/>
        </w:rPr>
        <w:t>Remember you are “on stage” in front of house areas (areas that patients and visitors will see)</w:t>
      </w:r>
    </w:p>
    <w:p w14:paraId="44F3928F" w14:textId="77777777" w:rsidR="00BC4E0F" w:rsidRPr="00BC4E0F" w:rsidRDefault="00BC4E0F" w:rsidP="00427AD4">
      <w:pPr>
        <w:pStyle w:val="BodyText"/>
        <w:numPr>
          <w:ilvl w:val="3"/>
          <w:numId w:val="56"/>
        </w:numPr>
        <w:spacing w:before="56" w:line="276" w:lineRule="auto"/>
        <w:ind w:left="1980" w:right="1270"/>
        <w:rPr>
          <w:rFonts w:ascii="Arial" w:hAnsi="Arial" w:cs="Arial"/>
          <w:bCs/>
          <w:spacing w:val="12"/>
        </w:rPr>
      </w:pPr>
      <w:r w:rsidRPr="00BC4E0F">
        <w:rPr>
          <w:rFonts w:ascii="Arial" w:hAnsi="Arial" w:cs="Arial"/>
          <w:bCs/>
          <w:spacing w:val="12"/>
        </w:rPr>
        <w:t xml:space="preserve">Help create a positive environment for our patients and visitors. </w:t>
      </w:r>
    </w:p>
    <w:p w14:paraId="4F4A5B4E" w14:textId="77777777" w:rsidR="00B50391" w:rsidRPr="006C2555" w:rsidRDefault="00B50391" w:rsidP="00427AD4">
      <w:pPr>
        <w:pStyle w:val="BodyText"/>
        <w:numPr>
          <w:ilvl w:val="0"/>
          <w:numId w:val="13"/>
        </w:numPr>
        <w:spacing w:before="56" w:line="276" w:lineRule="auto"/>
        <w:ind w:left="1980" w:right="1270"/>
        <w:rPr>
          <w:rFonts w:ascii="Arial" w:hAnsi="Arial" w:cs="Arial"/>
          <w:spacing w:val="12"/>
        </w:rPr>
      </w:pPr>
      <w:r w:rsidRPr="006C2555">
        <w:rPr>
          <w:rFonts w:ascii="Arial" w:hAnsi="Arial" w:cs="Arial"/>
          <w:b/>
          <w:bCs/>
          <w:spacing w:val="12"/>
        </w:rPr>
        <w:t xml:space="preserve">No </w:t>
      </w:r>
      <w:r w:rsidRPr="006C2555">
        <w:rPr>
          <w:rFonts w:ascii="Arial" w:hAnsi="Arial" w:cs="Arial"/>
          <w:spacing w:val="12"/>
        </w:rPr>
        <w:t>moving furniture or equipment in the building</w:t>
      </w:r>
    </w:p>
    <w:p w14:paraId="729D93A1" w14:textId="77777777" w:rsidR="00B50391" w:rsidRPr="006C2555" w:rsidRDefault="00B50391" w:rsidP="00427AD4">
      <w:pPr>
        <w:pStyle w:val="BodyText"/>
        <w:numPr>
          <w:ilvl w:val="0"/>
          <w:numId w:val="13"/>
        </w:numPr>
        <w:spacing w:before="56" w:line="276" w:lineRule="auto"/>
        <w:ind w:left="1980" w:right="1270"/>
        <w:rPr>
          <w:rFonts w:ascii="Arial" w:hAnsi="Arial" w:cs="Arial"/>
          <w:spacing w:val="12"/>
        </w:rPr>
      </w:pPr>
      <w:r w:rsidRPr="006C2555">
        <w:rPr>
          <w:rFonts w:ascii="Arial" w:hAnsi="Arial" w:cs="Arial"/>
          <w:b/>
          <w:bCs/>
          <w:spacing w:val="12"/>
        </w:rPr>
        <w:t>No</w:t>
      </w:r>
      <w:r w:rsidRPr="006C2555">
        <w:rPr>
          <w:rFonts w:ascii="Arial" w:hAnsi="Arial" w:cs="Arial"/>
          <w:spacing w:val="12"/>
        </w:rPr>
        <w:t xml:space="preserve"> hanging things on the wall</w:t>
      </w:r>
      <w:r>
        <w:rPr>
          <w:rFonts w:ascii="Arial" w:hAnsi="Arial" w:cs="Arial"/>
          <w:spacing w:val="12"/>
        </w:rPr>
        <w:t xml:space="preserve"> (</w:t>
      </w:r>
      <w:r w:rsidRPr="006C2555">
        <w:rPr>
          <w:rFonts w:ascii="Arial" w:hAnsi="Arial" w:cs="Arial"/>
          <w:spacing w:val="12"/>
        </w:rPr>
        <w:t>art and bulletin boards</w:t>
      </w:r>
      <w:r>
        <w:rPr>
          <w:rFonts w:ascii="Arial" w:hAnsi="Arial" w:cs="Arial"/>
          <w:spacing w:val="12"/>
        </w:rPr>
        <w:t xml:space="preserve"> provided)</w:t>
      </w:r>
    </w:p>
    <w:p w14:paraId="22356E97" w14:textId="62EC3833" w:rsidR="00B50391" w:rsidRPr="006C2555" w:rsidRDefault="00B50391" w:rsidP="00427AD4">
      <w:pPr>
        <w:pStyle w:val="BodyText"/>
        <w:numPr>
          <w:ilvl w:val="0"/>
          <w:numId w:val="13"/>
        </w:numPr>
        <w:spacing w:before="56" w:line="276" w:lineRule="auto"/>
        <w:ind w:left="1980" w:right="1270"/>
        <w:rPr>
          <w:rFonts w:ascii="Arial" w:hAnsi="Arial" w:cs="Arial"/>
          <w:spacing w:val="12"/>
        </w:rPr>
      </w:pPr>
      <w:r w:rsidRPr="006C2555">
        <w:rPr>
          <w:rFonts w:ascii="Arial" w:hAnsi="Arial" w:cs="Arial"/>
          <w:b/>
          <w:bCs/>
          <w:spacing w:val="12"/>
        </w:rPr>
        <w:t>No</w:t>
      </w:r>
      <w:r w:rsidRPr="006C2555">
        <w:rPr>
          <w:rFonts w:ascii="Arial" w:hAnsi="Arial" w:cs="Arial"/>
          <w:spacing w:val="12"/>
        </w:rPr>
        <w:t xml:space="preserve"> fish or pets of any kind will be permitted</w:t>
      </w:r>
      <w:r w:rsidR="00650005">
        <w:rPr>
          <w:rFonts w:ascii="Arial" w:hAnsi="Arial" w:cs="Arial"/>
          <w:spacing w:val="12"/>
        </w:rPr>
        <w:t>, with the exception of service animals (</w:t>
      </w:r>
      <w:r w:rsidR="00650005" w:rsidRPr="00650005">
        <w:rPr>
          <w:rFonts w:ascii="Arial" w:hAnsi="Arial" w:cs="Arial"/>
          <w:spacing w:val="12"/>
          <w:highlight w:val="yellow"/>
        </w:rPr>
        <w:t>pg. xxx)</w:t>
      </w:r>
    </w:p>
    <w:p w14:paraId="76E06E4B" w14:textId="77777777" w:rsidR="00B50391" w:rsidRPr="006C2555" w:rsidRDefault="00B50391" w:rsidP="00427AD4">
      <w:pPr>
        <w:pStyle w:val="BodyText"/>
        <w:numPr>
          <w:ilvl w:val="0"/>
          <w:numId w:val="13"/>
        </w:numPr>
        <w:spacing w:before="56" w:line="276" w:lineRule="auto"/>
        <w:ind w:left="1980" w:right="1270"/>
        <w:rPr>
          <w:rFonts w:ascii="Arial" w:hAnsi="Arial" w:cs="Arial"/>
          <w:spacing w:val="12"/>
        </w:rPr>
      </w:pPr>
      <w:r w:rsidRPr="006C2555">
        <w:rPr>
          <w:rFonts w:ascii="Arial" w:hAnsi="Arial" w:cs="Arial"/>
          <w:bCs/>
          <w:spacing w:val="12"/>
        </w:rPr>
        <w:t>Personal package</w:t>
      </w:r>
      <w:r>
        <w:rPr>
          <w:rFonts w:ascii="Arial" w:hAnsi="Arial" w:cs="Arial"/>
          <w:bCs/>
          <w:spacing w:val="12"/>
        </w:rPr>
        <w:t>s</w:t>
      </w:r>
      <w:r w:rsidRPr="006C2555">
        <w:rPr>
          <w:rFonts w:ascii="Arial" w:hAnsi="Arial" w:cs="Arial"/>
          <w:bCs/>
          <w:spacing w:val="12"/>
        </w:rPr>
        <w:t xml:space="preserve"> will no longer be accepted at the campus. Materials Management will not sign for it.</w:t>
      </w:r>
    </w:p>
    <w:p w14:paraId="1AF4327A" w14:textId="77777777" w:rsidR="00B50391" w:rsidRDefault="00B50391" w:rsidP="00427AD4">
      <w:pPr>
        <w:pStyle w:val="BodyText"/>
        <w:numPr>
          <w:ilvl w:val="0"/>
          <w:numId w:val="13"/>
        </w:numPr>
        <w:spacing w:before="56" w:line="276" w:lineRule="auto"/>
        <w:ind w:left="1980" w:right="1270"/>
        <w:rPr>
          <w:rFonts w:ascii="Arial" w:hAnsi="Arial" w:cs="Arial"/>
          <w:spacing w:val="12"/>
        </w:rPr>
      </w:pPr>
      <w:r w:rsidRPr="006C2555">
        <w:rPr>
          <w:rFonts w:ascii="Arial" w:hAnsi="Arial" w:cs="Arial"/>
          <w:spacing w:val="12"/>
        </w:rPr>
        <w:t xml:space="preserve">Ordering food for delivery—Staff are responsible to come down to the second floor Security Desk to pick up food. Food delivery will not be allowed to come to the care department. </w:t>
      </w:r>
    </w:p>
    <w:p w14:paraId="25413648" w14:textId="77777777" w:rsidR="008E5475" w:rsidRDefault="00B50391" w:rsidP="00B50391">
      <w:pPr>
        <w:pStyle w:val="Heading2"/>
        <w:ind w:right="1180"/>
        <w:rPr>
          <w:rFonts w:ascii="Arial" w:hAnsi="Arial" w:cs="Arial"/>
          <w:sz w:val="18"/>
          <w:szCs w:val="18"/>
        </w:rPr>
      </w:pPr>
      <w:r>
        <w:rPr>
          <w:rFonts w:ascii="Arial" w:hAnsi="Arial" w:cs="Arial"/>
          <w:sz w:val="18"/>
          <w:szCs w:val="18"/>
        </w:rPr>
        <w:br w:type="page"/>
      </w:r>
    </w:p>
    <w:p w14:paraId="51CC3854" w14:textId="77777777" w:rsidR="002B215A" w:rsidRDefault="002B215A">
      <w:pPr>
        <w:rPr>
          <w:rFonts w:ascii="Arial" w:eastAsia="Calibri" w:hAnsi="Arial" w:cs="Arial"/>
          <w:sz w:val="18"/>
          <w:szCs w:val="18"/>
        </w:rPr>
      </w:pPr>
      <w:r>
        <w:rPr>
          <w:rFonts w:ascii="Arial" w:eastAsia="Arial" w:hAnsi="Arial" w:cs="Arial"/>
          <w:noProof/>
          <w:sz w:val="20"/>
          <w:szCs w:val="20"/>
        </w:rPr>
        <w:drawing>
          <wp:anchor distT="0" distB="0" distL="114300" distR="114300" simplePos="0" relativeHeight="251780096" behindDoc="0" locked="0" layoutInCell="1" allowOverlap="1" wp14:anchorId="7440505D" wp14:editId="62580468">
            <wp:simplePos x="0" y="0"/>
            <wp:positionH relativeFrom="column">
              <wp:posOffset>344805</wp:posOffset>
            </wp:positionH>
            <wp:positionV relativeFrom="paragraph">
              <wp:posOffset>2023</wp:posOffset>
            </wp:positionV>
            <wp:extent cx="3207385" cy="6138545"/>
            <wp:effectExtent l="0" t="0" r="0" b="0"/>
            <wp:wrapNone/>
            <wp:docPr id="5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07385" cy="6138545"/>
                    </a:xfrm>
                    <a:prstGeom prst="rect">
                      <a:avLst/>
                    </a:prstGeom>
                  </pic:spPr>
                </pic:pic>
              </a:graphicData>
            </a:graphic>
            <wp14:sizeRelH relativeFrom="page">
              <wp14:pctWidth>0</wp14:pctWidth>
            </wp14:sizeRelH>
            <wp14:sizeRelV relativeFrom="page">
              <wp14:pctHeight>0</wp14:pctHeight>
            </wp14:sizeRelV>
          </wp:anchor>
        </w:drawing>
      </w:r>
    </w:p>
    <w:p w14:paraId="2299D5FE" w14:textId="77777777" w:rsidR="002B215A" w:rsidRDefault="002B215A">
      <w:pPr>
        <w:rPr>
          <w:rFonts w:ascii="Arial" w:eastAsia="Calibri" w:hAnsi="Arial" w:cs="Arial"/>
          <w:sz w:val="18"/>
          <w:szCs w:val="18"/>
        </w:rPr>
      </w:pPr>
    </w:p>
    <w:p w14:paraId="02B34532" w14:textId="77777777" w:rsidR="002B215A" w:rsidRDefault="002B215A" w:rsidP="002B215A">
      <w:pPr>
        <w:rPr>
          <w:rFonts w:ascii="Arial" w:eastAsia="Arial" w:hAnsi="Arial" w:cs="Arial"/>
          <w:sz w:val="20"/>
          <w:szCs w:val="20"/>
        </w:rPr>
        <w:sectPr w:rsidR="002B215A" w:rsidSect="009266A4">
          <w:headerReference w:type="even" r:id="rId39"/>
          <w:headerReference w:type="default" r:id="rId40"/>
          <w:footerReference w:type="default" r:id="rId41"/>
          <w:headerReference w:type="first" r:id="rId42"/>
          <w:pgSz w:w="12240" w:h="15840"/>
          <w:pgMar w:top="1440" w:right="0" w:bottom="1580" w:left="260" w:header="0" w:footer="720" w:gutter="0"/>
          <w:cols w:space="720"/>
          <w:docGrid w:linePitch="299"/>
        </w:sectPr>
      </w:pPr>
    </w:p>
    <w:p w14:paraId="3272536D" w14:textId="77777777" w:rsidR="002B215A" w:rsidRDefault="002B215A" w:rsidP="002B215A">
      <w:pPr>
        <w:ind w:left="540"/>
        <w:rPr>
          <w:rFonts w:ascii="Arial" w:eastAsia="Arial" w:hAnsi="Arial" w:cs="Arial"/>
          <w:sz w:val="20"/>
          <w:szCs w:val="20"/>
        </w:rPr>
      </w:pPr>
      <w:r w:rsidRPr="006C2555">
        <w:rPr>
          <w:rFonts w:ascii="Arial" w:hAnsi="Arial" w:cs="Arial"/>
          <w:noProof/>
        </w:rPr>
        <mc:AlternateContent>
          <mc:Choice Requires="wpg">
            <w:drawing>
              <wp:anchor distT="0" distB="0" distL="114300" distR="114300" simplePos="0" relativeHeight="251779072" behindDoc="0" locked="0" layoutInCell="1" allowOverlap="1" wp14:anchorId="65ADF71A" wp14:editId="5DED7ACF">
                <wp:simplePos x="0" y="0"/>
                <wp:positionH relativeFrom="page">
                  <wp:posOffset>4010232</wp:posOffset>
                </wp:positionH>
                <wp:positionV relativeFrom="page">
                  <wp:posOffset>914400</wp:posOffset>
                </wp:positionV>
                <wp:extent cx="1270" cy="8914130"/>
                <wp:effectExtent l="0" t="0" r="36830" b="20320"/>
                <wp:wrapNone/>
                <wp:docPr id="61"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8914130"/>
                          <a:chOff x="6276" y="1802"/>
                          <a:chExt cx="2" cy="14038"/>
                        </a:xfrm>
                      </wpg:grpSpPr>
                      <wps:wsp>
                        <wps:cNvPr id="63" name="Freeform 103"/>
                        <wps:cNvSpPr>
                          <a:spLocks/>
                        </wps:cNvSpPr>
                        <wps:spPr bwMode="auto">
                          <a:xfrm>
                            <a:off x="6276" y="1802"/>
                            <a:ext cx="2" cy="14038"/>
                          </a:xfrm>
                          <a:custGeom>
                            <a:avLst/>
                            <a:gdLst>
                              <a:gd name="T0" fmla="+- 0 1802 1802"/>
                              <a:gd name="T1" fmla="*/ 1802 h 14038"/>
                              <a:gd name="T2" fmla="+- 0 15840 1802"/>
                              <a:gd name="T3" fmla="*/ 15840 h 14038"/>
                            </a:gdLst>
                            <a:ahLst/>
                            <a:cxnLst>
                              <a:cxn ang="0">
                                <a:pos x="0" y="T1"/>
                              </a:cxn>
                              <a:cxn ang="0">
                                <a:pos x="0" y="T3"/>
                              </a:cxn>
                            </a:cxnLst>
                            <a:rect l="0" t="0" r="r" b="b"/>
                            <a:pathLst>
                              <a:path h="14038">
                                <a:moveTo>
                                  <a:pt x="0" y="0"/>
                                </a:moveTo>
                                <a:lnTo>
                                  <a:pt x="0" y="14038"/>
                                </a:lnTo>
                              </a:path>
                            </a:pathLst>
                          </a:custGeom>
                          <a:noFill/>
                          <a:ln w="19558">
                            <a:solidFill>
                              <a:srgbClr val="00A9A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39F51157" id="Group 102" o:spid="_x0000_s1026" style="position:absolute;margin-left:315.75pt;margin-top:1in;width:.1pt;height:701.9pt;z-index:251779072;mso-position-horizontal-relative:page;mso-position-vertical-relative:page" coordorigin="6276,1802" coordsize="2,14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">
                <v:shape id="Freeform 103" o:spid="_x0000_s1027" style="position:absolute;left:6276;top:1802;width:2;height:14038;visibility:visible;mso-wrap-style:square;v-text-anchor:top" coordsize="2,140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nK8QA&#10;AADbAAAADwAAAGRycy9kb3ducmV2LnhtbESPT2sCMRTE7wW/Q3iCt5q1QqirUUQqiKUH/1y8vd08&#10;s4ubl2UTdfvtm0Khx2FmfsMsVr1rxIO6UHvWMBlnIIhLb2q2Gs6n7es7iBCRDTaeScM3BVgtBy8L&#10;zI1/8oEex2hFgnDIUUMVY5tLGcqKHIaxb4mTd/Wdw5hkZ6Xp8JngrpFvWaakw5rTQoUtbSoqb8e7&#10;03BYf80+dxfao7KqkHdbqI+m0Ho07NdzEJH6+B/+a++MBjWF3y/pB8jl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spyvEAAAA2wAAAA8AAAAAAAAAAAAAAAAAmAIAAGRycy9k&#10;b3ducmV2LnhtbFBLBQYAAAAABAAEAPUAAACJAwAAAAA=&#10;" path="m,l,14038e" filled="f" strokecolor="#00a9a0" strokeweight="1.54pt">
                  <v:path arrowok="t" o:connecttype="custom" o:connectlocs="0,1802;0,15840" o:connectangles="0,0"/>
                </v:shape>
                <w10:wrap anchorx="page" anchory="page"/>
              </v:group>
            </w:pict>
          </mc:Fallback>
        </mc:AlternateContent>
      </w:r>
    </w:p>
    <w:p w14:paraId="66F74248" w14:textId="77777777" w:rsidR="002B215A" w:rsidRDefault="002B215A" w:rsidP="002B215A">
      <w:pPr>
        <w:ind w:left="540"/>
        <w:rPr>
          <w:rFonts w:ascii="Arial" w:eastAsia="Arial" w:hAnsi="Arial" w:cs="Arial"/>
          <w:sz w:val="20"/>
          <w:szCs w:val="20"/>
        </w:rPr>
      </w:pPr>
    </w:p>
    <w:p w14:paraId="36B6B227" w14:textId="77777777" w:rsidR="002B215A" w:rsidRDefault="002B215A" w:rsidP="002B215A">
      <w:pPr>
        <w:ind w:left="540"/>
        <w:rPr>
          <w:rFonts w:ascii="Arial" w:eastAsia="Arial" w:hAnsi="Arial" w:cs="Arial"/>
          <w:sz w:val="20"/>
          <w:szCs w:val="20"/>
        </w:rPr>
      </w:pPr>
    </w:p>
    <w:p w14:paraId="19DD4E86" w14:textId="77777777" w:rsidR="002B215A" w:rsidRDefault="002B215A" w:rsidP="002B215A">
      <w:pPr>
        <w:ind w:left="540"/>
        <w:rPr>
          <w:rFonts w:ascii="Arial" w:eastAsia="Arial" w:hAnsi="Arial" w:cs="Arial"/>
          <w:sz w:val="20"/>
          <w:szCs w:val="20"/>
        </w:rPr>
      </w:pPr>
    </w:p>
    <w:p w14:paraId="5A1A21AD" w14:textId="77777777" w:rsidR="002B215A" w:rsidRDefault="002B215A" w:rsidP="002B215A">
      <w:pPr>
        <w:ind w:left="540"/>
        <w:rPr>
          <w:rFonts w:ascii="Arial" w:eastAsia="Arial" w:hAnsi="Arial" w:cs="Arial"/>
          <w:sz w:val="20"/>
          <w:szCs w:val="20"/>
        </w:rPr>
      </w:pPr>
    </w:p>
    <w:p w14:paraId="378AD020" w14:textId="77777777" w:rsidR="002B215A" w:rsidRDefault="002B215A" w:rsidP="002B215A">
      <w:pPr>
        <w:ind w:left="540"/>
        <w:rPr>
          <w:rFonts w:ascii="Arial" w:eastAsia="Arial" w:hAnsi="Arial" w:cs="Arial"/>
          <w:sz w:val="20"/>
          <w:szCs w:val="20"/>
        </w:rPr>
      </w:pPr>
    </w:p>
    <w:p w14:paraId="635F3324" w14:textId="77777777" w:rsidR="002B215A" w:rsidRDefault="002B215A" w:rsidP="002B215A">
      <w:pPr>
        <w:ind w:left="540"/>
        <w:rPr>
          <w:rFonts w:ascii="Arial" w:eastAsia="Arial" w:hAnsi="Arial" w:cs="Arial"/>
          <w:sz w:val="20"/>
          <w:szCs w:val="20"/>
        </w:rPr>
      </w:pPr>
    </w:p>
    <w:p w14:paraId="5639CBE9" w14:textId="77777777" w:rsidR="002B215A" w:rsidRDefault="002B215A" w:rsidP="002B215A">
      <w:pPr>
        <w:ind w:left="540"/>
        <w:rPr>
          <w:rFonts w:ascii="Arial" w:eastAsia="Arial" w:hAnsi="Arial" w:cs="Arial"/>
          <w:sz w:val="20"/>
          <w:szCs w:val="20"/>
        </w:rPr>
      </w:pPr>
    </w:p>
    <w:p w14:paraId="02508FB3" w14:textId="77777777" w:rsidR="002B215A" w:rsidRDefault="002B215A" w:rsidP="002B215A">
      <w:pPr>
        <w:ind w:left="540"/>
        <w:rPr>
          <w:rFonts w:ascii="Arial" w:eastAsia="Arial" w:hAnsi="Arial" w:cs="Arial"/>
          <w:sz w:val="20"/>
          <w:szCs w:val="20"/>
        </w:rPr>
      </w:pPr>
    </w:p>
    <w:p w14:paraId="67A588A3" w14:textId="77777777" w:rsidR="002B215A" w:rsidRDefault="002B215A" w:rsidP="002B215A">
      <w:pPr>
        <w:ind w:left="540"/>
        <w:rPr>
          <w:rFonts w:ascii="Arial" w:eastAsia="Arial" w:hAnsi="Arial" w:cs="Arial"/>
          <w:sz w:val="20"/>
          <w:szCs w:val="20"/>
        </w:rPr>
      </w:pPr>
    </w:p>
    <w:p w14:paraId="5477C16A" w14:textId="77777777" w:rsidR="002B215A" w:rsidRDefault="002B215A" w:rsidP="002B215A">
      <w:pPr>
        <w:ind w:left="540"/>
        <w:rPr>
          <w:rFonts w:ascii="Arial" w:eastAsia="Arial" w:hAnsi="Arial" w:cs="Arial"/>
          <w:sz w:val="20"/>
          <w:szCs w:val="20"/>
        </w:rPr>
      </w:pPr>
    </w:p>
    <w:p w14:paraId="1143D514" w14:textId="77777777" w:rsidR="002B215A" w:rsidRDefault="002B215A" w:rsidP="002B215A">
      <w:pPr>
        <w:ind w:left="540"/>
        <w:rPr>
          <w:rFonts w:ascii="Arial" w:eastAsia="Arial" w:hAnsi="Arial" w:cs="Arial"/>
          <w:sz w:val="20"/>
          <w:szCs w:val="20"/>
        </w:rPr>
      </w:pPr>
    </w:p>
    <w:p w14:paraId="7252245F" w14:textId="77777777" w:rsidR="002B215A" w:rsidRDefault="002B215A" w:rsidP="002B215A">
      <w:pPr>
        <w:ind w:left="540"/>
        <w:rPr>
          <w:rFonts w:ascii="Arial" w:eastAsia="Arial" w:hAnsi="Arial" w:cs="Arial"/>
          <w:sz w:val="20"/>
          <w:szCs w:val="20"/>
        </w:rPr>
      </w:pPr>
    </w:p>
    <w:p w14:paraId="544A54FC" w14:textId="77777777" w:rsidR="002B215A" w:rsidRDefault="002B215A" w:rsidP="002B215A">
      <w:pPr>
        <w:ind w:left="540"/>
        <w:rPr>
          <w:rFonts w:ascii="Arial" w:eastAsia="Arial" w:hAnsi="Arial" w:cs="Arial"/>
          <w:sz w:val="20"/>
          <w:szCs w:val="20"/>
        </w:rPr>
      </w:pPr>
    </w:p>
    <w:p w14:paraId="42AB26C8" w14:textId="77777777" w:rsidR="002B215A" w:rsidRDefault="002B215A" w:rsidP="002B215A">
      <w:pPr>
        <w:ind w:left="540"/>
        <w:rPr>
          <w:rFonts w:ascii="Arial" w:eastAsia="Arial" w:hAnsi="Arial" w:cs="Arial"/>
          <w:sz w:val="20"/>
          <w:szCs w:val="20"/>
        </w:rPr>
      </w:pPr>
    </w:p>
    <w:p w14:paraId="3AFB9B53" w14:textId="77777777" w:rsidR="002B215A" w:rsidRDefault="002B215A" w:rsidP="002B215A">
      <w:pPr>
        <w:ind w:left="540"/>
        <w:rPr>
          <w:rFonts w:ascii="Arial" w:eastAsia="Arial" w:hAnsi="Arial" w:cs="Arial"/>
          <w:sz w:val="20"/>
          <w:szCs w:val="20"/>
        </w:rPr>
      </w:pPr>
    </w:p>
    <w:p w14:paraId="6182A2BB" w14:textId="77777777" w:rsidR="002B215A" w:rsidRDefault="002B215A" w:rsidP="002B215A">
      <w:pPr>
        <w:ind w:left="540"/>
        <w:rPr>
          <w:rFonts w:ascii="Arial" w:eastAsia="Arial" w:hAnsi="Arial" w:cs="Arial"/>
          <w:sz w:val="20"/>
          <w:szCs w:val="20"/>
        </w:rPr>
      </w:pPr>
    </w:p>
    <w:p w14:paraId="6BA9C921" w14:textId="77777777" w:rsidR="002B215A" w:rsidRDefault="002B215A" w:rsidP="002B215A">
      <w:pPr>
        <w:ind w:left="540"/>
        <w:rPr>
          <w:rFonts w:ascii="Arial" w:eastAsia="Arial" w:hAnsi="Arial" w:cs="Arial"/>
          <w:sz w:val="20"/>
          <w:szCs w:val="20"/>
        </w:rPr>
      </w:pPr>
    </w:p>
    <w:p w14:paraId="6B95F816" w14:textId="77777777" w:rsidR="002B215A" w:rsidRDefault="002B215A" w:rsidP="002B215A">
      <w:pPr>
        <w:ind w:left="540"/>
        <w:rPr>
          <w:rFonts w:ascii="Arial" w:eastAsia="Arial" w:hAnsi="Arial" w:cs="Arial"/>
          <w:sz w:val="20"/>
          <w:szCs w:val="20"/>
        </w:rPr>
      </w:pPr>
    </w:p>
    <w:p w14:paraId="735B62FE" w14:textId="77777777" w:rsidR="002B215A" w:rsidRDefault="002B215A" w:rsidP="002B215A">
      <w:pPr>
        <w:ind w:left="540"/>
        <w:rPr>
          <w:rFonts w:ascii="Arial" w:eastAsia="Arial" w:hAnsi="Arial" w:cs="Arial"/>
          <w:sz w:val="20"/>
          <w:szCs w:val="20"/>
        </w:rPr>
      </w:pPr>
    </w:p>
    <w:p w14:paraId="13F1A5FC" w14:textId="77777777" w:rsidR="002B215A" w:rsidRDefault="002B215A" w:rsidP="002B215A">
      <w:pPr>
        <w:ind w:left="540"/>
        <w:rPr>
          <w:rFonts w:ascii="Arial" w:eastAsia="Arial" w:hAnsi="Arial" w:cs="Arial"/>
          <w:sz w:val="20"/>
          <w:szCs w:val="20"/>
        </w:rPr>
      </w:pPr>
    </w:p>
    <w:p w14:paraId="387963D4" w14:textId="77777777" w:rsidR="002B215A" w:rsidRDefault="002B215A" w:rsidP="002B215A">
      <w:pPr>
        <w:ind w:left="540"/>
        <w:rPr>
          <w:rFonts w:ascii="Arial" w:eastAsia="Arial" w:hAnsi="Arial" w:cs="Arial"/>
          <w:sz w:val="20"/>
          <w:szCs w:val="20"/>
        </w:rPr>
      </w:pPr>
    </w:p>
    <w:p w14:paraId="23F78719" w14:textId="77777777" w:rsidR="002B215A" w:rsidRDefault="002B215A" w:rsidP="002B215A">
      <w:pPr>
        <w:ind w:left="540"/>
        <w:rPr>
          <w:rFonts w:ascii="Arial" w:eastAsia="Arial" w:hAnsi="Arial" w:cs="Arial"/>
          <w:sz w:val="20"/>
          <w:szCs w:val="20"/>
        </w:rPr>
      </w:pPr>
    </w:p>
    <w:p w14:paraId="6A067DB5" w14:textId="77777777" w:rsidR="002B215A" w:rsidRDefault="002B215A" w:rsidP="002B215A">
      <w:pPr>
        <w:ind w:left="540"/>
        <w:rPr>
          <w:rFonts w:ascii="Arial" w:eastAsia="Arial" w:hAnsi="Arial" w:cs="Arial"/>
          <w:sz w:val="20"/>
          <w:szCs w:val="20"/>
        </w:rPr>
      </w:pPr>
    </w:p>
    <w:p w14:paraId="1611685E" w14:textId="77777777" w:rsidR="002B215A" w:rsidRDefault="002B215A" w:rsidP="002B215A">
      <w:pPr>
        <w:ind w:left="540"/>
        <w:rPr>
          <w:rFonts w:ascii="Arial" w:eastAsia="Arial" w:hAnsi="Arial" w:cs="Arial"/>
          <w:sz w:val="20"/>
          <w:szCs w:val="20"/>
        </w:rPr>
      </w:pPr>
    </w:p>
    <w:p w14:paraId="34DD88EF" w14:textId="77777777" w:rsidR="002B215A" w:rsidRDefault="002B215A" w:rsidP="002B215A">
      <w:pPr>
        <w:ind w:left="540"/>
        <w:rPr>
          <w:rFonts w:ascii="Arial" w:eastAsia="Arial" w:hAnsi="Arial" w:cs="Arial"/>
          <w:sz w:val="20"/>
          <w:szCs w:val="20"/>
        </w:rPr>
      </w:pPr>
    </w:p>
    <w:p w14:paraId="31DB07CD" w14:textId="77777777" w:rsidR="002B215A" w:rsidRDefault="002B215A" w:rsidP="002B215A">
      <w:pPr>
        <w:ind w:left="540"/>
        <w:rPr>
          <w:rFonts w:ascii="Arial" w:eastAsia="Arial" w:hAnsi="Arial" w:cs="Arial"/>
          <w:sz w:val="20"/>
          <w:szCs w:val="20"/>
        </w:rPr>
      </w:pPr>
    </w:p>
    <w:p w14:paraId="3AC7082F" w14:textId="77777777" w:rsidR="002B215A" w:rsidRDefault="002B215A" w:rsidP="002B215A">
      <w:pPr>
        <w:ind w:left="540"/>
        <w:rPr>
          <w:rFonts w:ascii="Arial" w:eastAsia="Arial" w:hAnsi="Arial" w:cs="Arial"/>
          <w:sz w:val="20"/>
          <w:szCs w:val="20"/>
        </w:rPr>
      </w:pPr>
    </w:p>
    <w:p w14:paraId="0091BC35" w14:textId="77777777" w:rsidR="002B215A" w:rsidRDefault="002B215A" w:rsidP="002B215A">
      <w:pPr>
        <w:ind w:left="540"/>
        <w:rPr>
          <w:rFonts w:ascii="Arial" w:eastAsia="Arial" w:hAnsi="Arial" w:cs="Arial"/>
          <w:sz w:val="20"/>
          <w:szCs w:val="20"/>
        </w:rPr>
      </w:pPr>
    </w:p>
    <w:p w14:paraId="71EDFB84" w14:textId="77777777" w:rsidR="002B215A" w:rsidRDefault="002B215A" w:rsidP="002B215A">
      <w:pPr>
        <w:ind w:left="540"/>
        <w:rPr>
          <w:rFonts w:ascii="Arial" w:eastAsia="Arial" w:hAnsi="Arial" w:cs="Arial"/>
          <w:sz w:val="20"/>
          <w:szCs w:val="20"/>
        </w:rPr>
      </w:pPr>
    </w:p>
    <w:p w14:paraId="51D6F4FC" w14:textId="77777777" w:rsidR="002B215A" w:rsidRDefault="002B215A" w:rsidP="002B215A">
      <w:pPr>
        <w:ind w:left="540"/>
        <w:rPr>
          <w:rFonts w:ascii="Arial" w:eastAsia="Arial" w:hAnsi="Arial" w:cs="Arial"/>
          <w:sz w:val="20"/>
          <w:szCs w:val="20"/>
        </w:rPr>
      </w:pPr>
    </w:p>
    <w:p w14:paraId="3E813A7E" w14:textId="77777777" w:rsidR="002B215A" w:rsidRDefault="002B215A" w:rsidP="002B215A">
      <w:pPr>
        <w:ind w:left="540"/>
        <w:rPr>
          <w:rFonts w:ascii="Arial" w:eastAsia="Arial" w:hAnsi="Arial" w:cs="Arial"/>
          <w:sz w:val="20"/>
          <w:szCs w:val="20"/>
        </w:rPr>
      </w:pPr>
    </w:p>
    <w:p w14:paraId="7EADD088" w14:textId="77777777" w:rsidR="002B215A" w:rsidRDefault="002B215A" w:rsidP="002B215A">
      <w:pPr>
        <w:ind w:left="540"/>
        <w:rPr>
          <w:rFonts w:ascii="Arial" w:eastAsia="Arial" w:hAnsi="Arial" w:cs="Arial"/>
          <w:sz w:val="20"/>
          <w:szCs w:val="20"/>
        </w:rPr>
      </w:pPr>
    </w:p>
    <w:p w14:paraId="6D25ECA9" w14:textId="77777777" w:rsidR="002B215A" w:rsidRDefault="002B215A" w:rsidP="002B215A">
      <w:pPr>
        <w:ind w:left="540"/>
        <w:rPr>
          <w:rFonts w:ascii="Arial" w:eastAsia="Arial" w:hAnsi="Arial" w:cs="Arial"/>
          <w:sz w:val="20"/>
          <w:szCs w:val="20"/>
        </w:rPr>
      </w:pPr>
    </w:p>
    <w:p w14:paraId="62F507F4" w14:textId="77777777" w:rsidR="002B215A" w:rsidRDefault="002B215A" w:rsidP="002B215A">
      <w:pPr>
        <w:ind w:left="540"/>
        <w:rPr>
          <w:rFonts w:ascii="Arial" w:eastAsia="Arial" w:hAnsi="Arial" w:cs="Arial"/>
          <w:sz w:val="20"/>
          <w:szCs w:val="20"/>
        </w:rPr>
      </w:pPr>
    </w:p>
    <w:p w14:paraId="6D3EFF85" w14:textId="77777777" w:rsidR="002B215A" w:rsidRDefault="002B215A" w:rsidP="002B215A">
      <w:pPr>
        <w:ind w:left="540"/>
        <w:rPr>
          <w:rFonts w:ascii="Arial" w:eastAsia="Arial" w:hAnsi="Arial" w:cs="Arial"/>
          <w:sz w:val="20"/>
          <w:szCs w:val="20"/>
        </w:rPr>
      </w:pPr>
    </w:p>
    <w:p w14:paraId="24DD7007" w14:textId="77777777" w:rsidR="002B215A" w:rsidRDefault="002B215A" w:rsidP="002B215A">
      <w:pPr>
        <w:ind w:left="540"/>
        <w:rPr>
          <w:rFonts w:ascii="Arial" w:eastAsia="Arial" w:hAnsi="Arial" w:cs="Arial"/>
          <w:sz w:val="20"/>
          <w:szCs w:val="20"/>
        </w:rPr>
      </w:pPr>
    </w:p>
    <w:p w14:paraId="5E1F86CC" w14:textId="77777777" w:rsidR="002B215A" w:rsidRDefault="002B215A" w:rsidP="002B215A">
      <w:pPr>
        <w:ind w:left="540"/>
        <w:rPr>
          <w:rFonts w:ascii="Arial" w:eastAsia="Arial" w:hAnsi="Arial" w:cs="Arial"/>
          <w:sz w:val="20"/>
          <w:szCs w:val="20"/>
        </w:rPr>
      </w:pPr>
    </w:p>
    <w:p w14:paraId="7A831A2C" w14:textId="77777777" w:rsidR="002B215A" w:rsidRDefault="002B215A" w:rsidP="002B215A">
      <w:pPr>
        <w:ind w:left="540"/>
        <w:rPr>
          <w:rFonts w:ascii="Arial" w:eastAsia="Arial" w:hAnsi="Arial" w:cs="Arial"/>
          <w:sz w:val="20"/>
          <w:szCs w:val="20"/>
        </w:rPr>
      </w:pPr>
    </w:p>
    <w:p w14:paraId="128FF090" w14:textId="77777777" w:rsidR="002B215A" w:rsidRDefault="002B215A" w:rsidP="002B215A">
      <w:pPr>
        <w:ind w:left="540"/>
        <w:rPr>
          <w:rFonts w:ascii="Arial" w:eastAsia="Arial" w:hAnsi="Arial" w:cs="Arial"/>
          <w:sz w:val="20"/>
          <w:szCs w:val="20"/>
        </w:rPr>
      </w:pPr>
    </w:p>
    <w:p w14:paraId="370C916A" w14:textId="77777777" w:rsidR="002B215A" w:rsidRDefault="002B215A" w:rsidP="002B215A">
      <w:pPr>
        <w:ind w:left="540"/>
        <w:rPr>
          <w:rFonts w:ascii="Arial" w:eastAsia="Arial" w:hAnsi="Arial" w:cs="Arial"/>
          <w:sz w:val="20"/>
          <w:szCs w:val="20"/>
        </w:rPr>
      </w:pPr>
    </w:p>
    <w:p w14:paraId="783365D2" w14:textId="77777777" w:rsidR="002B215A" w:rsidRDefault="002B215A" w:rsidP="002B215A">
      <w:pPr>
        <w:ind w:left="540"/>
        <w:rPr>
          <w:rFonts w:ascii="Arial" w:eastAsia="Arial" w:hAnsi="Arial" w:cs="Arial"/>
          <w:sz w:val="20"/>
          <w:szCs w:val="20"/>
        </w:rPr>
      </w:pPr>
    </w:p>
    <w:p w14:paraId="66D63315" w14:textId="77777777" w:rsidR="002B215A" w:rsidRDefault="002B215A" w:rsidP="002B215A">
      <w:pPr>
        <w:ind w:left="540"/>
        <w:rPr>
          <w:rFonts w:ascii="Arial" w:eastAsia="Arial" w:hAnsi="Arial" w:cs="Arial"/>
          <w:sz w:val="20"/>
          <w:szCs w:val="20"/>
        </w:rPr>
      </w:pPr>
    </w:p>
    <w:p w14:paraId="427287F7" w14:textId="77777777" w:rsidR="002B215A" w:rsidRDefault="002B215A" w:rsidP="002B215A">
      <w:pPr>
        <w:ind w:left="540"/>
        <w:rPr>
          <w:rFonts w:ascii="Arial" w:eastAsia="Arial" w:hAnsi="Arial" w:cs="Arial"/>
          <w:sz w:val="20"/>
          <w:szCs w:val="20"/>
        </w:rPr>
      </w:pPr>
    </w:p>
    <w:p w14:paraId="3ED6F8AE" w14:textId="77777777" w:rsidR="002B215A" w:rsidRDefault="002B215A" w:rsidP="002B215A">
      <w:pPr>
        <w:ind w:left="540"/>
        <w:rPr>
          <w:rFonts w:ascii="Arial" w:eastAsia="Arial" w:hAnsi="Arial" w:cs="Arial"/>
          <w:sz w:val="20"/>
          <w:szCs w:val="20"/>
        </w:rPr>
      </w:pPr>
    </w:p>
    <w:p w14:paraId="580EFEE8" w14:textId="77777777" w:rsidR="002B215A" w:rsidRDefault="002B215A" w:rsidP="002B215A">
      <w:pPr>
        <w:ind w:left="540"/>
        <w:rPr>
          <w:rFonts w:ascii="Arial" w:eastAsia="Arial" w:hAnsi="Arial" w:cs="Arial"/>
          <w:sz w:val="20"/>
          <w:szCs w:val="20"/>
        </w:rPr>
      </w:pPr>
    </w:p>
    <w:p w14:paraId="5255E000" w14:textId="77777777" w:rsidR="002B215A" w:rsidRDefault="002B215A" w:rsidP="002B215A">
      <w:pPr>
        <w:ind w:left="540"/>
        <w:rPr>
          <w:rFonts w:ascii="Arial" w:eastAsia="Arial" w:hAnsi="Arial" w:cs="Arial"/>
          <w:sz w:val="20"/>
          <w:szCs w:val="20"/>
        </w:rPr>
      </w:pPr>
    </w:p>
    <w:p w14:paraId="437F320C" w14:textId="77777777" w:rsidR="002B215A" w:rsidRDefault="002B215A" w:rsidP="002B215A">
      <w:pPr>
        <w:ind w:left="540"/>
        <w:rPr>
          <w:rFonts w:ascii="Arial" w:eastAsia="Arial" w:hAnsi="Arial" w:cs="Arial"/>
          <w:sz w:val="20"/>
          <w:szCs w:val="20"/>
        </w:rPr>
      </w:pPr>
    </w:p>
    <w:p w14:paraId="01AFCC3B" w14:textId="77777777" w:rsidR="002B215A" w:rsidRDefault="002B215A" w:rsidP="002B215A">
      <w:pPr>
        <w:ind w:left="540"/>
        <w:rPr>
          <w:rFonts w:ascii="Arial" w:eastAsia="Arial" w:hAnsi="Arial" w:cs="Arial"/>
          <w:sz w:val="20"/>
          <w:szCs w:val="20"/>
        </w:rPr>
      </w:pPr>
    </w:p>
    <w:p w14:paraId="503AAD0E" w14:textId="77777777" w:rsidR="002B215A" w:rsidRDefault="002B215A" w:rsidP="002B215A">
      <w:pPr>
        <w:ind w:left="540"/>
        <w:rPr>
          <w:rFonts w:ascii="Arial" w:eastAsia="Arial" w:hAnsi="Arial" w:cs="Arial"/>
          <w:sz w:val="20"/>
          <w:szCs w:val="20"/>
        </w:rPr>
      </w:pPr>
    </w:p>
    <w:p w14:paraId="760DBFB6" w14:textId="77777777" w:rsidR="002B215A" w:rsidRDefault="002B215A" w:rsidP="002B215A">
      <w:pPr>
        <w:ind w:left="540"/>
        <w:rPr>
          <w:rFonts w:ascii="Arial" w:eastAsia="Arial" w:hAnsi="Arial" w:cs="Arial"/>
          <w:sz w:val="20"/>
          <w:szCs w:val="20"/>
        </w:rPr>
      </w:pPr>
    </w:p>
    <w:p w14:paraId="0880A0DB" w14:textId="77777777" w:rsidR="002B215A" w:rsidRDefault="002B215A" w:rsidP="002B215A">
      <w:pPr>
        <w:ind w:left="540"/>
        <w:rPr>
          <w:rFonts w:ascii="Arial" w:eastAsia="Arial" w:hAnsi="Arial" w:cs="Arial"/>
          <w:sz w:val="20"/>
          <w:szCs w:val="20"/>
        </w:rPr>
      </w:pPr>
    </w:p>
    <w:p w14:paraId="49A7AF39" w14:textId="77777777" w:rsidR="002B215A" w:rsidRDefault="002B215A" w:rsidP="002B215A">
      <w:pPr>
        <w:ind w:left="540"/>
        <w:rPr>
          <w:rFonts w:ascii="Arial" w:eastAsia="Arial" w:hAnsi="Arial" w:cs="Arial"/>
          <w:sz w:val="20"/>
          <w:szCs w:val="20"/>
        </w:rPr>
      </w:pPr>
    </w:p>
    <w:p w14:paraId="40FA0A5A" w14:textId="77777777" w:rsidR="002B215A" w:rsidRDefault="002B215A" w:rsidP="002B215A">
      <w:pPr>
        <w:ind w:left="540"/>
        <w:rPr>
          <w:rFonts w:ascii="Arial" w:eastAsia="Arial" w:hAnsi="Arial" w:cs="Arial"/>
          <w:sz w:val="20"/>
          <w:szCs w:val="20"/>
        </w:rPr>
      </w:pPr>
    </w:p>
    <w:p w14:paraId="536C0712" w14:textId="77777777" w:rsidR="002B215A" w:rsidRDefault="002B215A" w:rsidP="002B215A">
      <w:pPr>
        <w:ind w:left="540"/>
        <w:rPr>
          <w:rFonts w:ascii="Arial" w:eastAsia="Arial" w:hAnsi="Arial" w:cs="Arial"/>
          <w:sz w:val="20"/>
          <w:szCs w:val="20"/>
        </w:rPr>
      </w:pPr>
    </w:p>
    <w:p w14:paraId="72581859" w14:textId="77777777" w:rsidR="002B215A" w:rsidRDefault="002B215A" w:rsidP="002B215A">
      <w:pPr>
        <w:ind w:left="540"/>
        <w:rPr>
          <w:rFonts w:ascii="Arial" w:eastAsia="Arial" w:hAnsi="Arial" w:cs="Arial"/>
          <w:sz w:val="20"/>
          <w:szCs w:val="20"/>
        </w:rPr>
      </w:pPr>
    </w:p>
    <w:p w14:paraId="38AB143B" w14:textId="77777777" w:rsidR="002B215A" w:rsidRDefault="002B215A" w:rsidP="002B215A">
      <w:pPr>
        <w:ind w:left="540"/>
        <w:rPr>
          <w:rFonts w:ascii="Arial" w:eastAsia="Arial" w:hAnsi="Arial" w:cs="Arial"/>
          <w:sz w:val="20"/>
          <w:szCs w:val="20"/>
        </w:rPr>
      </w:pPr>
      <w:r>
        <w:rPr>
          <w:rFonts w:ascii="Arial" w:eastAsia="Arial" w:hAnsi="Arial" w:cs="Arial"/>
          <w:noProof/>
          <w:sz w:val="20"/>
          <w:szCs w:val="20"/>
        </w:rPr>
        <mc:AlternateContent>
          <mc:Choice Requires="wps">
            <w:drawing>
              <wp:anchor distT="0" distB="0" distL="114300" distR="114300" simplePos="0" relativeHeight="251781120" behindDoc="0" locked="0" layoutInCell="1" allowOverlap="1" wp14:anchorId="7A8D3348" wp14:editId="15F55A6E">
                <wp:simplePos x="0" y="0"/>
                <wp:positionH relativeFrom="column">
                  <wp:posOffset>232410</wp:posOffset>
                </wp:positionH>
                <wp:positionV relativeFrom="paragraph">
                  <wp:posOffset>118568</wp:posOffset>
                </wp:positionV>
                <wp:extent cx="2565400" cy="3317240"/>
                <wp:effectExtent l="0" t="0" r="6350" b="0"/>
                <wp:wrapNone/>
                <wp:docPr id="299" name="Text Box 299"/>
                <wp:cNvGraphicFramePr/>
                <a:graphic xmlns:a="http://schemas.openxmlformats.org/drawingml/2006/main">
                  <a:graphicData uri="http://schemas.microsoft.com/office/word/2010/wordprocessingShape">
                    <wps:wsp>
                      <wps:cNvSpPr txBox="1"/>
                      <wps:spPr>
                        <a:xfrm>
                          <a:off x="0" y="0"/>
                          <a:ext cx="2565400" cy="3317240"/>
                        </a:xfrm>
                        <a:prstGeom prst="rect">
                          <a:avLst/>
                        </a:prstGeom>
                        <a:solidFill>
                          <a:schemeClr val="lt1"/>
                        </a:solidFill>
                        <a:ln w="6350">
                          <a:noFill/>
                        </a:ln>
                      </wps:spPr>
                      <wps:txbx>
                        <w:txbxContent>
                          <w:p w14:paraId="7DE25F6A" w14:textId="77777777" w:rsidR="008607F0" w:rsidRPr="002B215A" w:rsidRDefault="008607F0" w:rsidP="002B215A">
                            <w:pPr>
                              <w:jc w:val="right"/>
                              <w:rPr>
                                <w:color w:val="00A9A0"/>
                                <w:sz w:val="56"/>
                                <w:szCs w:val="56"/>
                              </w:rPr>
                            </w:pPr>
                            <w:r w:rsidRPr="002B215A">
                              <w:rPr>
                                <w:color w:val="00A9A0"/>
                                <w:sz w:val="56"/>
                                <w:szCs w:val="56"/>
                              </w:rPr>
                              <w:t>Parking, Transportation, and Shuttles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7A8D3348" id="Text Box 299" o:spid="_x0000_s1027" type="#_x0000_t202" style="position:absolute;left:0;text-align:left;margin-left:18.3pt;margin-top:9.35pt;width:202pt;height:261.2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" fillcolor="white [3201]" stroked="f" strokeweight=".5pt">
                <v:textbox>
                  <w:txbxContent>
                    <w:p w14:paraId="7DE25F6A" w14:textId="77777777" w:rsidR="008607F0" w:rsidRPr="002B215A" w:rsidRDefault="008607F0" w:rsidP="002B215A">
                      <w:pPr>
                        <w:jc w:val="right"/>
                        <w:rPr>
                          <w:color w:val="00A9A0"/>
                          <w:sz w:val="56"/>
                          <w:szCs w:val="56"/>
                        </w:rPr>
                      </w:pPr>
                      <w:r w:rsidRPr="002B215A">
                        <w:rPr>
                          <w:color w:val="00A9A0"/>
                          <w:sz w:val="56"/>
                          <w:szCs w:val="56"/>
                        </w:rPr>
                        <w:t>Parking, Transportation, and Shuttles</w:t>
                      </w:r>
                    </w:p>
                  </w:txbxContent>
                </v:textbox>
              </v:shape>
            </w:pict>
          </mc:Fallback>
        </mc:AlternateContent>
      </w:r>
    </w:p>
    <w:p w14:paraId="1633E5B1" w14:textId="77777777" w:rsidR="002B215A" w:rsidRDefault="002B215A" w:rsidP="002B215A">
      <w:pPr>
        <w:ind w:left="540"/>
        <w:rPr>
          <w:rFonts w:ascii="Arial" w:eastAsia="Arial" w:hAnsi="Arial" w:cs="Arial"/>
          <w:sz w:val="20"/>
          <w:szCs w:val="20"/>
        </w:rPr>
      </w:pPr>
    </w:p>
    <w:p w14:paraId="5FFF6B00" w14:textId="77777777" w:rsidR="002B215A" w:rsidRDefault="002B215A" w:rsidP="002B215A">
      <w:pPr>
        <w:ind w:left="540"/>
        <w:rPr>
          <w:rFonts w:ascii="Arial" w:eastAsia="Arial" w:hAnsi="Arial" w:cs="Arial"/>
          <w:sz w:val="20"/>
          <w:szCs w:val="20"/>
        </w:rPr>
      </w:pPr>
    </w:p>
    <w:p w14:paraId="64B8C593" w14:textId="77777777" w:rsidR="002B215A" w:rsidRDefault="002B215A" w:rsidP="002B215A">
      <w:pPr>
        <w:ind w:left="540"/>
        <w:rPr>
          <w:rFonts w:ascii="Arial" w:eastAsia="Arial" w:hAnsi="Arial" w:cs="Arial"/>
          <w:sz w:val="20"/>
          <w:szCs w:val="20"/>
        </w:rPr>
      </w:pPr>
    </w:p>
    <w:p w14:paraId="1F808BCB" w14:textId="77777777" w:rsidR="002B215A" w:rsidRDefault="002B215A" w:rsidP="002B215A">
      <w:pPr>
        <w:ind w:left="540"/>
        <w:rPr>
          <w:rFonts w:ascii="Arial" w:eastAsia="Arial" w:hAnsi="Arial" w:cs="Arial"/>
          <w:sz w:val="20"/>
          <w:szCs w:val="20"/>
        </w:rPr>
      </w:pPr>
    </w:p>
    <w:p w14:paraId="217FBA19" w14:textId="77777777" w:rsidR="002B215A" w:rsidRDefault="002B215A" w:rsidP="002B215A">
      <w:pPr>
        <w:ind w:left="540"/>
        <w:rPr>
          <w:rFonts w:ascii="Arial" w:eastAsia="Arial" w:hAnsi="Arial" w:cs="Arial"/>
          <w:sz w:val="20"/>
          <w:szCs w:val="20"/>
        </w:rPr>
      </w:pPr>
    </w:p>
    <w:p w14:paraId="3C131245" w14:textId="77777777" w:rsidR="002B215A" w:rsidRDefault="002B215A" w:rsidP="002B215A">
      <w:pPr>
        <w:ind w:left="540"/>
        <w:rPr>
          <w:rFonts w:ascii="Arial" w:eastAsia="Arial" w:hAnsi="Arial" w:cs="Arial"/>
          <w:sz w:val="20"/>
          <w:szCs w:val="20"/>
        </w:rPr>
      </w:pPr>
    </w:p>
    <w:p w14:paraId="42B0BBF4" w14:textId="77777777" w:rsidR="002B215A" w:rsidRDefault="002B215A" w:rsidP="002B215A">
      <w:pPr>
        <w:ind w:left="540"/>
        <w:rPr>
          <w:rFonts w:ascii="Arial" w:eastAsia="Arial" w:hAnsi="Arial" w:cs="Arial"/>
          <w:sz w:val="20"/>
          <w:szCs w:val="20"/>
        </w:rPr>
      </w:pPr>
    </w:p>
    <w:p w14:paraId="11276625" w14:textId="77777777" w:rsidR="002B215A" w:rsidRDefault="002B215A" w:rsidP="002B215A">
      <w:pPr>
        <w:ind w:left="540"/>
        <w:rPr>
          <w:rFonts w:ascii="Arial" w:eastAsia="Arial" w:hAnsi="Arial" w:cs="Arial"/>
          <w:sz w:val="20"/>
          <w:szCs w:val="20"/>
        </w:rPr>
      </w:pPr>
    </w:p>
    <w:p w14:paraId="2F865F80" w14:textId="77777777" w:rsidR="002B215A" w:rsidRDefault="002B215A" w:rsidP="002B215A">
      <w:pPr>
        <w:ind w:left="540"/>
        <w:rPr>
          <w:rFonts w:ascii="Arial" w:eastAsia="Arial" w:hAnsi="Arial" w:cs="Arial"/>
          <w:sz w:val="20"/>
          <w:szCs w:val="20"/>
        </w:rPr>
      </w:pPr>
    </w:p>
    <w:p w14:paraId="510A84F8" w14:textId="77777777" w:rsidR="002B215A" w:rsidRDefault="002B215A" w:rsidP="002B215A">
      <w:pPr>
        <w:ind w:left="540"/>
        <w:rPr>
          <w:rFonts w:ascii="Arial" w:eastAsia="Arial" w:hAnsi="Arial" w:cs="Arial"/>
          <w:sz w:val="20"/>
          <w:szCs w:val="20"/>
        </w:rPr>
      </w:pPr>
    </w:p>
    <w:p w14:paraId="1B9C0546" w14:textId="77777777" w:rsidR="002B215A" w:rsidRDefault="002B215A" w:rsidP="002B215A">
      <w:pPr>
        <w:ind w:left="540"/>
        <w:rPr>
          <w:rFonts w:ascii="Arial" w:eastAsia="Arial" w:hAnsi="Arial" w:cs="Arial"/>
          <w:sz w:val="20"/>
          <w:szCs w:val="20"/>
        </w:rPr>
      </w:pPr>
    </w:p>
    <w:p w14:paraId="4B83067A" w14:textId="77777777" w:rsidR="002B215A" w:rsidRDefault="002B215A" w:rsidP="002B215A">
      <w:pPr>
        <w:ind w:left="540"/>
        <w:rPr>
          <w:rFonts w:ascii="Arial" w:eastAsia="Arial" w:hAnsi="Arial" w:cs="Arial"/>
          <w:sz w:val="20"/>
          <w:szCs w:val="20"/>
        </w:rPr>
      </w:pPr>
    </w:p>
    <w:p w14:paraId="7C9C4B10" w14:textId="77777777" w:rsidR="002B215A" w:rsidRDefault="002B215A" w:rsidP="002B215A">
      <w:pPr>
        <w:ind w:left="540"/>
        <w:rPr>
          <w:rFonts w:ascii="Arial" w:eastAsia="Arial" w:hAnsi="Arial" w:cs="Arial"/>
          <w:sz w:val="20"/>
          <w:szCs w:val="20"/>
        </w:rPr>
      </w:pPr>
    </w:p>
    <w:p w14:paraId="12F88F5D" w14:textId="77777777" w:rsidR="002B215A" w:rsidRDefault="002B215A" w:rsidP="002B215A">
      <w:pPr>
        <w:ind w:left="540"/>
        <w:rPr>
          <w:rFonts w:ascii="Arial" w:eastAsia="Arial" w:hAnsi="Arial" w:cs="Arial"/>
          <w:sz w:val="20"/>
          <w:szCs w:val="20"/>
        </w:rPr>
      </w:pPr>
    </w:p>
    <w:p w14:paraId="64A0A1A6" w14:textId="77777777" w:rsidR="002B215A" w:rsidRDefault="002B215A" w:rsidP="002B215A">
      <w:pPr>
        <w:ind w:left="540"/>
        <w:rPr>
          <w:rFonts w:ascii="Arial" w:eastAsia="Arial" w:hAnsi="Arial" w:cs="Arial"/>
          <w:sz w:val="20"/>
          <w:szCs w:val="20"/>
        </w:rPr>
      </w:pPr>
    </w:p>
    <w:p w14:paraId="0166465C" w14:textId="77777777" w:rsidR="002B215A" w:rsidRDefault="002B215A" w:rsidP="002B215A">
      <w:pPr>
        <w:ind w:left="540"/>
        <w:rPr>
          <w:rFonts w:ascii="Arial" w:eastAsia="Arial" w:hAnsi="Arial" w:cs="Arial"/>
          <w:sz w:val="20"/>
          <w:szCs w:val="20"/>
        </w:rPr>
      </w:pPr>
    </w:p>
    <w:p w14:paraId="4BA5DDDC" w14:textId="77777777" w:rsidR="002B215A" w:rsidRDefault="002B215A" w:rsidP="002B215A">
      <w:pPr>
        <w:ind w:left="540"/>
        <w:rPr>
          <w:rFonts w:ascii="Arial" w:eastAsia="Arial" w:hAnsi="Arial" w:cs="Arial"/>
          <w:sz w:val="20"/>
          <w:szCs w:val="20"/>
        </w:rPr>
      </w:pPr>
    </w:p>
    <w:p w14:paraId="353D21BB" w14:textId="77777777" w:rsidR="002B215A" w:rsidRDefault="002B215A" w:rsidP="002B215A">
      <w:pPr>
        <w:ind w:left="540"/>
        <w:rPr>
          <w:rFonts w:ascii="Arial" w:eastAsia="Arial" w:hAnsi="Arial" w:cs="Arial"/>
          <w:sz w:val="20"/>
          <w:szCs w:val="20"/>
        </w:rPr>
      </w:pPr>
    </w:p>
    <w:p w14:paraId="0543DBF4" w14:textId="77777777" w:rsidR="002B215A" w:rsidRDefault="002B215A" w:rsidP="002B215A">
      <w:pPr>
        <w:ind w:left="540"/>
        <w:rPr>
          <w:rFonts w:ascii="Arial" w:eastAsia="Arial" w:hAnsi="Arial" w:cs="Arial"/>
          <w:sz w:val="20"/>
          <w:szCs w:val="20"/>
        </w:rPr>
      </w:pPr>
    </w:p>
    <w:p w14:paraId="1759CB07" w14:textId="77777777" w:rsidR="002B215A" w:rsidRDefault="002B215A" w:rsidP="002B215A">
      <w:pPr>
        <w:ind w:left="540"/>
        <w:rPr>
          <w:rFonts w:ascii="Arial" w:eastAsia="Arial" w:hAnsi="Arial" w:cs="Arial"/>
          <w:sz w:val="20"/>
          <w:szCs w:val="20"/>
        </w:rPr>
      </w:pPr>
    </w:p>
    <w:p w14:paraId="6ACE8589" w14:textId="77777777" w:rsidR="002B215A" w:rsidRDefault="002B215A" w:rsidP="002B215A">
      <w:pPr>
        <w:ind w:left="540"/>
        <w:rPr>
          <w:rFonts w:ascii="Arial" w:eastAsia="Arial" w:hAnsi="Arial" w:cs="Arial"/>
          <w:sz w:val="20"/>
          <w:szCs w:val="20"/>
        </w:rPr>
      </w:pPr>
    </w:p>
    <w:p w14:paraId="0FE5C93D" w14:textId="77777777" w:rsidR="002B215A" w:rsidRDefault="002B215A" w:rsidP="002B215A">
      <w:pPr>
        <w:ind w:left="540"/>
        <w:rPr>
          <w:rFonts w:ascii="Arial" w:eastAsia="Arial" w:hAnsi="Arial" w:cs="Arial"/>
          <w:sz w:val="20"/>
          <w:szCs w:val="20"/>
        </w:rPr>
      </w:pPr>
    </w:p>
    <w:p w14:paraId="7D65F55C" w14:textId="77777777" w:rsidR="002B215A" w:rsidRDefault="002B215A" w:rsidP="002B215A">
      <w:pPr>
        <w:rPr>
          <w:rFonts w:ascii="Arial" w:eastAsia="Arial" w:hAnsi="Arial" w:cs="Arial"/>
          <w:sz w:val="20"/>
          <w:szCs w:val="20"/>
        </w:rPr>
        <w:sectPr w:rsidR="002B215A" w:rsidSect="002B215A">
          <w:type w:val="continuous"/>
          <w:pgSz w:w="12240" w:h="15840"/>
          <w:pgMar w:top="1440" w:right="0" w:bottom="1580" w:left="260" w:header="0" w:footer="1393" w:gutter="0"/>
          <w:cols w:num="2" w:space="720"/>
        </w:sectPr>
      </w:pPr>
    </w:p>
    <w:p w14:paraId="4B82C035" w14:textId="77777777" w:rsidR="002B215A" w:rsidRDefault="002B215A" w:rsidP="002B215A">
      <w:pPr>
        <w:rPr>
          <w:rFonts w:ascii="Arial" w:eastAsia="Arial" w:hAnsi="Arial" w:cs="Arial"/>
          <w:sz w:val="20"/>
          <w:szCs w:val="20"/>
        </w:rPr>
      </w:pPr>
      <w:r>
        <w:rPr>
          <w:rFonts w:ascii="Arial" w:eastAsia="Arial" w:hAnsi="Arial" w:cs="Arial"/>
          <w:sz w:val="20"/>
          <w:szCs w:val="20"/>
        </w:rPr>
        <w:tab/>
      </w:r>
    </w:p>
    <w:p w14:paraId="72149FC5" w14:textId="77777777" w:rsidR="002B215A" w:rsidRDefault="002B215A" w:rsidP="002B215A">
      <w:pPr>
        <w:rPr>
          <w:rFonts w:ascii="Arial" w:eastAsia="Arial" w:hAnsi="Arial" w:cs="Arial"/>
          <w:sz w:val="20"/>
          <w:szCs w:val="20"/>
        </w:rPr>
      </w:pPr>
    </w:p>
    <w:p w14:paraId="1C4245B3" w14:textId="77777777" w:rsidR="002B215A" w:rsidRDefault="002B215A" w:rsidP="002B215A">
      <w:pPr>
        <w:pStyle w:val="Heading1"/>
        <w:spacing w:before="243"/>
        <w:ind w:left="2424"/>
        <w:rPr>
          <w:color w:val="121212"/>
          <w:spacing w:val="-1"/>
          <w:w w:val="95"/>
        </w:rPr>
        <w:sectPr w:rsidR="002B215A" w:rsidSect="002B215A">
          <w:type w:val="continuous"/>
          <w:pgSz w:w="12240" w:h="15840"/>
          <w:pgMar w:top="1440" w:right="0" w:bottom="1580" w:left="260" w:header="0" w:footer="1393" w:gutter="0"/>
          <w:cols w:num="2" w:space="720"/>
        </w:sectPr>
      </w:pPr>
    </w:p>
    <w:p w14:paraId="3578A4B1" w14:textId="77777777" w:rsidR="002B215A" w:rsidRDefault="002B215A" w:rsidP="002B215A">
      <w:pPr>
        <w:pStyle w:val="Heading1"/>
        <w:spacing w:before="243"/>
        <w:ind w:left="2424"/>
        <w:rPr>
          <w:rFonts w:cs="Calibri"/>
        </w:rPr>
        <w:sectPr w:rsidR="002B215A" w:rsidSect="002B215A">
          <w:type w:val="continuous"/>
          <w:pgSz w:w="12240" w:h="15840"/>
          <w:pgMar w:top="1440" w:right="0" w:bottom="1580" w:left="260" w:header="0" w:footer="1393" w:gutter="0"/>
          <w:cols w:num="2" w:space="720"/>
        </w:sectPr>
      </w:pPr>
    </w:p>
    <w:p w14:paraId="7052EAC5" w14:textId="10A79B3C" w:rsidR="001759A9" w:rsidRDefault="00E67569" w:rsidP="001759A9">
      <w:pPr>
        <w:spacing w:line="641" w:lineRule="exact"/>
        <w:ind w:left="1440"/>
        <w:rPr>
          <w:rFonts w:ascii="Arial" w:eastAsia="Calibri" w:hAnsi="Arial" w:cs="Arial"/>
          <w:color w:val="00A9A0"/>
          <w:spacing w:val="12"/>
          <w:sz w:val="32"/>
          <w:szCs w:val="32"/>
        </w:rPr>
      </w:pPr>
      <w:r>
        <w:rPr>
          <w:rFonts w:ascii="Arial" w:hAnsi="Arial" w:cs="Arial"/>
          <w:color w:val="00A9A0"/>
          <w:spacing w:val="12"/>
          <w:sz w:val="32"/>
          <w:szCs w:val="32"/>
        </w:rPr>
        <w:br w:type="page"/>
      </w:r>
    </w:p>
    <w:p w14:paraId="1E6855A6" w14:textId="77777777" w:rsidR="00F80BE2" w:rsidRPr="00F80BE2" w:rsidRDefault="00F80BE2" w:rsidP="00F80BE2">
      <w:pPr>
        <w:pStyle w:val="Heading2"/>
        <w:spacing w:before="149"/>
        <w:ind w:left="1440"/>
        <w:rPr>
          <w:rFonts w:ascii="Arial" w:hAnsi="Arial" w:cs="Arial"/>
          <w:color w:val="00A9A0"/>
          <w:sz w:val="32"/>
          <w:szCs w:val="32"/>
        </w:rPr>
      </w:pPr>
      <w:r w:rsidRPr="00F80BE2">
        <w:rPr>
          <w:rFonts w:ascii="Arial" w:hAnsi="Arial" w:cs="Arial"/>
          <w:color w:val="00A9A0"/>
          <w:spacing w:val="12"/>
          <w:sz w:val="32"/>
          <w:szCs w:val="32"/>
        </w:rPr>
        <w:t>Public</w:t>
      </w:r>
      <w:r w:rsidRPr="00F80BE2">
        <w:rPr>
          <w:rFonts w:ascii="Arial" w:hAnsi="Arial" w:cs="Arial"/>
          <w:color w:val="00A9A0"/>
          <w:spacing w:val="17"/>
          <w:sz w:val="32"/>
          <w:szCs w:val="32"/>
        </w:rPr>
        <w:t xml:space="preserve"> </w:t>
      </w:r>
      <w:r w:rsidRPr="00F80BE2">
        <w:rPr>
          <w:rFonts w:ascii="Arial" w:hAnsi="Arial" w:cs="Arial"/>
          <w:color w:val="00A9A0"/>
          <w:spacing w:val="13"/>
          <w:sz w:val="32"/>
          <w:szCs w:val="32"/>
        </w:rPr>
        <w:t xml:space="preserve">Transportation </w:t>
      </w:r>
    </w:p>
    <w:p w14:paraId="23AA777B" w14:textId="77777777" w:rsidR="00F80BE2" w:rsidRPr="006C2555" w:rsidRDefault="00F80BE2" w:rsidP="00F80BE2">
      <w:pPr>
        <w:pStyle w:val="BodyText"/>
        <w:spacing w:line="276" w:lineRule="auto"/>
        <w:ind w:left="1440" w:right="2016" w:firstLine="0"/>
        <w:rPr>
          <w:rFonts w:ascii="Arial" w:hAnsi="Arial" w:cs="Arial"/>
        </w:rPr>
      </w:pPr>
    </w:p>
    <w:p w14:paraId="5DB669AC" w14:textId="20366B34" w:rsidR="00F80BE2" w:rsidRPr="006C2555" w:rsidRDefault="00650005" w:rsidP="00F80BE2">
      <w:pPr>
        <w:pStyle w:val="BodyText"/>
        <w:spacing w:line="276" w:lineRule="auto"/>
        <w:ind w:left="1440" w:right="1450" w:firstLine="0"/>
        <w:rPr>
          <w:rFonts w:ascii="Arial" w:hAnsi="Arial" w:cs="Arial"/>
        </w:rPr>
      </w:pPr>
      <w:r>
        <w:rPr>
          <w:rFonts w:ascii="Arial" w:hAnsi="Arial" w:cs="Arial"/>
        </w:rPr>
        <w:t>CPMC</w:t>
      </w:r>
      <w:r w:rsidR="00F80BE2" w:rsidRPr="006C2555">
        <w:rPr>
          <w:rFonts w:ascii="Arial" w:hAnsi="Arial" w:cs="Arial"/>
        </w:rPr>
        <w:t xml:space="preserve"> encourages visitors and staff to follow San Francisco's </w:t>
      </w:r>
      <w:r w:rsidR="00CC73CA">
        <w:rPr>
          <w:rFonts w:ascii="Arial" w:hAnsi="Arial" w:cs="Arial"/>
        </w:rPr>
        <w:t>T</w:t>
      </w:r>
      <w:r w:rsidR="00F80BE2" w:rsidRPr="006C2555">
        <w:rPr>
          <w:rFonts w:ascii="Arial" w:hAnsi="Arial" w:cs="Arial"/>
        </w:rPr>
        <w:t xml:space="preserve">ransit </w:t>
      </w:r>
      <w:r w:rsidR="00CC73CA">
        <w:rPr>
          <w:rFonts w:ascii="Arial" w:hAnsi="Arial" w:cs="Arial"/>
        </w:rPr>
        <w:t>F</w:t>
      </w:r>
      <w:r w:rsidR="00F80BE2" w:rsidRPr="006C2555">
        <w:rPr>
          <w:rFonts w:ascii="Arial" w:hAnsi="Arial" w:cs="Arial"/>
        </w:rPr>
        <w:t xml:space="preserve">irst policy and use alternative modes of transportation whenever possible. The Mission Bernal Campus is easily accessible by a combination of rail, bus, shuttle, ferry and/or bicycle. Visit </w:t>
      </w:r>
      <w:hyperlink r:id="rId43" w:history="1">
        <w:r w:rsidR="00F80BE2" w:rsidRPr="00CC73CA">
          <w:rPr>
            <w:rStyle w:val="Hyperlink"/>
            <w:rFonts w:ascii="Arial" w:hAnsi="Arial" w:cs="Arial"/>
            <w:b/>
          </w:rPr>
          <w:t>511.org</w:t>
        </w:r>
      </w:hyperlink>
      <w:r w:rsidR="00F80BE2" w:rsidRPr="006C2555">
        <w:rPr>
          <w:rFonts w:ascii="Arial" w:hAnsi="Arial" w:cs="Arial"/>
        </w:rPr>
        <w:t xml:space="preserve"> for a comprehensive list of transit options to spare the air and keep our campuses safer for you and your families.</w:t>
      </w:r>
    </w:p>
    <w:p w14:paraId="3A00C9F8" w14:textId="77777777" w:rsidR="00F80BE2" w:rsidRPr="006C2555" w:rsidRDefault="00F80BE2" w:rsidP="00F80BE2">
      <w:pPr>
        <w:pStyle w:val="BodyText"/>
        <w:spacing w:line="276" w:lineRule="auto"/>
        <w:ind w:left="1440" w:right="1450" w:firstLine="0"/>
        <w:rPr>
          <w:rFonts w:ascii="Arial" w:hAnsi="Arial" w:cs="Arial"/>
        </w:rPr>
      </w:pPr>
    </w:p>
    <w:p w14:paraId="7F186742" w14:textId="462E2C96" w:rsidR="00F80BE2" w:rsidRDefault="00F80BE2" w:rsidP="00F80BE2">
      <w:pPr>
        <w:pStyle w:val="BodyText"/>
        <w:spacing w:line="276" w:lineRule="auto"/>
        <w:ind w:left="1440" w:right="1450" w:firstLine="0"/>
        <w:rPr>
          <w:rFonts w:ascii="Arial" w:hAnsi="Arial" w:cs="Arial"/>
          <w:highlight w:val="green"/>
        </w:rPr>
      </w:pPr>
      <w:r w:rsidRPr="006C2555">
        <w:rPr>
          <w:rFonts w:ascii="Arial" w:hAnsi="Arial" w:cs="Arial"/>
        </w:rPr>
        <w:t>Complimentary shuttle services to and from Mission Bernal Campus to 24</w:t>
      </w:r>
      <w:r w:rsidRPr="006C2555">
        <w:rPr>
          <w:rFonts w:ascii="Arial" w:hAnsi="Arial" w:cs="Arial"/>
          <w:vertAlign w:val="superscript"/>
        </w:rPr>
        <w:t>th</w:t>
      </w:r>
      <w:r w:rsidRPr="006C2555">
        <w:rPr>
          <w:rFonts w:ascii="Arial" w:hAnsi="Arial" w:cs="Arial"/>
        </w:rPr>
        <w:t xml:space="preserve"> St. Mission BART station is available for staff, physicians, volunteers, patients and their families. </w:t>
      </w:r>
      <w:r w:rsidRPr="00C07554">
        <w:rPr>
          <w:rFonts w:ascii="Arial" w:hAnsi="Arial" w:cs="Arial"/>
          <w:highlight w:val="yellow"/>
        </w:rPr>
        <w:t>Shuttle service is available every 30 minutes, Monday – Friday, 6:00 a.m. to 6:00 p.m</w:t>
      </w:r>
      <w:r w:rsidRPr="00C07554">
        <w:rPr>
          <w:rFonts w:ascii="Arial" w:hAnsi="Arial" w:cs="Arial"/>
          <w:highlight w:val="green"/>
        </w:rPr>
        <w:t>.</w:t>
      </w:r>
      <w:r w:rsidR="00650005">
        <w:rPr>
          <w:rFonts w:ascii="Arial" w:hAnsi="Arial" w:cs="Arial"/>
          <w:highlight w:val="green"/>
        </w:rPr>
        <w:t xml:space="preserve">  Verify with RIgo</w:t>
      </w:r>
      <w:ins w:id="67" w:author="Tami Chin" w:date="2018-05-03T20:40:00Z">
        <w:r w:rsidR="00121F6D">
          <w:rPr>
            <w:rFonts w:ascii="Arial" w:hAnsi="Arial" w:cs="Arial"/>
            <w:highlight w:val="green"/>
          </w:rPr>
          <w:t xml:space="preserve"> – you should actually review this with Craig Oats and/or Dav</w:t>
        </w:r>
      </w:ins>
      <w:ins w:id="68" w:author="Tami Chin" w:date="2018-05-03T20:41:00Z">
        <w:r w:rsidR="00121F6D">
          <w:rPr>
            <w:rFonts w:ascii="Arial" w:hAnsi="Arial" w:cs="Arial"/>
            <w:highlight w:val="green"/>
          </w:rPr>
          <w:t>id Roney</w:t>
        </w:r>
      </w:ins>
    </w:p>
    <w:p w14:paraId="35439609" w14:textId="77777777" w:rsidR="00650005" w:rsidRPr="006C2555" w:rsidRDefault="00650005" w:rsidP="00F80BE2">
      <w:pPr>
        <w:pStyle w:val="BodyText"/>
        <w:spacing w:line="276" w:lineRule="auto"/>
        <w:ind w:left="1440" w:right="1450" w:firstLine="0"/>
        <w:rPr>
          <w:rFonts w:ascii="Arial" w:hAnsi="Arial" w:cs="Arial"/>
        </w:rPr>
      </w:pPr>
    </w:p>
    <w:p w14:paraId="663E5ACA" w14:textId="77777777" w:rsidR="00F80BE2" w:rsidRDefault="00F80BE2" w:rsidP="00F80BE2">
      <w:pPr>
        <w:pStyle w:val="BodyText"/>
        <w:spacing w:line="276" w:lineRule="auto"/>
        <w:ind w:left="1440" w:right="1450" w:firstLine="0"/>
        <w:rPr>
          <w:rFonts w:ascii="Arial" w:hAnsi="Arial" w:cs="Arial"/>
        </w:rPr>
      </w:pPr>
      <w:r w:rsidRPr="006C2555">
        <w:rPr>
          <w:rFonts w:ascii="Arial" w:hAnsi="Arial" w:cs="Arial"/>
        </w:rPr>
        <w:t xml:space="preserve">Patients and visitors may also obtain additional information on public transportation and shuttle timetables at the Information Desk. Staff and providers may visit our Intranet for additional public transportation and shuttle service information.  </w:t>
      </w:r>
    </w:p>
    <w:p w14:paraId="012DF57E" w14:textId="77777777" w:rsidR="00F80BE2" w:rsidRDefault="00F80BE2" w:rsidP="00F80BE2">
      <w:pPr>
        <w:pStyle w:val="BodyText"/>
        <w:spacing w:line="276" w:lineRule="auto"/>
        <w:ind w:left="1440" w:right="1450" w:firstLine="0"/>
        <w:rPr>
          <w:rFonts w:ascii="Arial" w:hAnsi="Arial" w:cs="Arial"/>
        </w:rPr>
      </w:pPr>
    </w:p>
    <w:p w14:paraId="5B2F8AC9" w14:textId="77777777" w:rsidR="00F80BE2" w:rsidRDefault="00F80BE2" w:rsidP="00F80BE2">
      <w:pPr>
        <w:pStyle w:val="BodyText"/>
        <w:spacing w:line="276" w:lineRule="auto"/>
        <w:ind w:left="1440" w:right="1450" w:firstLine="0"/>
        <w:rPr>
          <w:rFonts w:ascii="Arial" w:hAnsi="Arial" w:cs="Arial"/>
        </w:rPr>
      </w:pPr>
    </w:p>
    <w:p w14:paraId="49EC1AB6" w14:textId="2090D073" w:rsidR="00F80BE2" w:rsidRDefault="00F80BE2" w:rsidP="00F80BE2">
      <w:pPr>
        <w:pStyle w:val="Heading2"/>
        <w:ind w:left="1440"/>
        <w:rPr>
          <w:rFonts w:ascii="Arial" w:hAnsi="Arial" w:cs="Arial"/>
          <w:color w:val="00A9A0"/>
          <w:spacing w:val="12"/>
          <w:sz w:val="32"/>
          <w:szCs w:val="32"/>
        </w:rPr>
      </w:pPr>
      <w:r w:rsidRPr="00F80BE2">
        <w:rPr>
          <w:rFonts w:ascii="Arial" w:hAnsi="Arial" w:cs="Arial"/>
          <w:color w:val="00A9A0"/>
          <w:spacing w:val="12"/>
          <w:sz w:val="32"/>
          <w:szCs w:val="32"/>
        </w:rPr>
        <w:t>CPMC Shuttle Schedule and Routes</w:t>
      </w:r>
      <w:r w:rsidR="00650005">
        <w:rPr>
          <w:rFonts w:ascii="Arial" w:hAnsi="Arial" w:cs="Arial"/>
          <w:color w:val="00A9A0"/>
          <w:spacing w:val="12"/>
          <w:sz w:val="32"/>
          <w:szCs w:val="32"/>
        </w:rPr>
        <w:t xml:space="preserve"> </w:t>
      </w:r>
    </w:p>
    <w:p w14:paraId="22AF5047" w14:textId="3AA77AFA" w:rsidR="00121F6D" w:rsidRDefault="00650005" w:rsidP="00121F6D">
      <w:pPr>
        <w:pStyle w:val="BodyText"/>
        <w:spacing w:line="276" w:lineRule="auto"/>
        <w:ind w:left="1440" w:right="1450" w:firstLine="0"/>
        <w:rPr>
          <w:ins w:id="69" w:author="Tami Chin" w:date="2018-05-03T20:41:00Z"/>
          <w:rFonts w:ascii="Arial" w:hAnsi="Arial" w:cs="Arial"/>
          <w:highlight w:val="green"/>
        </w:rPr>
      </w:pPr>
      <w:r w:rsidRPr="00650005">
        <w:rPr>
          <w:rFonts w:ascii="Arial" w:hAnsi="Arial" w:cs="Arial"/>
          <w:color w:val="00A9A0"/>
          <w:spacing w:val="12"/>
          <w:sz w:val="32"/>
          <w:szCs w:val="32"/>
          <w:highlight w:val="green"/>
        </w:rPr>
        <w:t>Verify with Rigo</w:t>
      </w:r>
      <w:ins w:id="70" w:author="Tami Chin" w:date="2018-05-03T20:41:00Z">
        <w:r w:rsidR="00121F6D" w:rsidRPr="00121F6D">
          <w:rPr>
            <w:rFonts w:ascii="Arial" w:hAnsi="Arial" w:cs="Arial"/>
            <w:highlight w:val="green"/>
          </w:rPr>
          <w:t xml:space="preserve"> </w:t>
        </w:r>
        <w:r w:rsidR="00121F6D">
          <w:rPr>
            <w:rFonts w:ascii="Arial" w:hAnsi="Arial" w:cs="Arial"/>
            <w:highlight w:val="green"/>
          </w:rPr>
          <w:t>you should actually review this with Craig Oats and/or David Roney</w:t>
        </w:r>
      </w:ins>
    </w:p>
    <w:p w14:paraId="26BFA104" w14:textId="6E9995E1" w:rsidR="00650005" w:rsidRPr="00F80BE2" w:rsidRDefault="00650005" w:rsidP="00F80BE2">
      <w:pPr>
        <w:pStyle w:val="Heading2"/>
        <w:ind w:left="1440"/>
        <w:rPr>
          <w:rFonts w:ascii="Arial" w:hAnsi="Arial" w:cs="Arial"/>
          <w:color w:val="00A9A0"/>
          <w:spacing w:val="12"/>
          <w:sz w:val="32"/>
          <w:szCs w:val="32"/>
        </w:rPr>
      </w:pPr>
    </w:p>
    <w:p w14:paraId="01C98752" w14:textId="77777777" w:rsidR="00F80BE2" w:rsidRDefault="00F80BE2" w:rsidP="00F80BE2">
      <w:pPr>
        <w:pStyle w:val="BodyText"/>
        <w:spacing w:line="276" w:lineRule="auto"/>
        <w:ind w:left="1440" w:right="1450" w:firstLine="0"/>
        <w:rPr>
          <w:rFonts w:ascii="Arial" w:hAnsi="Arial" w:cs="Arial"/>
        </w:rPr>
      </w:pPr>
      <w:r w:rsidRPr="006C2555">
        <w:rPr>
          <w:rFonts w:ascii="Arial" w:hAnsi="Arial" w:cs="Arial"/>
          <w:spacing w:val="12"/>
        </w:rPr>
        <w:t>Additional inter-campus shuttles are available to staff, providers, patients and their families.</w:t>
      </w:r>
      <w:r w:rsidRPr="00F80BE2">
        <w:rPr>
          <w:rFonts w:ascii="Arial" w:hAnsi="Arial" w:cs="Arial"/>
        </w:rPr>
        <w:t xml:space="preserve"> </w:t>
      </w:r>
      <w:r w:rsidRPr="006C2555">
        <w:rPr>
          <w:rFonts w:ascii="Arial" w:hAnsi="Arial" w:cs="Arial"/>
        </w:rPr>
        <w:t xml:space="preserve">Shuttle service is available every 30 minutes, Monday – Friday, 6:00 a.m. to 6:00 p.m. </w:t>
      </w:r>
    </w:p>
    <w:p w14:paraId="2B59080B" w14:textId="77777777" w:rsidR="00F80BE2" w:rsidRDefault="00F80BE2" w:rsidP="00F80BE2">
      <w:pPr>
        <w:pStyle w:val="BodyText"/>
        <w:spacing w:line="276" w:lineRule="auto"/>
        <w:ind w:left="1440" w:right="1450" w:firstLine="0"/>
        <w:rPr>
          <w:rFonts w:ascii="Arial" w:hAnsi="Arial" w:cs="Arial"/>
        </w:rPr>
      </w:pPr>
    </w:p>
    <w:p w14:paraId="77159114" w14:textId="77777777" w:rsidR="00C07554" w:rsidRPr="00C07554" w:rsidRDefault="00C07554" w:rsidP="00B65320">
      <w:pPr>
        <w:pStyle w:val="Heading2"/>
        <w:ind w:left="1440" w:right="1720"/>
        <w:rPr>
          <w:rFonts w:ascii="Arial" w:hAnsi="Arial" w:cs="Arial"/>
          <w:spacing w:val="12"/>
          <w:sz w:val="24"/>
          <w:szCs w:val="24"/>
        </w:rPr>
      </w:pPr>
      <w:r w:rsidRPr="00C07554">
        <w:rPr>
          <w:rFonts w:ascii="Arial" w:hAnsi="Arial" w:cs="Arial"/>
          <w:spacing w:val="12"/>
          <w:sz w:val="24"/>
          <w:szCs w:val="24"/>
        </w:rPr>
        <w:t>Shuttle stop locations.</w:t>
      </w:r>
    </w:p>
    <w:p w14:paraId="11964AC5" w14:textId="116BA1AE" w:rsidR="00F80BE2" w:rsidRPr="00F80BE2" w:rsidRDefault="00B65320" w:rsidP="00B65320">
      <w:pPr>
        <w:pStyle w:val="Heading2"/>
        <w:ind w:left="1440" w:right="1720"/>
        <w:rPr>
          <w:rFonts w:ascii="Arial" w:hAnsi="Arial" w:cs="Arial"/>
          <w:spacing w:val="12"/>
          <w:sz w:val="24"/>
          <w:szCs w:val="24"/>
        </w:rPr>
      </w:pPr>
      <w:commentRangeStart w:id="71"/>
      <w:commentRangeStart w:id="72"/>
      <w:r w:rsidRPr="00B65320">
        <w:rPr>
          <w:rFonts w:ascii="Arial" w:hAnsi="Arial" w:cs="Arial"/>
          <w:spacing w:val="12"/>
          <w:sz w:val="24"/>
          <w:szCs w:val="24"/>
          <w:highlight w:val="yellow"/>
        </w:rPr>
        <w:t>.</w:t>
      </w:r>
      <w:r>
        <w:rPr>
          <w:rFonts w:ascii="Arial" w:hAnsi="Arial" w:cs="Arial"/>
          <w:spacing w:val="12"/>
          <w:sz w:val="24"/>
          <w:szCs w:val="24"/>
          <w:highlight w:val="yellow"/>
        </w:rPr>
        <w:t xml:space="preserve"> </w:t>
      </w:r>
      <w:commentRangeEnd w:id="71"/>
      <w:r w:rsidR="00C51465">
        <w:rPr>
          <w:rStyle w:val="CommentReference"/>
          <w:rFonts w:asciiTheme="minorHAnsi" w:eastAsiaTheme="minorHAnsi" w:hAnsiTheme="minorHAnsi"/>
        </w:rPr>
        <w:commentReference w:id="71"/>
      </w:r>
      <w:commentRangeEnd w:id="72"/>
      <w:r w:rsidR="00761F39">
        <w:rPr>
          <w:rStyle w:val="CommentReference"/>
          <w:rFonts w:asciiTheme="minorHAnsi" w:eastAsiaTheme="minorHAnsi" w:hAnsiTheme="minorHAnsi"/>
        </w:rPr>
        <w:commentReference w:id="72"/>
      </w:r>
      <w:r w:rsidRPr="00B65320">
        <w:rPr>
          <w:rFonts w:ascii="Arial" w:hAnsi="Arial" w:cs="Arial"/>
          <w:spacing w:val="12"/>
          <w:sz w:val="24"/>
          <w:szCs w:val="24"/>
        </w:rPr>
        <w:t>Ask your shuttle driver regarding courtesy stops.</w:t>
      </w:r>
      <w:r>
        <w:rPr>
          <w:rFonts w:ascii="Arial" w:hAnsi="Arial" w:cs="Arial"/>
          <w:spacing w:val="12"/>
          <w:sz w:val="24"/>
          <w:szCs w:val="24"/>
        </w:rPr>
        <w:t xml:space="preserve"> </w:t>
      </w:r>
    </w:p>
    <w:p w14:paraId="4DBF1798" w14:textId="77777777" w:rsidR="00F80BE2" w:rsidRPr="006C2555" w:rsidRDefault="00F80BE2" w:rsidP="00F80BE2">
      <w:pPr>
        <w:pStyle w:val="Heading2"/>
        <w:ind w:left="1440" w:right="1181"/>
        <w:rPr>
          <w:rFonts w:ascii="Arial" w:hAnsi="Arial" w:cs="Arial"/>
          <w:spacing w:val="12"/>
          <w:sz w:val="24"/>
          <w:szCs w:val="24"/>
        </w:rPr>
      </w:pPr>
    </w:p>
    <w:tbl>
      <w:tblPr>
        <w:tblW w:w="8820" w:type="dxa"/>
        <w:tblInd w:w="1615" w:type="dxa"/>
        <w:tblLook w:val="04A0" w:firstRow="1" w:lastRow="0" w:firstColumn="1" w:lastColumn="0" w:noHBand="0" w:noVBand="1"/>
      </w:tblPr>
      <w:tblGrid>
        <w:gridCol w:w="1300"/>
        <w:gridCol w:w="7520"/>
      </w:tblGrid>
      <w:tr w:rsidR="00F80BE2" w:rsidRPr="006C2555" w14:paraId="5E63F17C" w14:textId="77777777" w:rsidTr="00F13107">
        <w:trPr>
          <w:trHeight w:val="285"/>
        </w:trPr>
        <w:tc>
          <w:tcPr>
            <w:tcW w:w="130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36F90C9E" w14:textId="77777777" w:rsidR="00F80BE2" w:rsidRPr="006C2555" w:rsidRDefault="00F80BE2" w:rsidP="00F80BE2">
            <w:pPr>
              <w:widowControl/>
              <w:ind w:left="69"/>
              <w:jc w:val="center"/>
              <w:rPr>
                <w:rFonts w:ascii="Arial" w:eastAsia="Times New Roman" w:hAnsi="Arial" w:cs="Arial"/>
                <w:color w:val="000000"/>
                <w:sz w:val="24"/>
                <w:szCs w:val="24"/>
              </w:rPr>
            </w:pPr>
            <w:r w:rsidRPr="006C2555">
              <w:rPr>
                <w:rFonts w:ascii="Arial" w:eastAsia="Times New Roman" w:hAnsi="Arial" w:cs="Arial"/>
                <w:color w:val="000000"/>
                <w:sz w:val="24"/>
                <w:szCs w:val="24"/>
              </w:rPr>
              <w:t>Shuttle Name</w:t>
            </w:r>
          </w:p>
        </w:tc>
        <w:tc>
          <w:tcPr>
            <w:tcW w:w="7520" w:type="dxa"/>
            <w:tcBorders>
              <w:top w:val="single" w:sz="4" w:space="0" w:color="auto"/>
              <w:left w:val="nil"/>
              <w:bottom w:val="single" w:sz="4" w:space="0" w:color="auto"/>
              <w:right w:val="single" w:sz="4" w:space="0" w:color="auto"/>
            </w:tcBorders>
            <w:shd w:val="clear" w:color="000000" w:fill="DDEBF7"/>
            <w:noWrap/>
            <w:vAlign w:val="bottom"/>
            <w:hideMark/>
          </w:tcPr>
          <w:p w14:paraId="0B65E08B" w14:textId="77777777" w:rsidR="00F80BE2" w:rsidRPr="006C2555" w:rsidRDefault="00F80BE2" w:rsidP="00F80BE2">
            <w:pPr>
              <w:widowControl/>
              <w:ind w:left="397"/>
              <w:rPr>
                <w:rFonts w:ascii="Arial" w:eastAsia="Times New Roman" w:hAnsi="Arial" w:cs="Arial"/>
                <w:color w:val="000000"/>
                <w:sz w:val="24"/>
                <w:szCs w:val="24"/>
              </w:rPr>
            </w:pPr>
            <w:r w:rsidRPr="006C2555">
              <w:rPr>
                <w:rFonts w:ascii="Arial" w:eastAsia="Times New Roman" w:hAnsi="Arial" w:cs="Arial"/>
                <w:color w:val="000000"/>
                <w:sz w:val="24"/>
                <w:szCs w:val="24"/>
              </w:rPr>
              <w:t>Route</w:t>
            </w:r>
          </w:p>
        </w:tc>
      </w:tr>
      <w:tr w:rsidR="00F80BE2" w:rsidRPr="006C2555" w14:paraId="3C721537" w14:textId="77777777" w:rsidTr="00F13107">
        <w:trPr>
          <w:trHeight w:val="285"/>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B341CB5" w14:textId="77777777" w:rsidR="00F80BE2" w:rsidRPr="006C2555" w:rsidRDefault="00F80BE2" w:rsidP="00F80BE2">
            <w:pPr>
              <w:widowControl/>
              <w:ind w:left="69"/>
              <w:jc w:val="center"/>
              <w:rPr>
                <w:rFonts w:ascii="Arial" w:eastAsia="Times New Roman" w:hAnsi="Arial" w:cs="Arial"/>
                <w:color w:val="000000"/>
                <w:sz w:val="24"/>
                <w:szCs w:val="24"/>
              </w:rPr>
            </w:pPr>
            <w:r w:rsidRPr="006C2555">
              <w:rPr>
                <w:rFonts w:ascii="Arial" w:eastAsia="Times New Roman" w:hAnsi="Arial" w:cs="Arial"/>
                <w:color w:val="000000"/>
                <w:sz w:val="24"/>
                <w:szCs w:val="24"/>
              </w:rPr>
              <w:t>B</w:t>
            </w:r>
          </w:p>
        </w:tc>
        <w:tc>
          <w:tcPr>
            <w:tcW w:w="7520" w:type="dxa"/>
            <w:tcBorders>
              <w:top w:val="nil"/>
              <w:left w:val="nil"/>
              <w:bottom w:val="single" w:sz="4" w:space="0" w:color="auto"/>
              <w:right w:val="single" w:sz="4" w:space="0" w:color="auto"/>
            </w:tcBorders>
            <w:shd w:val="clear" w:color="auto" w:fill="auto"/>
            <w:noWrap/>
            <w:vAlign w:val="bottom"/>
            <w:hideMark/>
          </w:tcPr>
          <w:p w14:paraId="593E0C7E" w14:textId="77777777" w:rsidR="00F80BE2" w:rsidRPr="006C2555" w:rsidRDefault="00F80BE2" w:rsidP="00F80BE2">
            <w:pPr>
              <w:widowControl/>
              <w:ind w:left="397"/>
              <w:rPr>
                <w:rFonts w:ascii="Arial" w:eastAsia="Times New Roman" w:hAnsi="Arial" w:cs="Arial"/>
                <w:color w:val="000000"/>
                <w:sz w:val="24"/>
                <w:szCs w:val="24"/>
              </w:rPr>
            </w:pPr>
            <w:r w:rsidRPr="006C2555">
              <w:rPr>
                <w:rFonts w:ascii="Arial" w:eastAsia="Times New Roman" w:hAnsi="Arial" w:cs="Arial"/>
                <w:color w:val="000000"/>
                <w:sz w:val="24"/>
                <w:szCs w:val="24"/>
              </w:rPr>
              <w:t>Civic Center BART station to Pacific Campus</w:t>
            </w:r>
          </w:p>
        </w:tc>
      </w:tr>
      <w:tr w:rsidR="00F80BE2" w:rsidRPr="006C2555" w14:paraId="0FB75342" w14:textId="77777777" w:rsidTr="00F13107">
        <w:trPr>
          <w:trHeight w:val="285"/>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FA4B7D8" w14:textId="77777777" w:rsidR="00F80BE2" w:rsidRPr="006C2555" w:rsidRDefault="00F80BE2" w:rsidP="00F80BE2">
            <w:pPr>
              <w:widowControl/>
              <w:ind w:left="69"/>
              <w:jc w:val="center"/>
              <w:rPr>
                <w:rFonts w:ascii="Arial" w:eastAsia="Times New Roman" w:hAnsi="Arial" w:cs="Arial"/>
                <w:color w:val="000000"/>
                <w:sz w:val="24"/>
                <w:szCs w:val="24"/>
              </w:rPr>
            </w:pPr>
            <w:r w:rsidRPr="006C2555">
              <w:rPr>
                <w:rFonts w:ascii="Arial" w:eastAsia="Times New Roman" w:hAnsi="Arial" w:cs="Arial"/>
                <w:color w:val="000000"/>
                <w:sz w:val="24"/>
                <w:szCs w:val="24"/>
              </w:rPr>
              <w:t>C</w:t>
            </w:r>
          </w:p>
        </w:tc>
        <w:tc>
          <w:tcPr>
            <w:tcW w:w="7520" w:type="dxa"/>
            <w:tcBorders>
              <w:top w:val="nil"/>
              <w:left w:val="nil"/>
              <w:bottom w:val="single" w:sz="4" w:space="0" w:color="auto"/>
              <w:right w:val="single" w:sz="4" w:space="0" w:color="auto"/>
            </w:tcBorders>
            <w:shd w:val="clear" w:color="auto" w:fill="auto"/>
            <w:noWrap/>
            <w:vAlign w:val="bottom"/>
            <w:hideMark/>
          </w:tcPr>
          <w:p w14:paraId="6D2DC3A4" w14:textId="77777777" w:rsidR="00F80BE2" w:rsidRPr="006C2555" w:rsidRDefault="00F80BE2" w:rsidP="00F80BE2">
            <w:pPr>
              <w:widowControl/>
              <w:ind w:left="397"/>
              <w:rPr>
                <w:rFonts w:ascii="Arial" w:eastAsia="Times New Roman" w:hAnsi="Arial" w:cs="Arial"/>
                <w:color w:val="000000"/>
                <w:sz w:val="24"/>
                <w:szCs w:val="24"/>
              </w:rPr>
            </w:pPr>
            <w:r w:rsidRPr="006C2555">
              <w:rPr>
                <w:rFonts w:ascii="Arial" w:eastAsia="Times New Roman" w:hAnsi="Arial" w:cs="Arial"/>
                <w:color w:val="000000"/>
                <w:sz w:val="24"/>
                <w:szCs w:val="24"/>
              </w:rPr>
              <w:t>California Campus to Pacific Campus</w:t>
            </w:r>
          </w:p>
        </w:tc>
      </w:tr>
      <w:tr w:rsidR="00F80BE2" w:rsidRPr="006C2555" w14:paraId="35B29BBB" w14:textId="77777777" w:rsidTr="00F13107">
        <w:trPr>
          <w:trHeight w:val="285"/>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701B504" w14:textId="77777777" w:rsidR="00F80BE2" w:rsidRPr="006C2555" w:rsidRDefault="00F80BE2" w:rsidP="00F80BE2">
            <w:pPr>
              <w:widowControl/>
              <w:ind w:left="69"/>
              <w:jc w:val="center"/>
              <w:rPr>
                <w:rFonts w:ascii="Arial" w:eastAsia="Times New Roman" w:hAnsi="Arial" w:cs="Arial"/>
                <w:color w:val="000000"/>
                <w:sz w:val="24"/>
                <w:szCs w:val="24"/>
              </w:rPr>
            </w:pPr>
            <w:r w:rsidRPr="006C2555">
              <w:rPr>
                <w:rFonts w:ascii="Arial" w:eastAsia="Times New Roman" w:hAnsi="Arial" w:cs="Arial"/>
                <w:color w:val="000000"/>
                <w:sz w:val="24"/>
                <w:szCs w:val="24"/>
              </w:rPr>
              <w:t>D</w:t>
            </w:r>
          </w:p>
        </w:tc>
        <w:tc>
          <w:tcPr>
            <w:tcW w:w="7520" w:type="dxa"/>
            <w:tcBorders>
              <w:top w:val="nil"/>
              <w:left w:val="nil"/>
              <w:bottom w:val="single" w:sz="4" w:space="0" w:color="auto"/>
              <w:right w:val="single" w:sz="4" w:space="0" w:color="auto"/>
            </w:tcBorders>
            <w:shd w:val="clear" w:color="auto" w:fill="auto"/>
            <w:noWrap/>
            <w:vAlign w:val="bottom"/>
            <w:hideMark/>
          </w:tcPr>
          <w:p w14:paraId="678A0A1B" w14:textId="77777777" w:rsidR="00F80BE2" w:rsidRPr="006C2555" w:rsidRDefault="00F80BE2" w:rsidP="00F80BE2">
            <w:pPr>
              <w:widowControl/>
              <w:ind w:left="397"/>
              <w:rPr>
                <w:rFonts w:ascii="Arial" w:eastAsia="Times New Roman" w:hAnsi="Arial" w:cs="Arial"/>
                <w:color w:val="000000"/>
                <w:sz w:val="24"/>
                <w:szCs w:val="24"/>
              </w:rPr>
            </w:pPr>
            <w:r w:rsidRPr="006C2555">
              <w:rPr>
                <w:rFonts w:ascii="Arial" w:eastAsia="Times New Roman" w:hAnsi="Arial" w:cs="Arial"/>
                <w:color w:val="000000"/>
                <w:sz w:val="24"/>
                <w:szCs w:val="24"/>
              </w:rPr>
              <w:t>Davies Campus to Pacific Campus</w:t>
            </w:r>
          </w:p>
        </w:tc>
      </w:tr>
      <w:tr w:rsidR="00F80BE2" w:rsidRPr="006C2555" w14:paraId="6659882F" w14:textId="77777777" w:rsidTr="00F13107">
        <w:trPr>
          <w:trHeight w:val="285"/>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00D1A52" w14:textId="77777777" w:rsidR="00F80BE2" w:rsidRPr="006C2555" w:rsidRDefault="00F80BE2" w:rsidP="00F80BE2">
            <w:pPr>
              <w:widowControl/>
              <w:ind w:left="69"/>
              <w:jc w:val="center"/>
              <w:rPr>
                <w:rFonts w:ascii="Arial" w:eastAsia="Times New Roman" w:hAnsi="Arial" w:cs="Arial"/>
                <w:color w:val="000000"/>
                <w:sz w:val="24"/>
                <w:szCs w:val="24"/>
              </w:rPr>
            </w:pPr>
            <w:r w:rsidRPr="006C2555">
              <w:rPr>
                <w:rFonts w:ascii="Arial" w:eastAsia="Times New Roman" w:hAnsi="Arial" w:cs="Arial"/>
                <w:color w:val="000000"/>
                <w:sz w:val="24"/>
                <w:szCs w:val="24"/>
              </w:rPr>
              <w:t>K</w:t>
            </w:r>
          </w:p>
        </w:tc>
        <w:tc>
          <w:tcPr>
            <w:tcW w:w="7520" w:type="dxa"/>
            <w:tcBorders>
              <w:top w:val="nil"/>
              <w:left w:val="nil"/>
              <w:bottom w:val="single" w:sz="4" w:space="0" w:color="auto"/>
              <w:right w:val="single" w:sz="4" w:space="0" w:color="auto"/>
            </w:tcBorders>
            <w:shd w:val="clear" w:color="auto" w:fill="auto"/>
            <w:noWrap/>
            <w:vAlign w:val="bottom"/>
            <w:hideMark/>
          </w:tcPr>
          <w:p w14:paraId="31B776E9" w14:textId="77777777" w:rsidR="00F80BE2" w:rsidRPr="006C2555" w:rsidRDefault="00F80BE2" w:rsidP="00F80BE2">
            <w:pPr>
              <w:widowControl/>
              <w:ind w:left="397"/>
              <w:rPr>
                <w:rFonts w:ascii="Arial" w:eastAsia="Times New Roman" w:hAnsi="Arial" w:cs="Arial"/>
                <w:color w:val="000000"/>
                <w:sz w:val="24"/>
                <w:szCs w:val="24"/>
              </w:rPr>
            </w:pPr>
            <w:r w:rsidRPr="006C2555">
              <w:rPr>
                <w:rFonts w:ascii="Arial" w:eastAsia="Times New Roman" w:hAnsi="Arial" w:cs="Arial"/>
                <w:color w:val="000000"/>
                <w:sz w:val="24"/>
                <w:szCs w:val="24"/>
              </w:rPr>
              <w:t>Kabuki Hotel to Pacific Campus</w:t>
            </w:r>
          </w:p>
        </w:tc>
      </w:tr>
      <w:tr w:rsidR="00F80BE2" w:rsidRPr="006C2555" w14:paraId="137050DB" w14:textId="77777777" w:rsidTr="00F13107">
        <w:trPr>
          <w:trHeight w:val="285"/>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3CA4E1D" w14:textId="77777777" w:rsidR="00F80BE2" w:rsidRPr="006C2555" w:rsidRDefault="00F80BE2" w:rsidP="00F80BE2">
            <w:pPr>
              <w:widowControl/>
              <w:ind w:left="69"/>
              <w:jc w:val="center"/>
              <w:rPr>
                <w:rFonts w:ascii="Arial" w:eastAsia="Times New Roman" w:hAnsi="Arial" w:cs="Arial"/>
                <w:color w:val="000000"/>
                <w:sz w:val="24"/>
                <w:szCs w:val="24"/>
              </w:rPr>
            </w:pPr>
            <w:r w:rsidRPr="006C2555">
              <w:rPr>
                <w:rFonts w:ascii="Arial" w:eastAsia="Times New Roman" w:hAnsi="Arial" w:cs="Arial"/>
                <w:color w:val="000000"/>
                <w:sz w:val="24"/>
                <w:szCs w:val="24"/>
              </w:rPr>
              <w:t>MBC</w:t>
            </w:r>
          </w:p>
        </w:tc>
        <w:tc>
          <w:tcPr>
            <w:tcW w:w="7520" w:type="dxa"/>
            <w:tcBorders>
              <w:top w:val="nil"/>
              <w:left w:val="nil"/>
              <w:bottom w:val="single" w:sz="4" w:space="0" w:color="auto"/>
              <w:right w:val="single" w:sz="4" w:space="0" w:color="auto"/>
            </w:tcBorders>
            <w:shd w:val="clear" w:color="auto" w:fill="auto"/>
            <w:noWrap/>
            <w:vAlign w:val="bottom"/>
            <w:hideMark/>
          </w:tcPr>
          <w:p w14:paraId="53237C9C" w14:textId="77777777" w:rsidR="00F80BE2" w:rsidRPr="006C2555" w:rsidRDefault="00F80BE2" w:rsidP="00F80BE2">
            <w:pPr>
              <w:widowControl/>
              <w:ind w:left="397"/>
              <w:rPr>
                <w:rFonts w:ascii="Arial" w:eastAsia="Times New Roman" w:hAnsi="Arial" w:cs="Arial"/>
                <w:color w:val="000000"/>
                <w:sz w:val="24"/>
                <w:szCs w:val="24"/>
              </w:rPr>
            </w:pPr>
            <w:r w:rsidRPr="006C2555">
              <w:rPr>
                <w:rFonts w:ascii="Arial" w:eastAsia="Times New Roman" w:hAnsi="Arial" w:cs="Arial"/>
                <w:color w:val="000000"/>
                <w:sz w:val="24"/>
                <w:szCs w:val="24"/>
              </w:rPr>
              <w:t>Mission Bernal Campus to Davies Campus</w:t>
            </w:r>
          </w:p>
        </w:tc>
      </w:tr>
      <w:tr w:rsidR="00F80BE2" w:rsidRPr="006C2555" w14:paraId="77913023" w14:textId="77777777" w:rsidTr="00F13107">
        <w:trPr>
          <w:trHeight w:val="285"/>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6DA8F6A" w14:textId="77777777" w:rsidR="00F80BE2" w:rsidRPr="006C2555" w:rsidRDefault="00F80BE2" w:rsidP="00F80BE2">
            <w:pPr>
              <w:widowControl/>
              <w:ind w:left="69"/>
              <w:jc w:val="center"/>
              <w:rPr>
                <w:rFonts w:ascii="Arial" w:eastAsia="Times New Roman" w:hAnsi="Arial" w:cs="Arial"/>
                <w:color w:val="000000"/>
                <w:sz w:val="24"/>
                <w:szCs w:val="24"/>
              </w:rPr>
            </w:pPr>
            <w:r w:rsidRPr="006C2555">
              <w:rPr>
                <w:rFonts w:ascii="Arial" w:eastAsia="Times New Roman" w:hAnsi="Arial" w:cs="Arial"/>
                <w:color w:val="000000"/>
                <w:sz w:val="24"/>
                <w:szCs w:val="24"/>
              </w:rPr>
              <w:t>JG</w:t>
            </w:r>
          </w:p>
        </w:tc>
        <w:tc>
          <w:tcPr>
            <w:tcW w:w="7520" w:type="dxa"/>
            <w:tcBorders>
              <w:top w:val="nil"/>
              <w:left w:val="nil"/>
              <w:bottom w:val="single" w:sz="4" w:space="0" w:color="auto"/>
              <w:right w:val="single" w:sz="4" w:space="0" w:color="auto"/>
            </w:tcBorders>
            <w:shd w:val="clear" w:color="auto" w:fill="auto"/>
            <w:noWrap/>
            <w:vAlign w:val="bottom"/>
            <w:hideMark/>
          </w:tcPr>
          <w:p w14:paraId="19BCB5A5" w14:textId="77777777" w:rsidR="00F80BE2" w:rsidRPr="006C2555" w:rsidRDefault="00F80BE2" w:rsidP="00F80BE2">
            <w:pPr>
              <w:widowControl/>
              <w:ind w:left="397"/>
              <w:rPr>
                <w:rFonts w:ascii="Arial" w:eastAsia="Times New Roman" w:hAnsi="Arial" w:cs="Arial"/>
                <w:color w:val="000000"/>
                <w:sz w:val="24"/>
                <w:szCs w:val="24"/>
              </w:rPr>
            </w:pPr>
            <w:r w:rsidRPr="006C2555">
              <w:rPr>
                <w:rFonts w:ascii="Arial" w:eastAsia="Times New Roman" w:hAnsi="Arial" w:cs="Arial"/>
                <w:color w:val="000000"/>
                <w:sz w:val="24"/>
                <w:szCs w:val="24"/>
              </w:rPr>
              <w:t>Japantown Garage to Pacific Campus</w:t>
            </w:r>
          </w:p>
        </w:tc>
      </w:tr>
      <w:tr w:rsidR="00F80BE2" w:rsidRPr="006C2555" w14:paraId="2A55D03A" w14:textId="77777777" w:rsidTr="00F13107">
        <w:trPr>
          <w:trHeight w:val="285"/>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7F0AD92" w14:textId="77777777" w:rsidR="00F80BE2" w:rsidRPr="006C2555" w:rsidRDefault="00F80BE2" w:rsidP="00F80BE2">
            <w:pPr>
              <w:widowControl/>
              <w:ind w:left="69"/>
              <w:jc w:val="center"/>
              <w:rPr>
                <w:rFonts w:ascii="Arial" w:eastAsia="Times New Roman" w:hAnsi="Arial" w:cs="Arial"/>
                <w:color w:val="000000"/>
                <w:sz w:val="24"/>
                <w:szCs w:val="24"/>
              </w:rPr>
            </w:pPr>
            <w:r w:rsidRPr="006C2555">
              <w:rPr>
                <w:rFonts w:ascii="Arial" w:eastAsia="Times New Roman" w:hAnsi="Arial" w:cs="Arial"/>
                <w:color w:val="000000"/>
                <w:sz w:val="24"/>
                <w:szCs w:val="24"/>
              </w:rPr>
              <w:t>GG</w:t>
            </w:r>
          </w:p>
        </w:tc>
        <w:tc>
          <w:tcPr>
            <w:tcW w:w="7520" w:type="dxa"/>
            <w:tcBorders>
              <w:top w:val="nil"/>
              <w:left w:val="nil"/>
              <w:bottom w:val="single" w:sz="4" w:space="0" w:color="auto"/>
              <w:right w:val="single" w:sz="4" w:space="0" w:color="auto"/>
            </w:tcBorders>
            <w:shd w:val="clear" w:color="auto" w:fill="auto"/>
            <w:noWrap/>
            <w:vAlign w:val="bottom"/>
            <w:hideMark/>
          </w:tcPr>
          <w:p w14:paraId="073F8173" w14:textId="77777777" w:rsidR="00F80BE2" w:rsidRPr="006C2555" w:rsidRDefault="00F80BE2" w:rsidP="00F80BE2">
            <w:pPr>
              <w:widowControl/>
              <w:ind w:left="397"/>
              <w:rPr>
                <w:rFonts w:ascii="Arial" w:eastAsia="Times New Roman" w:hAnsi="Arial" w:cs="Arial"/>
                <w:color w:val="000000"/>
                <w:sz w:val="24"/>
                <w:szCs w:val="24"/>
              </w:rPr>
            </w:pPr>
            <w:r w:rsidRPr="006C2555">
              <w:rPr>
                <w:rFonts w:ascii="Arial" w:eastAsia="Times New Roman" w:hAnsi="Arial" w:cs="Arial"/>
                <w:color w:val="000000"/>
                <w:sz w:val="24"/>
                <w:szCs w:val="24"/>
              </w:rPr>
              <w:t>Geary Garage to California Campus</w:t>
            </w:r>
          </w:p>
        </w:tc>
      </w:tr>
      <w:tr w:rsidR="00F80BE2" w:rsidRPr="006C2555" w14:paraId="45CC9B9E" w14:textId="77777777" w:rsidTr="00F13107">
        <w:trPr>
          <w:trHeight w:val="285"/>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922046E" w14:textId="77777777" w:rsidR="00F80BE2" w:rsidRPr="006C2555" w:rsidRDefault="00F80BE2" w:rsidP="00F80BE2">
            <w:pPr>
              <w:widowControl/>
              <w:ind w:left="69"/>
              <w:jc w:val="center"/>
              <w:rPr>
                <w:rFonts w:ascii="Arial" w:eastAsia="Times New Roman" w:hAnsi="Arial" w:cs="Arial"/>
                <w:color w:val="000000"/>
                <w:sz w:val="24"/>
                <w:szCs w:val="24"/>
              </w:rPr>
            </w:pPr>
            <w:r w:rsidRPr="006C2555">
              <w:rPr>
                <w:rFonts w:ascii="Arial" w:eastAsia="Times New Roman" w:hAnsi="Arial" w:cs="Arial"/>
                <w:color w:val="000000"/>
                <w:sz w:val="24"/>
                <w:szCs w:val="24"/>
              </w:rPr>
              <w:t>SAC</w:t>
            </w:r>
          </w:p>
        </w:tc>
        <w:tc>
          <w:tcPr>
            <w:tcW w:w="7520" w:type="dxa"/>
            <w:tcBorders>
              <w:top w:val="nil"/>
              <w:left w:val="nil"/>
              <w:bottom w:val="single" w:sz="4" w:space="0" w:color="auto"/>
              <w:right w:val="single" w:sz="4" w:space="0" w:color="auto"/>
            </w:tcBorders>
            <w:shd w:val="clear" w:color="auto" w:fill="auto"/>
            <w:noWrap/>
            <w:vAlign w:val="bottom"/>
            <w:hideMark/>
          </w:tcPr>
          <w:p w14:paraId="6910D51D" w14:textId="77777777" w:rsidR="00F80BE2" w:rsidRPr="006C2555" w:rsidRDefault="00F80BE2" w:rsidP="00F80BE2">
            <w:pPr>
              <w:widowControl/>
              <w:ind w:left="397"/>
              <w:rPr>
                <w:rFonts w:ascii="Arial" w:eastAsia="Times New Roman" w:hAnsi="Arial" w:cs="Arial"/>
                <w:color w:val="000000"/>
                <w:sz w:val="24"/>
                <w:szCs w:val="24"/>
              </w:rPr>
            </w:pPr>
            <w:r w:rsidRPr="006C2555">
              <w:rPr>
                <w:rFonts w:ascii="Arial" w:eastAsia="Times New Roman" w:hAnsi="Arial" w:cs="Arial"/>
                <w:color w:val="000000"/>
                <w:sz w:val="24"/>
                <w:szCs w:val="24"/>
              </w:rPr>
              <w:t>1825 Sacramento to Civic Center BART station</w:t>
            </w:r>
          </w:p>
        </w:tc>
      </w:tr>
      <w:tr w:rsidR="00F80BE2" w:rsidRPr="006C2555" w14:paraId="693992C7" w14:textId="77777777" w:rsidTr="00F13107">
        <w:trPr>
          <w:trHeight w:val="285"/>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57ACD52" w14:textId="77777777" w:rsidR="00F80BE2" w:rsidRPr="006C2555" w:rsidRDefault="00F80BE2" w:rsidP="00F80BE2">
            <w:pPr>
              <w:widowControl/>
              <w:ind w:left="69"/>
              <w:jc w:val="center"/>
              <w:rPr>
                <w:rFonts w:ascii="Arial" w:eastAsia="Times New Roman" w:hAnsi="Arial" w:cs="Arial"/>
                <w:color w:val="000000"/>
                <w:sz w:val="24"/>
                <w:szCs w:val="24"/>
              </w:rPr>
            </w:pPr>
            <w:r w:rsidRPr="006C2555">
              <w:rPr>
                <w:rFonts w:ascii="Arial" w:eastAsia="Times New Roman" w:hAnsi="Arial" w:cs="Arial"/>
                <w:color w:val="000000"/>
                <w:sz w:val="24"/>
                <w:szCs w:val="24"/>
              </w:rPr>
              <w:t>MBC24*</w:t>
            </w:r>
          </w:p>
        </w:tc>
        <w:tc>
          <w:tcPr>
            <w:tcW w:w="7520" w:type="dxa"/>
            <w:tcBorders>
              <w:top w:val="nil"/>
              <w:left w:val="nil"/>
              <w:bottom w:val="single" w:sz="4" w:space="0" w:color="auto"/>
              <w:right w:val="single" w:sz="4" w:space="0" w:color="auto"/>
            </w:tcBorders>
            <w:shd w:val="clear" w:color="auto" w:fill="auto"/>
            <w:noWrap/>
            <w:vAlign w:val="bottom"/>
            <w:hideMark/>
          </w:tcPr>
          <w:p w14:paraId="6323A338" w14:textId="77777777" w:rsidR="00F80BE2" w:rsidRPr="006C2555" w:rsidRDefault="00F80BE2" w:rsidP="00F80BE2">
            <w:pPr>
              <w:widowControl/>
              <w:ind w:left="397"/>
              <w:rPr>
                <w:rFonts w:ascii="Arial" w:eastAsia="Times New Roman" w:hAnsi="Arial" w:cs="Arial"/>
                <w:color w:val="000000"/>
                <w:sz w:val="24"/>
                <w:szCs w:val="24"/>
              </w:rPr>
            </w:pPr>
            <w:r w:rsidRPr="006C2555">
              <w:rPr>
                <w:rFonts w:ascii="Arial" w:eastAsia="Times New Roman" w:hAnsi="Arial" w:cs="Arial"/>
                <w:color w:val="000000"/>
                <w:sz w:val="24"/>
                <w:szCs w:val="24"/>
              </w:rPr>
              <w:t>Mission Bernal Campus to 24th St. Mission BART station</w:t>
            </w:r>
          </w:p>
        </w:tc>
      </w:tr>
    </w:tbl>
    <w:p w14:paraId="60C0CAA9" w14:textId="77777777" w:rsidR="00F80BE2" w:rsidRDefault="00F80BE2" w:rsidP="00F80BE2">
      <w:pPr>
        <w:pStyle w:val="Heading2"/>
        <w:ind w:left="1440"/>
        <w:jc w:val="both"/>
        <w:rPr>
          <w:rFonts w:ascii="Arial" w:hAnsi="Arial" w:cs="Arial"/>
          <w:spacing w:val="12"/>
          <w:sz w:val="24"/>
          <w:szCs w:val="24"/>
        </w:rPr>
      </w:pPr>
    </w:p>
    <w:p w14:paraId="5F2BA496" w14:textId="77777777" w:rsidR="00B65320" w:rsidRDefault="00B65320" w:rsidP="00F80BE2">
      <w:pPr>
        <w:pStyle w:val="Heading2"/>
        <w:ind w:left="1440"/>
        <w:jc w:val="both"/>
        <w:rPr>
          <w:rFonts w:ascii="Arial" w:hAnsi="Arial" w:cs="Arial"/>
          <w:spacing w:val="12"/>
          <w:sz w:val="24"/>
          <w:szCs w:val="24"/>
        </w:rPr>
      </w:pPr>
    </w:p>
    <w:p w14:paraId="2A545C4C" w14:textId="77777777" w:rsidR="00121F6D" w:rsidRDefault="00B65320" w:rsidP="00121F6D">
      <w:pPr>
        <w:pStyle w:val="BodyText"/>
        <w:spacing w:line="276" w:lineRule="auto"/>
        <w:ind w:left="1440" w:right="1450" w:firstLine="0"/>
        <w:rPr>
          <w:ins w:id="73" w:author="Tami Chin" w:date="2018-05-03T20:41:00Z"/>
          <w:rFonts w:ascii="Arial" w:hAnsi="Arial" w:cs="Arial"/>
          <w:highlight w:val="green"/>
        </w:rPr>
      </w:pPr>
      <w:commentRangeStart w:id="74"/>
      <w:r w:rsidRPr="00650005">
        <w:rPr>
          <w:rFonts w:ascii="Arial" w:hAnsi="Arial" w:cs="Arial"/>
          <w:spacing w:val="12"/>
        </w:rPr>
        <w:t>Eric, see Intranet for shuttle pick up locations and import here.</w:t>
      </w:r>
      <w:commentRangeEnd w:id="74"/>
      <w:r w:rsidR="00761F39" w:rsidRPr="00650005">
        <w:rPr>
          <w:rStyle w:val="CommentReference"/>
          <w:rFonts w:asciiTheme="minorHAnsi" w:eastAsiaTheme="minorHAnsi" w:hAnsiTheme="minorHAnsi"/>
        </w:rPr>
        <w:commentReference w:id="74"/>
      </w:r>
      <w:r w:rsidR="00650005">
        <w:rPr>
          <w:rFonts w:ascii="Arial" w:hAnsi="Arial" w:cs="Arial"/>
          <w:spacing w:val="12"/>
        </w:rPr>
        <w:t xml:space="preserve">  </w:t>
      </w:r>
      <w:r w:rsidR="00650005" w:rsidRPr="00650005">
        <w:rPr>
          <w:rFonts w:ascii="Arial" w:hAnsi="Arial" w:cs="Arial"/>
          <w:spacing w:val="12"/>
          <w:highlight w:val="green"/>
        </w:rPr>
        <w:t>Verify with Rigo</w:t>
      </w:r>
      <w:ins w:id="75" w:author="Tami Chin" w:date="2018-05-03T20:41:00Z">
        <w:r w:rsidR="00121F6D">
          <w:rPr>
            <w:rFonts w:ascii="Arial" w:hAnsi="Arial" w:cs="Arial"/>
            <w:spacing w:val="12"/>
          </w:rPr>
          <w:t xml:space="preserve">  </w:t>
        </w:r>
        <w:r w:rsidR="00121F6D">
          <w:rPr>
            <w:rFonts w:ascii="Arial" w:hAnsi="Arial" w:cs="Arial"/>
            <w:highlight w:val="green"/>
          </w:rPr>
          <w:t>you should actually review this with Craig Oats and/or David Roney</w:t>
        </w:r>
      </w:ins>
    </w:p>
    <w:p w14:paraId="2855FD9D" w14:textId="462591BA" w:rsidR="00B65320" w:rsidRPr="00F80BE2" w:rsidRDefault="00B65320" w:rsidP="00F80BE2">
      <w:pPr>
        <w:pStyle w:val="Heading2"/>
        <w:ind w:left="1440"/>
        <w:jc w:val="both"/>
        <w:rPr>
          <w:rFonts w:ascii="Arial" w:hAnsi="Arial" w:cs="Arial"/>
          <w:spacing w:val="12"/>
          <w:sz w:val="24"/>
          <w:szCs w:val="24"/>
        </w:rPr>
      </w:pPr>
    </w:p>
    <w:p w14:paraId="05EF31D3" w14:textId="77777777" w:rsidR="00B65320" w:rsidRDefault="00B65320" w:rsidP="009F73B3">
      <w:pPr>
        <w:pStyle w:val="Heading2"/>
        <w:ind w:left="1440" w:right="1630"/>
        <w:rPr>
          <w:rFonts w:ascii="Arial" w:hAnsi="Arial" w:cs="Arial"/>
          <w:color w:val="00A9A0"/>
          <w:spacing w:val="12"/>
        </w:rPr>
      </w:pPr>
    </w:p>
    <w:p w14:paraId="4457318F" w14:textId="77777777" w:rsidR="00B65320" w:rsidRDefault="00B65320" w:rsidP="009F73B3">
      <w:pPr>
        <w:pStyle w:val="Heading2"/>
        <w:ind w:left="1440" w:right="1630"/>
        <w:rPr>
          <w:rFonts w:ascii="Arial" w:hAnsi="Arial" w:cs="Arial"/>
          <w:color w:val="00A9A0"/>
          <w:spacing w:val="12"/>
        </w:rPr>
      </w:pPr>
    </w:p>
    <w:p w14:paraId="26801BE4" w14:textId="77777777" w:rsidR="00F80BE2" w:rsidRPr="00F80BE2" w:rsidRDefault="00F80BE2" w:rsidP="00761F39">
      <w:pPr>
        <w:pStyle w:val="Heading2"/>
        <w:ind w:left="1440" w:right="1450"/>
        <w:rPr>
          <w:rFonts w:ascii="Arial" w:hAnsi="Arial" w:cs="Arial"/>
          <w:color w:val="00A9A0"/>
        </w:rPr>
      </w:pPr>
      <w:r w:rsidRPr="00F80BE2">
        <w:rPr>
          <w:rFonts w:ascii="Arial" w:hAnsi="Arial" w:cs="Arial"/>
          <w:color w:val="00A9A0"/>
          <w:spacing w:val="12"/>
        </w:rPr>
        <w:t>Parking</w:t>
      </w:r>
      <w:r w:rsidRPr="00F80BE2">
        <w:rPr>
          <w:rFonts w:ascii="Arial" w:hAnsi="Arial" w:cs="Arial"/>
          <w:color w:val="00A9A0"/>
          <w:spacing w:val="23"/>
        </w:rPr>
        <w:t xml:space="preserve"> </w:t>
      </w:r>
    </w:p>
    <w:p w14:paraId="1BBAB121" w14:textId="77777777" w:rsidR="009F73B3" w:rsidRPr="00711FAD" w:rsidRDefault="009F73B3" w:rsidP="00761F39">
      <w:pPr>
        <w:pStyle w:val="Heading3"/>
        <w:spacing w:before="175"/>
        <w:ind w:left="1440" w:right="1450"/>
        <w:rPr>
          <w:rFonts w:ascii="Arial" w:hAnsi="Arial" w:cs="Arial"/>
          <w:color w:val="00A9A0"/>
        </w:rPr>
      </w:pPr>
      <w:r w:rsidRPr="00711FAD">
        <w:rPr>
          <w:rFonts w:ascii="Arial" w:hAnsi="Arial" w:cs="Arial"/>
          <w:color w:val="00A9A0"/>
          <w:spacing w:val="-3"/>
        </w:rPr>
        <w:t>Staff</w:t>
      </w:r>
      <w:r w:rsidRPr="00711FAD">
        <w:rPr>
          <w:rFonts w:ascii="Arial" w:hAnsi="Arial" w:cs="Arial"/>
          <w:color w:val="00A9A0"/>
          <w:spacing w:val="-28"/>
        </w:rPr>
        <w:t xml:space="preserve"> </w:t>
      </w:r>
      <w:r w:rsidRPr="00711FAD">
        <w:rPr>
          <w:rFonts w:ascii="Arial" w:hAnsi="Arial" w:cs="Arial"/>
          <w:color w:val="00A9A0"/>
          <w:spacing w:val="-3"/>
        </w:rPr>
        <w:t>Parking</w:t>
      </w:r>
    </w:p>
    <w:p w14:paraId="6429F469" w14:textId="77777777" w:rsidR="009F73B3" w:rsidRPr="00711FAD" w:rsidRDefault="00711FAD" w:rsidP="00761F39">
      <w:pPr>
        <w:pStyle w:val="BodyText"/>
        <w:spacing w:line="275" w:lineRule="auto"/>
        <w:ind w:left="1440" w:right="1450" w:firstLine="0"/>
        <w:rPr>
          <w:rFonts w:ascii="Arial" w:hAnsi="Arial" w:cs="Arial"/>
        </w:rPr>
      </w:pPr>
      <w:r w:rsidRPr="00711FAD">
        <w:rPr>
          <w:rFonts w:ascii="Arial" w:hAnsi="Arial" w:cs="Arial"/>
        </w:rPr>
        <w:t>In addition to the Cesar Chavez Street Garage, t</w:t>
      </w:r>
      <w:r w:rsidR="009F73B3" w:rsidRPr="00711FAD">
        <w:rPr>
          <w:rFonts w:ascii="Arial" w:hAnsi="Arial" w:cs="Arial"/>
        </w:rPr>
        <w:t xml:space="preserve">wo </w:t>
      </w:r>
      <w:r w:rsidRPr="00711FAD">
        <w:rPr>
          <w:rFonts w:ascii="Arial" w:hAnsi="Arial" w:cs="Arial"/>
        </w:rPr>
        <w:t>other</w:t>
      </w:r>
      <w:r w:rsidR="009F73B3" w:rsidRPr="00711FAD">
        <w:rPr>
          <w:rFonts w:ascii="Arial" w:hAnsi="Arial" w:cs="Arial"/>
        </w:rPr>
        <w:t xml:space="preserve"> offsite parking lots have been made available to provide 40 more parking spaces during business hours. These parking lots are within a five minutes walking distance. Security escorts are available if needed. </w:t>
      </w:r>
      <w:r w:rsidR="00B65320">
        <w:rPr>
          <w:rFonts w:ascii="Arial" w:hAnsi="Arial" w:cs="Arial"/>
        </w:rPr>
        <w:t xml:space="preserve">The </w:t>
      </w:r>
      <w:r w:rsidR="009F73B3" w:rsidRPr="00711FAD">
        <w:rPr>
          <w:rFonts w:ascii="Arial" w:hAnsi="Arial" w:cs="Arial"/>
        </w:rPr>
        <w:t>Cesar Chavez Street Garage is available to staff after hours and on weekends.</w:t>
      </w:r>
    </w:p>
    <w:p w14:paraId="38924D8A" w14:textId="77777777" w:rsidR="00711FAD" w:rsidRDefault="00711FAD" w:rsidP="00761F39">
      <w:pPr>
        <w:pStyle w:val="Heading1"/>
        <w:spacing w:before="243"/>
        <w:ind w:left="1440" w:right="1450"/>
        <w:rPr>
          <w:rFonts w:ascii="Arial" w:hAnsi="Arial" w:cs="Arial"/>
          <w:sz w:val="24"/>
          <w:szCs w:val="24"/>
        </w:rPr>
      </w:pPr>
      <w:r w:rsidRPr="00711FAD">
        <w:rPr>
          <w:rFonts w:ascii="Arial" w:hAnsi="Arial" w:cs="Arial"/>
          <w:sz w:val="24"/>
          <w:szCs w:val="24"/>
        </w:rPr>
        <w:t xml:space="preserve">Parking is limited, </w:t>
      </w:r>
      <w:r w:rsidR="00BC4E0F">
        <w:rPr>
          <w:rFonts w:ascii="Arial" w:hAnsi="Arial" w:cs="Arial"/>
          <w:sz w:val="24"/>
          <w:szCs w:val="24"/>
        </w:rPr>
        <w:t xml:space="preserve">so </w:t>
      </w:r>
      <w:r w:rsidRPr="00711FAD">
        <w:rPr>
          <w:rFonts w:ascii="Arial" w:hAnsi="Arial" w:cs="Arial"/>
          <w:sz w:val="24"/>
          <w:szCs w:val="24"/>
        </w:rPr>
        <w:t>please take public transportation whenever possible.</w:t>
      </w:r>
    </w:p>
    <w:p w14:paraId="5FB58877" w14:textId="77777777" w:rsidR="00711FAD" w:rsidRDefault="00711FAD" w:rsidP="00711FAD">
      <w:pPr>
        <w:pStyle w:val="Heading1"/>
        <w:spacing w:before="243"/>
        <w:ind w:left="1440" w:right="1630"/>
        <w:rPr>
          <w:rFonts w:ascii="Arial" w:hAnsi="Arial" w:cs="Arial"/>
          <w:sz w:val="24"/>
          <w:szCs w:val="24"/>
        </w:rPr>
      </w:pPr>
    </w:p>
    <w:p w14:paraId="52411532" w14:textId="77777777" w:rsidR="00711FAD" w:rsidRDefault="00711FAD" w:rsidP="00711FAD">
      <w:pPr>
        <w:pStyle w:val="Heading1"/>
        <w:spacing w:before="243"/>
        <w:ind w:left="1440" w:right="1630"/>
        <w:rPr>
          <w:rFonts w:ascii="Arial" w:hAnsi="Arial" w:cs="Arial"/>
          <w:sz w:val="24"/>
          <w:szCs w:val="24"/>
        </w:rPr>
      </w:pPr>
      <w:commentRangeStart w:id="76"/>
      <w:r w:rsidRPr="006C2555">
        <w:rPr>
          <w:rFonts w:ascii="Arial" w:hAnsi="Arial" w:cs="Arial"/>
          <w:noProof/>
        </w:rPr>
        <w:drawing>
          <wp:inline distT="0" distB="0" distL="0" distR="0" wp14:anchorId="009AD873" wp14:editId="4F6E66E1">
            <wp:extent cx="5259153" cy="3179867"/>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6700" b="1549"/>
                    <a:stretch/>
                  </pic:blipFill>
                  <pic:spPr bwMode="auto">
                    <a:xfrm>
                      <a:off x="0" y="0"/>
                      <a:ext cx="5259153" cy="3179867"/>
                    </a:xfrm>
                    <a:prstGeom prst="rect">
                      <a:avLst/>
                    </a:prstGeom>
                    <a:ln>
                      <a:noFill/>
                    </a:ln>
                    <a:extLst>
                      <a:ext uri="{53640926-AAD7-44D8-BBD7-CCE9431645EC}">
                        <a14:shadowObscured xmlns:a14="http://schemas.microsoft.com/office/drawing/2010/main"/>
                      </a:ext>
                    </a:extLst>
                  </pic:spPr>
                </pic:pic>
              </a:graphicData>
            </a:graphic>
          </wp:inline>
        </w:drawing>
      </w:r>
      <w:commentRangeEnd w:id="76"/>
      <w:r w:rsidR="00B65320">
        <w:rPr>
          <w:rStyle w:val="CommentReference"/>
          <w:rFonts w:asciiTheme="minorHAnsi" w:eastAsiaTheme="minorHAnsi" w:hAnsiTheme="minorHAnsi"/>
        </w:rPr>
        <w:commentReference w:id="76"/>
      </w:r>
    </w:p>
    <w:p w14:paraId="25D70272" w14:textId="77777777" w:rsidR="00F80BE2" w:rsidRPr="00711FAD" w:rsidRDefault="00F80BE2" w:rsidP="00761F39">
      <w:pPr>
        <w:pStyle w:val="Heading3"/>
        <w:spacing w:before="304"/>
        <w:ind w:left="1440" w:right="1450"/>
        <w:rPr>
          <w:rFonts w:ascii="Arial" w:hAnsi="Arial" w:cs="Arial"/>
          <w:color w:val="00A9A0"/>
        </w:rPr>
      </w:pPr>
      <w:r w:rsidRPr="00711FAD">
        <w:rPr>
          <w:rFonts w:ascii="Arial" w:hAnsi="Arial" w:cs="Arial"/>
          <w:color w:val="00A9A0"/>
          <w:spacing w:val="-2"/>
        </w:rPr>
        <w:t>Visitor</w:t>
      </w:r>
      <w:r w:rsidRPr="00711FAD">
        <w:rPr>
          <w:rFonts w:ascii="Arial" w:hAnsi="Arial" w:cs="Arial"/>
          <w:color w:val="00A9A0"/>
          <w:spacing w:val="-23"/>
        </w:rPr>
        <w:t xml:space="preserve"> </w:t>
      </w:r>
      <w:r w:rsidRPr="00711FAD">
        <w:rPr>
          <w:rFonts w:ascii="Arial" w:hAnsi="Arial" w:cs="Arial"/>
          <w:color w:val="00A9A0"/>
          <w:spacing w:val="-2"/>
        </w:rPr>
        <w:t>Parking</w:t>
      </w:r>
    </w:p>
    <w:p w14:paraId="44859CBD" w14:textId="0C0E833D" w:rsidR="00F80BE2" w:rsidRPr="00711FAD" w:rsidRDefault="00F80BE2" w:rsidP="00427AD4">
      <w:pPr>
        <w:pStyle w:val="BodyText"/>
        <w:numPr>
          <w:ilvl w:val="0"/>
          <w:numId w:val="21"/>
        </w:numPr>
        <w:spacing w:line="275" w:lineRule="auto"/>
        <w:ind w:right="1450"/>
        <w:rPr>
          <w:rFonts w:ascii="Arial" w:hAnsi="Arial" w:cs="Arial"/>
        </w:rPr>
      </w:pPr>
      <w:r w:rsidRPr="00711FAD">
        <w:rPr>
          <w:rFonts w:ascii="Arial" w:hAnsi="Arial" w:cs="Arial"/>
        </w:rPr>
        <w:t>Visitor parking is available for patients and their families</w:t>
      </w:r>
      <w:r w:rsidR="006010D0">
        <w:rPr>
          <w:rFonts w:ascii="Arial" w:hAnsi="Arial" w:cs="Arial"/>
        </w:rPr>
        <w:t>. , T</w:t>
      </w:r>
      <w:r w:rsidRPr="00711FAD">
        <w:rPr>
          <w:rFonts w:ascii="Arial" w:hAnsi="Arial" w:cs="Arial"/>
        </w:rPr>
        <w:t>he entrance to the parking structure is on San Jose Ave.</w:t>
      </w:r>
    </w:p>
    <w:p w14:paraId="54DAE9E2" w14:textId="685DEA70" w:rsidR="00F80BE2" w:rsidRPr="00711FAD" w:rsidRDefault="00F80BE2" w:rsidP="00427AD4">
      <w:pPr>
        <w:pStyle w:val="BodyText"/>
        <w:numPr>
          <w:ilvl w:val="0"/>
          <w:numId w:val="21"/>
        </w:numPr>
        <w:spacing w:line="275" w:lineRule="auto"/>
        <w:ind w:right="1450"/>
        <w:rPr>
          <w:rFonts w:ascii="Arial" w:hAnsi="Arial" w:cs="Arial"/>
        </w:rPr>
      </w:pPr>
      <w:commentRangeStart w:id="77"/>
      <w:r w:rsidRPr="00BC4E0F">
        <w:rPr>
          <w:rFonts w:ascii="Arial" w:hAnsi="Arial" w:cs="Arial"/>
        </w:rPr>
        <w:t>Payment machines are on every level, by the elevators</w:t>
      </w:r>
      <w:r w:rsidRPr="00BC4E0F">
        <w:rPr>
          <w:rFonts w:ascii="Arial" w:hAnsi="Arial" w:cs="Arial"/>
          <w:highlight w:val="yellow"/>
        </w:rPr>
        <w:t xml:space="preserve">. </w:t>
      </w:r>
      <w:commentRangeEnd w:id="77"/>
      <w:r w:rsidRPr="00BC4E0F">
        <w:rPr>
          <w:rStyle w:val="CommentReference"/>
          <w:rFonts w:ascii="Arial" w:eastAsiaTheme="minorHAnsi" w:hAnsi="Arial" w:cs="Arial"/>
          <w:sz w:val="24"/>
          <w:szCs w:val="24"/>
          <w:highlight w:val="yellow"/>
        </w:rPr>
        <w:commentReference w:id="77"/>
      </w:r>
      <w:r w:rsidRPr="00711FAD">
        <w:rPr>
          <w:rFonts w:ascii="Arial" w:hAnsi="Arial" w:cs="Arial"/>
        </w:rPr>
        <w:t xml:space="preserve">Payment machines accept cash and credit cards. Please pay before </w:t>
      </w:r>
      <w:r w:rsidR="00E64D3D" w:rsidRPr="00711FAD">
        <w:rPr>
          <w:rFonts w:ascii="Arial" w:hAnsi="Arial" w:cs="Arial"/>
        </w:rPr>
        <w:t>exiting;</w:t>
      </w:r>
      <w:r w:rsidRPr="00711FAD">
        <w:rPr>
          <w:rFonts w:ascii="Arial" w:hAnsi="Arial" w:cs="Arial"/>
        </w:rPr>
        <w:t xml:space="preserve"> cashiers are not stationed at the exit gates.</w:t>
      </w:r>
    </w:p>
    <w:p w14:paraId="6D4B5A2A" w14:textId="77777777" w:rsidR="00F80BE2" w:rsidRPr="00711FAD" w:rsidRDefault="00F80BE2" w:rsidP="00427AD4">
      <w:pPr>
        <w:pStyle w:val="BodyText"/>
        <w:numPr>
          <w:ilvl w:val="0"/>
          <w:numId w:val="21"/>
        </w:numPr>
        <w:spacing w:line="275" w:lineRule="auto"/>
        <w:ind w:right="1450"/>
        <w:rPr>
          <w:rFonts w:ascii="Arial" w:hAnsi="Arial" w:cs="Arial"/>
        </w:rPr>
      </w:pPr>
      <w:r w:rsidRPr="00711FAD">
        <w:rPr>
          <w:rFonts w:ascii="Arial" w:hAnsi="Arial" w:cs="Arial"/>
        </w:rPr>
        <w:t>Level P1 has van accessible spaces and spaces for oversized vehicles.</w:t>
      </w:r>
    </w:p>
    <w:p w14:paraId="45E09CC0" w14:textId="77777777" w:rsidR="00F80BE2" w:rsidRPr="00711FAD" w:rsidRDefault="00F80BE2" w:rsidP="009F73B3">
      <w:pPr>
        <w:ind w:left="1440" w:right="1630"/>
        <w:rPr>
          <w:rFonts w:ascii="Arial" w:eastAsia="Calibri" w:hAnsi="Arial" w:cs="Arial"/>
          <w:sz w:val="24"/>
          <w:szCs w:val="24"/>
        </w:rPr>
      </w:pPr>
    </w:p>
    <w:p w14:paraId="54EA4F8F" w14:textId="77777777" w:rsidR="002B215A" w:rsidRDefault="00E67569" w:rsidP="00E67569">
      <w:pPr>
        <w:ind w:left="540"/>
        <w:rPr>
          <w:rFonts w:ascii="Arial" w:eastAsia="Calibri" w:hAnsi="Arial" w:cs="Arial"/>
          <w:sz w:val="18"/>
          <w:szCs w:val="18"/>
        </w:rPr>
      </w:pPr>
      <w:r>
        <w:rPr>
          <w:rFonts w:ascii="Arial" w:eastAsia="Arial" w:hAnsi="Arial" w:cs="Arial"/>
          <w:noProof/>
          <w:sz w:val="20"/>
          <w:szCs w:val="20"/>
        </w:rPr>
        <mc:AlternateContent>
          <mc:Choice Requires="wps">
            <w:drawing>
              <wp:anchor distT="0" distB="0" distL="114300" distR="114300" simplePos="0" relativeHeight="251783168" behindDoc="0" locked="0" layoutInCell="1" allowOverlap="1" wp14:anchorId="596D9AEF" wp14:editId="5CDD95EB">
                <wp:simplePos x="0" y="0"/>
                <wp:positionH relativeFrom="column">
                  <wp:posOffset>4324837</wp:posOffset>
                </wp:positionH>
                <wp:positionV relativeFrom="paragraph">
                  <wp:posOffset>1781908</wp:posOffset>
                </wp:positionV>
                <wp:extent cx="2860431" cy="4824046"/>
                <wp:effectExtent l="0" t="0" r="0" b="0"/>
                <wp:wrapNone/>
                <wp:docPr id="313" name="Text Box 313"/>
                <wp:cNvGraphicFramePr/>
                <a:graphic xmlns:a="http://schemas.openxmlformats.org/drawingml/2006/main">
                  <a:graphicData uri="http://schemas.microsoft.com/office/word/2010/wordprocessingShape">
                    <wps:wsp>
                      <wps:cNvSpPr txBox="1"/>
                      <wps:spPr>
                        <a:xfrm>
                          <a:off x="0" y="0"/>
                          <a:ext cx="2860431" cy="4824046"/>
                        </a:xfrm>
                        <a:prstGeom prst="rect">
                          <a:avLst/>
                        </a:prstGeom>
                        <a:solidFill>
                          <a:schemeClr val="lt1"/>
                        </a:solidFill>
                        <a:ln w="6350">
                          <a:noFill/>
                        </a:ln>
                      </wps:spPr>
                      <wps:txbx>
                        <w:txbxContent>
                          <w:p w14:paraId="365D0BA8" w14:textId="7385DC79" w:rsidR="008607F0" w:rsidRDefault="008607F0" w:rsidP="00E67569">
                            <w:pPr>
                              <w:jc w:val="right"/>
                              <w:rPr>
                                <w:color w:val="00A9A0"/>
                                <w:sz w:val="56"/>
                                <w:szCs w:val="56"/>
                              </w:rPr>
                            </w:pPr>
                          </w:p>
                          <w:p w14:paraId="2FD5E74B" w14:textId="77777777" w:rsidR="008607F0" w:rsidRPr="002B215A" w:rsidRDefault="008607F0" w:rsidP="00E67569">
                            <w:pPr>
                              <w:jc w:val="right"/>
                              <w:rPr>
                                <w:color w:val="00A9A0"/>
                                <w:sz w:val="56"/>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96D9AEF" id="Text Box 313" o:spid="_x0000_s1028" type="#_x0000_t202" style="position:absolute;left:0;text-align:left;margin-left:340.55pt;margin-top:140.3pt;width:225.25pt;height:379.8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" fillcolor="white [3201]" stroked="f" strokeweight=".5pt">
                <v:textbox>
                  <w:txbxContent>
                    <w:p w14:paraId="365D0BA8" w14:textId="7385DC79" w:rsidR="008607F0" w:rsidRDefault="008607F0" w:rsidP="00E67569">
                      <w:pPr>
                        <w:jc w:val="right"/>
                        <w:rPr>
                          <w:color w:val="00A9A0"/>
                          <w:sz w:val="56"/>
                          <w:szCs w:val="56"/>
                        </w:rPr>
                      </w:pPr>
                    </w:p>
                    <w:p w14:paraId="2FD5E74B" w14:textId="77777777" w:rsidR="008607F0" w:rsidRPr="002B215A" w:rsidRDefault="008607F0" w:rsidP="00E67569">
                      <w:pPr>
                        <w:jc w:val="right"/>
                        <w:rPr>
                          <w:color w:val="00A9A0"/>
                          <w:sz w:val="56"/>
                          <w:szCs w:val="56"/>
                        </w:rPr>
                      </w:pPr>
                    </w:p>
                  </w:txbxContent>
                </v:textbox>
              </v:shape>
            </w:pict>
          </mc:Fallback>
        </mc:AlternateContent>
      </w:r>
      <w:r w:rsidR="002B215A" w:rsidRPr="006C2555">
        <w:rPr>
          <w:rFonts w:ascii="Arial" w:hAnsi="Arial" w:cs="Arial"/>
          <w:noProof/>
        </w:rPr>
        <mc:AlternateContent>
          <mc:Choice Requires="wpg">
            <w:drawing>
              <wp:anchor distT="0" distB="0" distL="114300" distR="114300" simplePos="0" relativeHeight="251777024" behindDoc="0" locked="0" layoutInCell="1" allowOverlap="1" wp14:anchorId="3BCD4312" wp14:editId="4C92D631">
                <wp:simplePos x="0" y="0"/>
                <wp:positionH relativeFrom="page">
                  <wp:posOffset>3975100</wp:posOffset>
                </wp:positionH>
                <wp:positionV relativeFrom="page">
                  <wp:posOffset>915698</wp:posOffset>
                </wp:positionV>
                <wp:extent cx="1270" cy="8914130"/>
                <wp:effectExtent l="0" t="0" r="36830" b="20320"/>
                <wp:wrapNone/>
                <wp:docPr id="53"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8914130"/>
                          <a:chOff x="6276" y="1802"/>
                          <a:chExt cx="2" cy="14038"/>
                        </a:xfrm>
                      </wpg:grpSpPr>
                      <wps:wsp>
                        <wps:cNvPr id="55" name="Freeform 103"/>
                        <wps:cNvSpPr>
                          <a:spLocks/>
                        </wps:cNvSpPr>
                        <wps:spPr bwMode="auto">
                          <a:xfrm>
                            <a:off x="6276" y="1802"/>
                            <a:ext cx="2" cy="14038"/>
                          </a:xfrm>
                          <a:custGeom>
                            <a:avLst/>
                            <a:gdLst>
                              <a:gd name="T0" fmla="+- 0 1802 1802"/>
                              <a:gd name="T1" fmla="*/ 1802 h 14038"/>
                              <a:gd name="T2" fmla="+- 0 15840 1802"/>
                              <a:gd name="T3" fmla="*/ 15840 h 14038"/>
                            </a:gdLst>
                            <a:ahLst/>
                            <a:cxnLst>
                              <a:cxn ang="0">
                                <a:pos x="0" y="T1"/>
                              </a:cxn>
                              <a:cxn ang="0">
                                <a:pos x="0" y="T3"/>
                              </a:cxn>
                            </a:cxnLst>
                            <a:rect l="0" t="0" r="r" b="b"/>
                            <a:pathLst>
                              <a:path h="14038">
                                <a:moveTo>
                                  <a:pt x="0" y="0"/>
                                </a:moveTo>
                                <a:lnTo>
                                  <a:pt x="0" y="14038"/>
                                </a:lnTo>
                              </a:path>
                            </a:pathLst>
                          </a:custGeom>
                          <a:noFill/>
                          <a:ln w="19558">
                            <a:solidFill>
                              <a:srgbClr val="00A9A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3B15C76B" id="Group 102" o:spid="_x0000_s1026" style="position:absolute;margin-left:313pt;margin-top:72.1pt;width:.1pt;height:701.9pt;z-index:251777024;mso-position-horizontal-relative:page;mso-position-vertical-relative:page" coordorigin="6276,1802" coordsize="2,14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">
                <v:shape id="Freeform 103" o:spid="_x0000_s1027" style="position:absolute;left:6276;top:1802;width:2;height:14038;visibility:visible;mso-wrap-style:square;v-text-anchor:top" coordsize="2,140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QecMA&#10;AADbAAAADwAAAGRycy9kb3ducmV2LnhtbESPQYvCMBSE78L+h/AWvGm6gkWrUWRZQRQP6l729to8&#10;07LNS2mi1n9vBMHjMDPfMPNlZ2txpdZXjhV8DRMQxIXTFRsFv6f1YALCB2SNtWNScCcPy8VHb46Z&#10;djc+0PUYjIgQ9hkqKENoMil9UZJFP3QNcfTOrrUYomyN1C3eItzWcpQkqbRYcVwosaHvkor/48Uq&#10;OKz2093mj7aYmjSXF5OnP3WuVP+zW81ABOrCO/xqb7SC8RieX+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VQecMAAADbAAAADwAAAAAAAAAAAAAAAACYAgAAZHJzL2Rv&#10;d25yZXYueG1sUEsFBgAAAAAEAAQA9QAAAIgDAAAAAA==&#10;" path="m,l,14038e" filled="f" strokecolor="#00a9a0" strokeweight="1.54pt">
                  <v:path arrowok="t" o:connecttype="custom" o:connectlocs="0,1802;0,15840" o:connectangles="0,0"/>
                </v:shape>
                <w10:wrap anchorx="page" anchory="page"/>
              </v:group>
            </w:pict>
          </mc:Fallback>
        </mc:AlternateContent>
      </w:r>
      <w:r w:rsidR="002B215A">
        <w:rPr>
          <w:rFonts w:ascii="Arial" w:eastAsia="Arial" w:hAnsi="Arial" w:cs="Arial"/>
          <w:noProof/>
          <w:sz w:val="20"/>
          <w:szCs w:val="20"/>
        </w:rPr>
        <w:drawing>
          <wp:inline distT="0" distB="0" distL="0" distR="0" wp14:anchorId="382FE8AC" wp14:editId="20FDE448">
            <wp:extent cx="3207524" cy="6138672"/>
            <wp:effectExtent l="0" t="0" r="0" b="0"/>
            <wp:docPr id="5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13" cstate="print"/>
                    <a:stretch>
                      <a:fillRect/>
                    </a:stretch>
                  </pic:blipFill>
                  <pic:spPr>
                    <a:xfrm>
                      <a:off x="0" y="0"/>
                      <a:ext cx="3207524" cy="6138672"/>
                    </a:xfrm>
                    <a:prstGeom prst="rect">
                      <a:avLst/>
                    </a:prstGeom>
                  </pic:spPr>
                </pic:pic>
              </a:graphicData>
            </a:graphic>
          </wp:inline>
        </w:drawing>
      </w:r>
      <w:r w:rsidR="002B215A">
        <w:rPr>
          <w:rFonts w:ascii="Arial" w:eastAsia="Calibri" w:hAnsi="Arial" w:cs="Arial"/>
          <w:sz w:val="18"/>
          <w:szCs w:val="18"/>
        </w:rPr>
        <w:tab/>
      </w:r>
      <w:r w:rsidR="002B215A">
        <w:rPr>
          <w:rFonts w:ascii="Arial" w:eastAsia="Calibri" w:hAnsi="Arial" w:cs="Arial"/>
          <w:sz w:val="18"/>
          <w:szCs w:val="18"/>
        </w:rPr>
        <w:tab/>
      </w:r>
    </w:p>
    <w:p w14:paraId="3BFB0AAC" w14:textId="77777777" w:rsidR="002B215A" w:rsidRDefault="002B215A" w:rsidP="002B215A">
      <w:pPr>
        <w:rPr>
          <w:rFonts w:ascii="Arial" w:eastAsia="Arial" w:hAnsi="Arial" w:cs="Arial"/>
          <w:sz w:val="20"/>
          <w:szCs w:val="20"/>
        </w:rPr>
      </w:pPr>
    </w:p>
    <w:p w14:paraId="28D54DA4" w14:textId="77777777" w:rsidR="002B215A" w:rsidRPr="002B215A" w:rsidRDefault="00E67569" w:rsidP="00E67569">
      <w:pPr>
        <w:pStyle w:val="Heading1"/>
        <w:spacing w:before="243"/>
        <w:ind w:left="2970"/>
        <w:rPr>
          <w:rFonts w:cs="Calibri"/>
        </w:rPr>
      </w:pPr>
      <w:r>
        <w:rPr>
          <w:color w:val="121212"/>
          <w:spacing w:val="-1"/>
          <w:w w:val="95"/>
        </w:rPr>
        <w:t>SERVICES</w:t>
      </w:r>
    </w:p>
    <w:p w14:paraId="1A10484C" w14:textId="77777777" w:rsidR="002B215A" w:rsidRDefault="002B215A" w:rsidP="002B215A">
      <w:pPr>
        <w:rPr>
          <w:rFonts w:ascii="Calibri" w:eastAsia="Calibri" w:hAnsi="Calibri" w:cs="Calibri"/>
          <w:sz w:val="56"/>
          <w:szCs w:val="56"/>
        </w:rPr>
      </w:pPr>
    </w:p>
    <w:p w14:paraId="7DB25C87" w14:textId="77777777" w:rsidR="002B215A" w:rsidRDefault="002B215A" w:rsidP="002B215A">
      <w:pPr>
        <w:rPr>
          <w:rFonts w:ascii="Calibri" w:eastAsia="Calibri" w:hAnsi="Calibri" w:cs="Calibri"/>
          <w:sz w:val="56"/>
          <w:szCs w:val="56"/>
        </w:rPr>
      </w:pPr>
    </w:p>
    <w:p w14:paraId="7FEEDCBB" w14:textId="77777777" w:rsidR="002B215A" w:rsidRDefault="002B215A">
      <w:pPr>
        <w:rPr>
          <w:rFonts w:ascii="Arial" w:eastAsia="Calibri" w:hAnsi="Arial" w:cs="Arial"/>
          <w:sz w:val="18"/>
          <w:szCs w:val="18"/>
        </w:rPr>
      </w:pPr>
      <w:r>
        <w:rPr>
          <w:rFonts w:ascii="Arial" w:eastAsia="Calibri" w:hAnsi="Arial" w:cs="Arial"/>
          <w:sz w:val="18"/>
          <w:szCs w:val="18"/>
        </w:rPr>
        <w:br w:type="page"/>
      </w:r>
    </w:p>
    <w:p w14:paraId="0996DFB5" w14:textId="77777777" w:rsidR="00A863BE" w:rsidRPr="00A863BE" w:rsidRDefault="00A863BE" w:rsidP="00A863BE">
      <w:pPr>
        <w:tabs>
          <w:tab w:val="left" w:pos="10260"/>
        </w:tabs>
        <w:ind w:left="1440" w:right="1630"/>
        <w:rPr>
          <w:rFonts w:ascii="Arial" w:eastAsia="Calibri" w:hAnsi="Arial" w:cs="Arial"/>
          <w:color w:val="00A9A0"/>
          <w:spacing w:val="12"/>
          <w:sz w:val="32"/>
          <w:szCs w:val="32"/>
        </w:rPr>
      </w:pPr>
      <w:r w:rsidRPr="00A863BE">
        <w:rPr>
          <w:rFonts w:ascii="Arial" w:eastAsia="Calibri" w:hAnsi="Arial" w:cs="Arial"/>
          <w:color w:val="00A9A0"/>
          <w:spacing w:val="12"/>
          <w:sz w:val="32"/>
          <w:szCs w:val="32"/>
        </w:rPr>
        <w:t>Support Services</w:t>
      </w:r>
    </w:p>
    <w:p w14:paraId="7C10DA46" w14:textId="4724F80E" w:rsidR="00A863BE" w:rsidRPr="00A863BE" w:rsidRDefault="00A863BE" w:rsidP="00A863BE">
      <w:pPr>
        <w:tabs>
          <w:tab w:val="left" w:pos="10260"/>
        </w:tabs>
        <w:spacing w:line="276" w:lineRule="auto"/>
        <w:ind w:left="1440" w:right="1630"/>
        <w:rPr>
          <w:rFonts w:ascii="Arial" w:hAnsi="Arial" w:cs="Arial"/>
          <w:sz w:val="24"/>
          <w:szCs w:val="24"/>
        </w:rPr>
      </w:pPr>
      <w:r w:rsidRPr="00A863BE">
        <w:rPr>
          <w:rFonts w:ascii="Arial" w:hAnsi="Arial" w:cs="Arial"/>
          <w:sz w:val="24"/>
          <w:szCs w:val="24"/>
        </w:rPr>
        <w:t xml:space="preserve">Support Services are comprised of CPMC departments </w:t>
      </w:r>
      <w:r w:rsidR="00DC5AA1">
        <w:rPr>
          <w:rFonts w:ascii="Arial" w:hAnsi="Arial" w:cs="Arial"/>
          <w:sz w:val="24"/>
          <w:szCs w:val="24"/>
        </w:rPr>
        <w:t>such as</w:t>
      </w:r>
      <w:r w:rsidRPr="00A863BE">
        <w:rPr>
          <w:rFonts w:ascii="Arial" w:hAnsi="Arial" w:cs="Arial"/>
          <w:sz w:val="24"/>
          <w:szCs w:val="24"/>
        </w:rPr>
        <w:t xml:space="preserve"> Environmental Services, Facilities, Engineering, Biomedical Engineering, Materials Management, </w:t>
      </w:r>
      <w:r w:rsidR="00650005">
        <w:rPr>
          <w:rFonts w:ascii="Arial" w:hAnsi="Arial" w:cs="Arial"/>
          <w:sz w:val="24"/>
          <w:szCs w:val="24"/>
        </w:rPr>
        <w:t>and Nutrition  &amp;</w:t>
      </w:r>
      <w:r w:rsidR="00DC5AA1">
        <w:rPr>
          <w:rFonts w:ascii="Arial" w:hAnsi="Arial" w:cs="Arial"/>
          <w:sz w:val="24"/>
          <w:szCs w:val="24"/>
        </w:rPr>
        <w:t xml:space="preserve"> Food Services</w:t>
      </w:r>
      <w:r w:rsidR="00650005">
        <w:rPr>
          <w:rFonts w:ascii="Arial" w:hAnsi="Arial" w:cs="Arial"/>
          <w:sz w:val="24"/>
          <w:szCs w:val="24"/>
        </w:rPr>
        <w:t xml:space="preserve">. </w:t>
      </w:r>
      <w:r w:rsidRPr="00A863BE">
        <w:rPr>
          <w:rFonts w:ascii="Arial" w:hAnsi="Arial" w:cs="Arial"/>
          <w:sz w:val="24"/>
          <w:szCs w:val="24"/>
        </w:rPr>
        <w:t xml:space="preserve">At Mission Bernal, they are located on the First Floor </w:t>
      </w:r>
      <w:r w:rsidRPr="00A863BE">
        <w:rPr>
          <w:rFonts w:ascii="Arial" w:hAnsi="Arial" w:cs="Arial"/>
          <w:sz w:val="24"/>
          <w:szCs w:val="24"/>
          <w:highlight w:val="yellow"/>
        </w:rPr>
        <w:t>(see page xxx.)</w:t>
      </w:r>
    </w:p>
    <w:p w14:paraId="2D92A020" w14:textId="79B416F6" w:rsidR="001A3052" w:rsidRPr="00A863BE" w:rsidRDefault="001A3052" w:rsidP="00A863BE">
      <w:pPr>
        <w:tabs>
          <w:tab w:val="left" w:pos="10260"/>
        </w:tabs>
        <w:spacing w:line="276" w:lineRule="auto"/>
        <w:ind w:left="1440"/>
        <w:jc w:val="center"/>
        <w:rPr>
          <w:rFonts w:ascii="Arial" w:eastAsia="Calibri" w:hAnsi="Arial" w:cs="Arial"/>
          <w:sz w:val="24"/>
          <w:szCs w:val="24"/>
        </w:rPr>
      </w:pPr>
    </w:p>
    <w:p w14:paraId="6D15A64B" w14:textId="44E2048D" w:rsidR="00DC26A5" w:rsidRPr="006B783F" w:rsidRDefault="00761F39" w:rsidP="00761F39">
      <w:pPr>
        <w:pStyle w:val="Heading4"/>
        <w:spacing w:line="276" w:lineRule="auto"/>
        <w:ind w:left="1440" w:right="910"/>
        <w:rPr>
          <w:rFonts w:ascii="Arial" w:hAnsi="Arial" w:cs="Arial"/>
          <w:color w:val="00A9A0"/>
          <w:sz w:val="32"/>
          <w:szCs w:val="32"/>
        </w:rPr>
      </w:pPr>
      <w:r w:rsidRPr="006C2555">
        <w:rPr>
          <w:rFonts w:ascii="Arial" w:hAnsi="Arial" w:cs="Arial"/>
          <w:noProof/>
          <w:sz w:val="24"/>
          <w:szCs w:val="24"/>
        </w:rPr>
        <w:drawing>
          <wp:anchor distT="0" distB="0" distL="114300" distR="114300" simplePos="0" relativeHeight="251720192" behindDoc="0" locked="0" layoutInCell="1" allowOverlap="1" wp14:anchorId="472B50CF" wp14:editId="3C995E36">
            <wp:simplePos x="0" y="0"/>
            <wp:positionH relativeFrom="column">
              <wp:posOffset>4085029</wp:posOffset>
            </wp:positionH>
            <wp:positionV relativeFrom="paragraph">
              <wp:posOffset>8057</wp:posOffset>
            </wp:positionV>
            <wp:extent cx="3215005" cy="2553970"/>
            <wp:effectExtent l="0" t="0" r="4445" b="0"/>
            <wp:wrapSquare wrapText="bothSides"/>
            <wp:docPr id="2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215005" cy="2553970"/>
                    </a:xfrm>
                    <a:prstGeom prst="rect">
                      <a:avLst/>
                    </a:prstGeom>
                  </pic:spPr>
                </pic:pic>
              </a:graphicData>
            </a:graphic>
            <wp14:sizeRelH relativeFrom="page">
              <wp14:pctWidth>0</wp14:pctWidth>
            </wp14:sizeRelH>
            <wp14:sizeRelV relativeFrom="page">
              <wp14:pctHeight>0</wp14:pctHeight>
            </wp14:sizeRelV>
          </wp:anchor>
        </w:drawing>
      </w:r>
      <w:r w:rsidR="00DC26A5" w:rsidRPr="006B783F">
        <w:rPr>
          <w:rFonts w:ascii="Arial" w:hAnsi="Arial" w:cs="Arial"/>
          <w:color w:val="00A9A0"/>
          <w:spacing w:val="11"/>
          <w:sz w:val="32"/>
          <w:szCs w:val="32"/>
        </w:rPr>
        <w:t xml:space="preserve">Department </w:t>
      </w:r>
      <w:r w:rsidR="00DE1DEC">
        <w:rPr>
          <w:rFonts w:ascii="Arial" w:hAnsi="Arial" w:cs="Arial"/>
          <w:color w:val="00A9A0"/>
          <w:spacing w:val="11"/>
          <w:sz w:val="32"/>
          <w:szCs w:val="32"/>
        </w:rPr>
        <w:t>Telephone</w:t>
      </w:r>
      <w:r w:rsidR="00DC26A5" w:rsidRPr="006B783F">
        <w:rPr>
          <w:rFonts w:ascii="Arial" w:hAnsi="Arial" w:cs="Arial"/>
          <w:color w:val="00A9A0"/>
          <w:spacing w:val="11"/>
          <w:sz w:val="32"/>
          <w:szCs w:val="32"/>
        </w:rPr>
        <w:t xml:space="preserve"> Directory</w:t>
      </w:r>
    </w:p>
    <w:p w14:paraId="72996DB3" w14:textId="7F3EA21B" w:rsidR="00DC26A5" w:rsidRPr="006C2555" w:rsidRDefault="00DC26A5" w:rsidP="00761F39">
      <w:pPr>
        <w:pStyle w:val="Heading4"/>
        <w:spacing w:line="276" w:lineRule="auto"/>
        <w:ind w:left="1440" w:right="910"/>
        <w:rPr>
          <w:rFonts w:ascii="Arial" w:hAnsi="Arial" w:cs="Arial"/>
          <w:sz w:val="24"/>
          <w:szCs w:val="24"/>
        </w:rPr>
      </w:pPr>
      <w:r w:rsidRPr="006C2555">
        <w:rPr>
          <w:rFonts w:ascii="Arial" w:hAnsi="Arial" w:cs="Arial"/>
          <w:sz w:val="24"/>
          <w:szCs w:val="24"/>
        </w:rPr>
        <w:t>The Microsoft Outlook Address Book is application to access the</w:t>
      </w:r>
      <w:ins w:id="78" w:author="Tami Chin" w:date="2018-05-03T20:43:00Z">
        <w:r w:rsidR="00121F6D">
          <w:rPr>
            <w:rFonts w:ascii="Arial" w:hAnsi="Arial" w:cs="Arial"/>
            <w:sz w:val="24"/>
            <w:szCs w:val="24"/>
          </w:rPr>
          <w:t xml:space="preserve"> Employee</w:t>
        </w:r>
      </w:ins>
      <w:r w:rsidRPr="006C2555">
        <w:rPr>
          <w:rFonts w:ascii="Arial" w:hAnsi="Arial" w:cs="Arial"/>
          <w:sz w:val="24"/>
          <w:szCs w:val="24"/>
        </w:rPr>
        <w:t xml:space="preserve"> </w:t>
      </w:r>
      <w:r w:rsidRPr="00121F6D">
        <w:rPr>
          <w:rFonts w:ascii="Arial" w:hAnsi="Arial" w:cs="Arial"/>
          <w:strike/>
          <w:sz w:val="24"/>
          <w:szCs w:val="24"/>
          <w:rPrChange w:id="79" w:author="Tami Chin" w:date="2018-05-03T20:43:00Z">
            <w:rPr>
              <w:rFonts w:ascii="Arial" w:hAnsi="Arial" w:cs="Arial"/>
              <w:sz w:val="24"/>
              <w:szCs w:val="24"/>
            </w:rPr>
          </w:rPrChange>
        </w:rPr>
        <w:t>Department</w:t>
      </w:r>
      <w:r w:rsidRPr="006C2555">
        <w:rPr>
          <w:rFonts w:ascii="Arial" w:hAnsi="Arial" w:cs="Arial"/>
          <w:sz w:val="24"/>
          <w:szCs w:val="24"/>
        </w:rPr>
        <w:t xml:space="preserve"> Phone Directory for </w:t>
      </w:r>
      <w:r w:rsidRPr="00121F6D">
        <w:rPr>
          <w:rFonts w:ascii="Arial" w:hAnsi="Arial" w:cs="Arial"/>
          <w:strike/>
          <w:sz w:val="24"/>
          <w:szCs w:val="24"/>
          <w:rPrChange w:id="80" w:author="Tami Chin" w:date="2018-05-03T20:43:00Z">
            <w:rPr>
              <w:rFonts w:ascii="Arial" w:hAnsi="Arial" w:cs="Arial"/>
              <w:sz w:val="24"/>
              <w:szCs w:val="24"/>
            </w:rPr>
          </w:rPrChange>
        </w:rPr>
        <w:t>all</w:t>
      </w:r>
      <w:r w:rsidRPr="006C2555">
        <w:rPr>
          <w:rFonts w:ascii="Arial" w:hAnsi="Arial" w:cs="Arial"/>
          <w:sz w:val="24"/>
          <w:szCs w:val="24"/>
        </w:rPr>
        <w:t xml:space="preserve"> CPMC </w:t>
      </w:r>
      <w:ins w:id="81" w:author="Tami Chin" w:date="2018-05-03T20:44:00Z">
        <w:r w:rsidR="00121F6D">
          <w:rPr>
            <w:rFonts w:ascii="Arial" w:hAnsi="Arial" w:cs="Arial"/>
            <w:sz w:val="24"/>
            <w:szCs w:val="24"/>
          </w:rPr>
          <w:t>and Sutter Health</w:t>
        </w:r>
      </w:ins>
      <w:r w:rsidRPr="00121F6D">
        <w:rPr>
          <w:rFonts w:ascii="Arial" w:hAnsi="Arial" w:cs="Arial"/>
          <w:strike/>
          <w:sz w:val="24"/>
          <w:szCs w:val="24"/>
          <w:rPrChange w:id="82" w:author="Tami Chin" w:date="2018-05-03T20:44:00Z">
            <w:rPr>
              <w:rFonts w:ascii="Arial" w:hAnsi="Arial" w:cs="Arial"/>
              <w:sz w:val="24"/>
              <w:szCs w:val="24"/>
            </w:rPr>
          </w:rPrChange>
        </w:rPr>
        <w:t>campuses</w:t>
      </w:r>
      <w:r w:rsidRPr="006C2555">
        <w:rPr>
          <w:rFonts w:ascii="Arial" w:hAnsi="Arial" w:cs="Arial"/>
          <w:sz w:val="24"/>
          <w:szCs w:val="24"/>
        </w:rPr>
        <w:t>. The standard process for adding / changing staff locations will synchronize with the address book to keep the directory accurate without additional administrative work.</w:t>
      </w:r>
      <w:ins w:id="83" w:author="Tami Chin" w:date="2018-05-03T20:44:00Z">
        <w:r w:rsidR="00121F6D">
          <w:rPr>
            <w:rFonts w:ascii="Arial" w:hAnsi="Arial" w:cs="Arial"/>
            <w:sz w:val="24"/>
            <w:szCs w:val="24"/>
          </w:rPr>
          <w:t xml:space="preserve">  Department Phone Directory by campus is located in our Intranet.</w:t>
        </w:r>
      </w:ins>
      <w:r w:rsidRPr="006C2555">
        <w:rPr>
          <w:rFonts w:ascii="Arial" w:hAnsi="Arial" w:cs="Arial"/>
          <w:sz w:val="24"/>
          <w:szCs w:val="24"/>
        </w:rPr>
        <w:t xml:space="preserve"> </w:t>
      </w:r>
    </w:p>
    <w:p w14:paraId="03125FF2" w14:textId="77777777" w:rsidR="00DC26A5" w:rsidRPr="006C2555" w:rsidRDefault="00DC26A5" w:rsidP="00761F39">
      <w:pPr>
        <w:pStyle w:val="Heading4"/>
        <w:spacing w:line="276" w:lineRule="auto"/>
        <w:ind w:left="1440" w:right="910"/>
        <w:rPr>
          <w:rFonts w:ascii="Arial" w:hAnsi="Arial" w:cs="Arial"/>
          <w:sz w:val="24"/>
          <w:szCs w:val="24"/>
        </w:rPr>
      </w:pPr>
    </w:p>
    <w:p w14:paraId="72F77A63" w14:textId="77777777" w:rsidR="00DC26A5" w:rsidRPr="006C2555" w:rsidRDefault="00DC26A5" w:rsidP="00761F39">
      <w:pPr>
        <w:pStyle w:val="Heading4"/>
        <w:spacing w:line="276" w:lineRule="auto"/>
        <w:ind w:left="1440" w:right="910"/>
        <w:rPr>
          <w:rFonts w:ascii="Arial" w:hAnsi="Arial" w:cs="Arial"/>
          <w:sz w:val="24"/>
          <w:szCs w:val="24"/>
        </w:rPr>
      </w:pPr>
      <w:r w:rsidRPr="006C2555">
        <w:rPr>
          <w:rFonts w:ascii="Arial" w:hAnsi="Arial" w:cs="Arial"/>
          <w:sz w:val="24"/>
          <w:szCs w:val="24"/>
        </w:rPr>
        <w:t>Use the advanced search on the address book for quick lookups.</w:t>
      </w:r>
    </w:p>
    <w:p w14:paraId="1B1F2001" w14:textId="77777777" w:rsidR="00DC26A5" w:rsidRPr="006C2555" w:rsidRDefault="00DC26A5" w:rsidP="00761F39">
      <w:pPr>
        <w:pStyle w:val="Heading4"/>
        <w:spacing w:line="276" w:lineRule="auto"/>
        <w:ind w:left="1440" w:right="910"/>
        <w:rPr>
          <w:rFonts w:ascii="Arial" w:hAnsi="Arial" w:cs="Arial"/>
          <w:sz w:val="24"/>
          <w:szCs w:val="24"/>
        </w:rPr>
      </w:pPr>
    </w:p>
    <w:p w14:paraId="141B9078" w14:textId="791A81F9" w:rsidR="00DC26A5" w:rsidRPr="006C2555" w:rsidRDefault="00DC26A5" w:rsidP="00761F39">
      <w:pPr>
        <w:pStyle w:val="Heading4"/>
        <w:spacing w:line="276" w:lineRule="auto"/>
        <w:ind w:left="1440" w:right="910"/>
        <w:rPr>
          <w:rFonts w:ascii="Arial" w:hAnsi="Arial" w:cs="Arial"/>
          <w:sz w:val="24"/>
          <w:szCs w:val="24"/>
        </w:rPr>
      </w:pPr>
      <w:r w:rsidRPr="006C2555">
        <w:rPr>
          <w:rFonts w:ascii="Arial" w:hAnsi="Arial" w:cs="Arial"/>
          <w:sz w:val="24"/>
          <w:szCs w:val="24"/>
        </w:rPr>
        <w:t xml:space="preserve">A list of Important Department </w:t>
      </w:r>
      <w:r w:rsidR="00DC5AA1">
        <w:rPr>
          <w:rFonts w:ascii="Arial" w:hAnsi="Arial" w:cs="Arial"/>
          <w:sz w:val="24"/>
          <w:szCs w:val="24"/>
        </w:rPr>
        <w:t>phone numbers</w:t>
      </w:r>
      <w:r w:rsidRPr="006C2555">
        <w:rPr>
          <w:rFonts w:ascii="Arial" w:hAnsi="Arial" w:cs="Arial"/>
          <w:sz w:val="24"/>
          <w:szCs w:val="24"/>
        </w:rPr>
        <w:t xml:space="preserve"> </w:t>
      </w:r>
      <w:ins w:id="84" w:author="Tami Chin" w:date="2018-05-03T20:45:00Z">
        <w:r w:rsidR="00121F6D">
          <w:rPr>
            <w:rFonts w:ascii="Arial" w:hAnsi="Arial" w:cs="Arial"/>
            <w:sz w:val="24"/>
            <w:szCs w:val="24"/>
          </w:rPr>
          <w:t xml:space="preserve">in Mission Bernal Campus </w:t>
        </w:r>
      </w:ins>
      <w:r w:rsidRPr="006C2555">
        <w:rPr>
          <w:rFonts w:ascii="Arial" w:hAnsi="Arial" w:cs="Arial"/>
          <w:sz w:val="24"/>
          <w:szCs w:val="24"/>
        </w:rPr>
        <w:t xml:space="preserve">can be found on page </w:t>
      </w:r>
      <w:r w:rsidRPr="006B783F">
        <w:rPr>
          <w:rFonts w:ascii="Arial" w:hAnsi="Arial" w:cs="Arial"/>
          <w:sz w:val="24"/>
          <w:szCs w:val="24"/>
          <w:highlight w:val="yellow"/>
        </w:rPr>
        <w:t>X.</w:t>
      </w:r>
      <w:r w:rsidRPr="006C2555">
        <w:rPr>
          <w:rFonts w:ascii="Arial" w:hAnsi="Arial" w:cs="Arial"/>
          <w:sz w:val="24"/>
          <w:szCs w:val="24"/>
        </w:rPr>
        <w:t xml:space="preserve">  </w:t>
      </w:r>
    </w:p>
    <w:p w14:paraId="008217BA" w14:textId="77777777" w:rsidR="00DC26A5" w:rsidRPr="000B0DB2" w:rsidRDefault="00DC26A5" w:rsidP="00761F39">
      <w:pPr>
        <w:tabs>
          <w:tab w:val="left" w:pos="10260"/>
        </w:tabs>
        <w:spacing w:line="276" w:lineRule="auto"/>
        <w:ind w:left="1440" w:right="910"/>
        <w:rPr>
          <w:rFonts w:ascii="Arial" w:eastAsia="Calibri" w:hAnsi="Arial" w:cs="Arial"/>
          <w:color w:val="00A9A0"/>
          <w:spacing w:val="12"/>
          <w:sz w:val="32"/>
          <w:szCs w:val="32"/>
        </w:rPr>
      </w:pPr>
    </w:p>
    <w:p w14:paraId="19D4DCAA" w14:textId="77777777" w:rsidR="00A863BE" w:rsidRPr="000B0DB2" w:rsidRDefault="00A863BE" w:rsidP="00761F39">
      <w:pPr>
        <w:spacing w:line="276" w:lineRule="auto"/>
        <w:ind w:left="1440" w:right="1360"/>
        <w:rPr>
          <w:rFonts w:ascii="Arial" w:eastAsia="Calibri" w:hAnsi="Arial" w:cs="Arial"/>
          <w:color w:val="00A9A0"/>
          <w:spacing w:val="12"/>
          <w:sz w:val="32"/>
          <w:szCs w:val="32"/>
        </w:rPr>
      </w:pPr>
      <w:r w:rsidRPr="000B0DB2">
        <w:rPr>
          <w:rFonts w:ascii="Arial" w:eastAsia="Calibri" w:hAnsi="Arial" w:cs="Arial"/>
          <w:color w:val="00A9A0"/>
          <w:spacing w:val="12"/>
          <w:sz w:val="32"/>
          <w:szCs w:val="32"/>
        </w:rPr>
        <w:t>Volunteers</w:t>
      </w:r>
    </w:p>
    <w:p w14:paraId="1622320A" w14:textId="2DD5707D" w:rsidR="00A863BE" w:rsidRPr="00A863BE" w:rsidRDefault="00A863BE" w:rsidP="00761F39">
      <w:pPr>
        <w:spacing w:line="276" w:lineRule="auto"/>
        <w:ind w:left="1440" w:right="1360"/>
        <w:rPr>
          <w:rFonts w:ascii="Arial" w:hAnsi="Arial" w:cs="Arial"/>
          <w:color w:val="000000"/>
          <w:sz w:val="24"/>
          <w:szCs w:val="24"/>
          <w:shd w:val="clear" w:color="auto" w:fill="FFFFFF"/>
        </w:rPr>
      </w:pPr>
      <w:r w:rsidRPr="00A863BE">
        <w:rPr>
          <w:rFonts w:ascii="Arial" w:hAnsi="Arial" w:cs="Arial"/>
          <w:sz w:val="24"/>
          <w:szCs w:val="24"/>
        </w:rPr>
        <w:t xml:space="preserve">At the Mission Bernal Campus, volunteers help at the Information Desk, provide hospitality, escort patients, and help with selected non-clinical patient care activities. CPMC offers volunteer opportunities to students and adults. </w:t>
      </w:r>
    </w:p>
    <w:p w14:paraId="38E6652A" w14:textId="77777777" w:rsidR="00A863BE" w:rsidRPr="00A863BE" w:rsidRDefault="00A863BE" w:rsidP="00761F39">
      <w:pPr>
        <w:spacing w:line="276" w:lineRule="auto"/>
        <w:ind w:left="1440" w:right="1360"/>
        <w:rPr>
          <w:rFonts w:ascii="Arial" w:hAnsi="Arial" w:cs="Arial"/>
          <w:sz w:val="24"/>
          <w:szCs w:val="24"/>
        </w:rPr>
      </w:pPr>
    </w:p>
    <w:p w14:paraId="79C3CEF0" w14:textId="0B90B5DE" w:rsidR="00A863BE" w:rsidRPr="00A863BE" w:rsidRDefault="00A863BE" w:rsidP="00761F39">
      <w:pPr>
        <w:spacing w:line="276" w:lineRule="auto"/>
        <w:ind w:left="1440" w:right="1360"/>
        <w:rPr>
          <w:rFonts w:ascii="Arial" w:hAnsi="Arial" w:cs="Arial"/>
          <w:sz w:val="24"/>
          <w:szCs w:val="24"/>
        </w:rPr>
      </w:pPr>
      <w:r w:rsidRPr="00A863BE">
        <w:rPr>
          <w:rFonts w:ascii="Arial" w:hAnsi="Arial" w:cs="Arial"/>
          <w:sz w:val="24"/>
          <w:szCs w:val="24"/>
        </w:rPr>
        <w:t xml:space="preserve">The Mission Bernal Volunteer Office is located </w:t>
      </w:r>
      <w:r w:rsidR="00650005">
        <w:rPr>
          <w:rFonts w:ascii="Arial" w:hAnsi="Arial" w:cs="Arial"/>
          <w:sz w:val="24"/>
          <w:szCs w:val="24"/>
        </w:rPr>
        <w:t xml:space="preserve">in the 1912 Bldg. </w:t>
      </w:r>
      <w:r w:rsidRPr="00A863BE">
        <w:rPr>
          <w:rFonts w:ascii="Arial" w:hAnsi="Arial" w:cs="Arial"/>
          <w:sz w:val="24"/>
          <w:szCs w:val="24"/>
        </w:rPr>
        <w:t xml:space="preserve"> </w:t>
      </w:r>
      <w:r w:rsidRPr="004308C4">
        <w:rPr>
          <w:rFonts w:ascii="Arial" w:hAnsi="Arial" w:cs="Arial"/>
          <w:sz w:val="24"/>
          <w:szCs w:val="24"/>
          <w:highlight w:val="yellow"/>
        </w:rPr>
        <w:t>See page xxx</w:t>
      </w:r>
      <w:r w:rsidRPr="00A863BE">
        <w:rPr>
          <w:rFonts w:ascii="Arial" w:hAnsi="Arial" w:cs="Arial"/>
          <w:sz w:val="24"/>
          <w:szCs w:val="24"/>
        </w:rPr>
        <w:t>. The telephone numb</w:t>
      </w:r>
      <w:r w:rsidRPr="00DE1DEC">
        <w:rPr>
          <w:rFonts w:ascii="Arial" w:hAnsi="Arial" w:cs="Arial"/>
          <w:sz w:val="24"/>
          <w:szCs w:val="24"/>
        </w:rPr>
        <w:t xml:space="preserve">er is </w:t>
      </w:r>
      <w:r w:rsidR="004C1734" w:rsidRPr="00DE1DEC">
        <w:rPr>
          <w:rFonts w:ascii="Arial" w:hAnsi="Arial" w:cs="Arial"/>
          <w:sz w:val="24"/>
          <w:szCs w:val="24"/>
        </w:rPr>
        <w:t>415-641-</w:t>
      </w:r>
      <w:r w:rsidR="004951C2" w:rsidRPr="00DE1DEC">
        <w:rPr>
          <w:rFonts w:ascii="Arial" w:hAnsi="Arial" w:cs="Arial"/>
          <w:sz w:val="24"/>
          <w:szCs w:val="24"/>
        </w:rPr>
        <w:t>6</w:t>
      </w:r>
      <w:r w:rsidR="00DE1DEC" w:rsidRPr="00DE1DEC">
        <w:rPr>
          <w:rFonts w:ascii="Arial" w:hAnsi="Arial" w:cs="Arial"/>
          <w:sz w:val="24"/>
          <w:szCs w:val="24"/>
        </w:rPr>
        <w:t>490</w:t>
      </w:r>
      <w:r w:rsidRPr="00DE1DEC">
        <w:rPr>
          <w:rFonts w:ascii="Arial" w:hAnsi="Arial" w:cs="Arial"/>
          <w:sz w:val="24"/>
          <w:szCs w:val="24"/>
        </w:rPr>
        <w:t>.</w:t>
      </w:r>
      <w:r w:rsidRPr="00A863BE">
        <w:rPr>
          <w:rFonts w:ascii="Arial" w:hAnsi="Arial" w:cs="Arial"/>
          <w:sz w:val="24"/>
          <w:szCs w:val="24"/>
        </w:rPr>
        <w:t xml:space="preserve"> </w:t>
      </w:r>
    </w:p>
    <w:p w14:paraId="67E6CB11" w14:textId="77777777" w:rsidR="00537317" w:rsidRDefault="00537317" w:rsidP="00761F39">
      <w:pPr>
        <w:spacing w:line="276" w:lineRule="auto"/>
        <w:ind w:left="1440" w:right="1360"/>
        <w:rPr>
          <w:rFonts w:ascii="Arial" w:eastAsia="Calibri" w:hAnsi="Arial" w:cs="Arial"/>
          <w:sz w:val="24"/>
          <w:szCs w:val="24"/>
        </w:rPr>
      </w:pPr>
    </w:p>
    <w:p w14:paraId="1C092B03" w14:textId="77777777" w:rsidR="00DC5AA1" w:rsidRPr="000B0DB2" w:rsidRDefault="00DC5AA1" w:rsidP="00761F39">
      <w:pPr>
        <w:spacing w:line="276" w:lineRule="auto"/>
        <w:ind w:left="1440" w:right="1360"/>
        <w:rPr>
          <w:rFonts w:ascii="Arial" w:eastAsia="Calibri" w:hAnsi="Arial" w:cs="Arial"/>
          <w:color w:val="00A9A0"/>
          <w:spacing w:val="12"/>
          <w:sz w:val="32"/>
          <w:szCs w:val="32"/>
        </w:rPr>
      </w:pPr>
      <w:r w:rsidRPr="00DC5AA1">
        <w:rPr>
          <w:rFonts w:ascii="Arial" w:eastAsia="Calibri" w:hAnsi="Arial" w:cs="Arial"/>
          <w:color w:val="00A9A0"/>
          <w:spacing w:val="12"/>
          <w:sz w:val="32"/>
          <w:szCs w:val="32"/>
        </w:rPr>
        <w:t>Spiritual Care and Chaplaincy Services</w:t>
      </w:r>
    </w:p>
    <w:p w14:paraId="499DC93C" w14:textId="77777777" w:rsidR="00650005" w:rsidRDefault="00DC5AA1" w:rsidP="00761F39">
      <w:pPr>
        <w:spacing w:line="276" w:lineRule="auto"/>
        <w:ind w:left="1440" w:right="1360"/>
        <w:rPr>
          <w:rFonts w:ascii="Arial" w:hAnsi="Arial" w:cs="Arial"/>
          <w:sz w:val="24"/>
          <w:szCs w:val="24"/>
        </w:rPr>
      </w:pPr>
      <w:r w:rsidRPr="00DC5AA1">
        <w:rPr>
          <w:rFonts w:ascii="Arial" w:hAnsi="Arial" w:cs="Arial"/>
          <w:sz w:val="24"/>
          <w:szCs w:val="24"/>
        </w:rPr>
        <w:t>The CPMC Spiritual Care Team provides spiritual care to patients, families and staff inclusive of all religious traditions, cultural backgrounds and spiritual expression. The Spiritual Care Team offers or arranges for the practice or experience of religious sacraments and rituals such as baptism, blessing</w:t>
      </w:r>
      <w:r w:rsidR="00BC4E0F">
        <w:rPr>
          <w:rFonts w:ascii="Arial" w:hAnsi="Arial" w:cs="Arial"/>
          <w:sz w:val="24"/>
          <w:szCs w:val="24"/>
        </w:rPr>
        <w:t>s</w:t>
      </w:r>
      <w:r w:rsidRPr="00DC5AA1">
        <w:rPr>
          <w:rFonts w:ascii="Arial" w:hAnsi="Arial" w:cs="Arial"/>
          <w:sz w:val="24"/>
          <w:szCs w:val="24"/>
        </w:rPr>
        <w:t>, communion, sacrament</w:t>
      </w:r>
      <w:r w:rsidR="00BC4E0F">
        <w:rPr>
          <w:rFonts w:ascii="Arial" w:hAnsi="Arial" w:cs="Arial"/>
          <w:sz w:val="24"/>
          <w:szCs w:val="24"/>
        </w:rPr>
        <w:t xml:space="preserve"> of sick, confessions, chanting.</w:t>
      </w:r>
      <w:r w:rsidRPr="00DC5AA1">
        <w:rPr>
          <w:rFonts w:ascii="Arial" w:hAnsi="Arial" w:cs="Arial"/>
          <w:sz w:val="24"/>
          <w:szCs w:val="24"/>
        </w:rPr>
        <w:t>.</w:t>
      </w:r>
    </w:p>
    <w:p w14:paraId="705A757D" w14:textId="77777777" w:rsidR="00650005" w:rsidRDefault="00650005" w:rsidP="00761F39">
      <w:pPr>
        <w:spacing w:line="276" w:lineRule="auto"/>
        <w:ind w:left="1440" w:right="1360"/>
        <w:rPr>
          <w:rFonts w:ascii="Arial" w:hAnsi="Arial" w:cs="Arial"/>
          <w:sz w:val="24"/>
          <w:szCs w:val="24"/>
        </w:rPr>
      </w:pPr>
    </w:p>
    <w:p w14:paraId="26C3D1C8" w14:textId="74A9323B" w:rsidR="00DC5AA1" w:rsidRDefault="00DC5AA1" w:rsidP="00761F39">
      <w:pPr>
        <w:spacing w:line="276" w:lineRule="auto"/>
        <w:ind w:left="1440" w:right="1360"/>
        <w:rPr>
          <w:rFonts w:ascii="Arial" w:hAnsi="Arial" w:cs="Arial"/>
          <w:sz w:val="24"/>
          <w:szCs w:val="24"/>
        </w:rPr>
      </w:pPr>
      <w:r w:rsidRPr="00DC5AA1">
        <w:rPr>
          <w:rFonts w:ascii="Arial" w:hAnsi="Arial" w:cs="Arial"/>
          <w:sz w:val="24"/>
          <w:szCs w:val="24"/>
        </w:rPr>
        <w:t xml:space="preserve"> In addition</w:t>
      </w:r>
      <w:r w:rsidR="00650005">
        <w:rPr>
          <w:rFonts w:ascii="Arial" w:hAnsi="Arial" w:cs="Arial"/>
          <w:sz w:val="24"/>
          <w:szCs w:val="24"/>
        </w:rPr>
        <w:t>,</w:t>
      </w:r>
      <w:r w:rsidR="00BC4E0F">
        <w:rPr>
          <w:rFonts w:ascii="Arial" w:hAnsi="Arial" w:cs="Arial"/>
          <w:sz w:val="24"/>
          <w:szCs w:val="24"/>
        </w:rPr>
        <w:t xml:space="preserve"> the team is </w:t>
      </w:r>
      <w:r w:rsidRPr="00DC5AA1">
        <w:rPr>
          <w:rFonts w:ascii="Arial" w:hAnsi="Arial" w:cs="Arial"/>
          <w:sz w:val="24"/>
          <w:szCs w:val="24"/>
        </w:rPr>
        <w:t>available to support</w:t>
      </w:r>
      <w:r w:rsidR="00BC4E0F">
        <w:rPr>
          <w:rFonts w:ascii="Arial" w:hAnsi="Arial" w:cs="Arial"/>
          <w:sz w:val="24"/>
          <w:szCs w:val="24"/>
        </w:rPr>
        <w:t xml:space="preserve">’ families and loved ones. </w:t>
      </w:r>
      <w:r w:rsidRPr="00DC5AA1">
        <w:rPr>
          <w:rFonts w:ascii="Arial" w:hAnsi="Arial" w:cs="Arial"/>
          <w:sz w:val="24"/>
          <w:szCs w:val="24"/>
        </w:rPr>
        <w:t xml:space="preserve">The Spiritual Care Team is available to visit patients 24/7 on all four campuses. </w:t>
      </w:r>
      <w:r w:rsidRPr="00DE1DEC">
        <w:rPr>
          <w:rFonts w:ascii="Arial" w:hAnsi="Arial" w:cs="Arial"/>
          <w:sz w:val="24"/>
          <w:szCs w:val="24"/>
        </w:rPr>
        <w:t>Call 415-</w:t>
      </w:r>
      <w:r w:rsidR="004951C2" w:rsidRPr="00DE1DEC">
        <w:rPr>
          <w:rFonts w:ascii="Arial" w:hAnsi="Arial" w:cs="Arial"/>
          <w:sz w:val="24"/>
          <w:szCs w:val="24"/>
        </w:rPr>
        <w:t>641-6527</w:t>
      </w:r>
      <w:r w:rsidRPr="00DC5AA1">
        <w:rPr>
          <w:rFonts w:ascii="Arial" w:hAnsi="Arial" w:cs="Arial"/>
          <w:sz w:val="24"/>
          <w:szCs w:val="24"/>
        </w:rPr>
        <w:t xml:space="preserve"> to request a Chaplain visit for your patient.</w:t>
      </w:r>
    </w:p>
    <w:p w14:paraId="75FA7E0A" w14:textId="77777777" w:rsidR="00DE1DEC" w:rsidRPr="00DC5AA1" w:rsidRDefault="00DE1DEC" w:rsidP="00761F39">
      <w:pPr>
        <w:spacing w:line="276" w:lineRule="auto"/>
        <w:ind w:left="1440" w:right="1360"/>
        <w:rPr>
          <w:rFonts w:ascii="Arial" w:hAnsi="Arial" w:cs="Arial"/>
          <w:sz w:val="24"/>
          <w:szCs w:val="24"/>
        </w:rPr>
      </w:pPr>
    </w:p>
    <w:p w14:paraId="416B24E6" w14:textId="77777777" w:rsidR="00A863BE" w:rsidRPr="00A863BE" w:rsidRDefault="00A863BE" w:rsidP="00A863BE">
      <w:pPr>
        <w:pStyle w:val="Heading2"/>
        <w:spacing w:line="276" w:lineRule="auto"/>
        <w:ind w:left="1440" w:right="1720"/>
        <w:rPr>
          <w:rFonts w:ascii="Arial" w:hAnsi="Arial" w:cs="Arial"/>
          <w:color w:val="00A9A0"/>
        </w:rPr>
      </w:pPr>
      <w:r w:rsidRPr="00A863BE">
        <w:rPr>
          <w:rFonts w:ascii="Arial" w:hAnsi="Arial" w:cs="Arial"/>
          <w:color w:val="00A9A0"/>
          <w:spacing w:val="12"/>
        </w:rPr>
        <w:t>Interpreter</w:t>
      </w:r>
      <w:r w:rsidRPr="00A863BE">
        <w:rPr>
          <w:rFonts w:ascii="Arial" w:hAnsi="Arial" w:cs="Arial"/>
          <w:color w:val="00A9A0"/>
          <w:spacing w:val="9"/>
        </w:rPr>
        <w:t xml:space="preserve"> </w:t>
      </w:r>
      <w:r w:rsidRPr="00A863BE">
        <w:rPr>
          <w:rFonts w:ascii="Arial" w:hAnsi="Arial" w:cs="Arial"/>
          <w:color w:val="00A9A0"/>
          <w:spacing w:val="14"/>
        </w:rPr>
        <w:t>Services</w:t>
      </w:r>
    </w:p>
    <w:p w14:paraId="4673707C" w14:textId="77777777" w:rsidR="00A863BE" w:rsidRPr="006C2555" w:rsidRDefault="00A863BE" w:rsidP="00A863BE">
      <w:pPr>
        <w:pStyle w:val="BodyText"/>
        <w:spacing w:line="276" w:lineRule="auto"/>
        <w:ind w:left="1440" w:right="1720" w:firstLine="0"/>
        <w:rPr>
          <w:rFonts w:ascii="Arial" w:hAnsi="Arial" w:cs="Arial"/>
        </w:rPr>
      </w:pPr>
      <w:r w:rsidRPr="006C2555">
        <w:rPr>
          <w:rFonts w:ascii="Arial" w:hAnsi="Arial" w:cs="Arial"/>
        </w:rPr>
        <w:t>Our Interpreter Services Program offers the following services:</w:t>
      </w:r>
    </w:p>
    <w:p w14:paraId="55AF1239" w14:textId="77777777" w:rsidR="00A863BE" w:rsidRPr="006C2555" w:rsidRDefault="00A27BD5" w:rsidP="00427AD4">
      <w:pPr>
        <w:pStyle w:val="BodyText"/>
        <w:numPr>
          <w:ilvl w:val="0"/>
          <w:numId w:val="22"/>
        </w:numPr>
        <w:spacing w:line="276" w:lineRule="auto"/>
        <w:ind w:left="1980" w:right="1720"/>
        <w:rPr>
          <w:rFonts w:ascii="Arial" w:hAnsi="Arial" w:cs="Arial"/>
        </w:rPr>
      </w:pPr>
      <w:hyperlink r:id="rId46">
        <w:r w:rsidR="00A863BE" w:rsidRPr="006C2555">
          <w:rPr>
            <w:rFonts w:ascii="Arial" w:hAnsi="Arial" w:cs="Arial"/>
            <w:spacing w:val="-1"/>
          </w:rPr>
          <w:t>In-person</w:t>
        </w:r>
        <w:r w:rsidR="00A863BE" w:rsidRPr="006C2555">
          <w:rPr>
            <w:rFonts w:ascii="Arial" w:hAnsi="Arial" w:cs="Arial"/>
            <w:spacing w:val="-5"/>
          </w:rPr>
          <w:t xml:space="preserve"> </w:t>
        </w:r>
        <w:r w:rsidR="00A863BE" w:rsidRPr="006C2555">
          <w:rPr>
            <w:rFonts w:ascii="Arial" w:hAnsi="Arial" w:cs="Arial"/>
            <w:spacing w:val="-1"/>
          </w:rPr>
          <w:t>interpreting</w:t>
        </w:r>
        <w:r w:rsidR="00A863BE" w:rsidRPr="006C2555">
          <w:rPr>
            <w:rFonts w:ascii="Arial" w:hAnsi="Arial" w:cs="Arial"/>
            <w:spacing w:val="-5"/>
          </w:rPr>
          <w:t xml:space="preserve"> </w:t>
        </w:r>
        <w:r w:rsidR="00A863BE" w:rsidRPr="006C2555">
          <w:rPr>
            <w:rFonts w:ascii="Arial" w:hAnsi="Arial" w:cs="Arial"/>
          </w:rPr>
          <w:t>by</w:t>
        </w:r>
        <w:r w:rsidR="00A863BE" w:rsidRPr="006C2555">
          <w:rPr>
            <w:rFonts w:ascii="Arial" w:hAnsi="Arial" w:cs="Arial"/>
            <w:spacing w:val="-6"/>
          </w:rPr>
          <w:t xml:space="preserve"> </w:t>
        </w:r>
        <w:r w:rsidR="00A863BE" w:rsidRPr="006C2555">
          <w:rPr>
            <w:rFonts w:ascii="Arial" w:hAnsi="Arial" w:cs="Arial"/>
            <w:spacing w:val="-1"/>
          </w:rPr>
          <w:t>professionally</w:t>
        </w:r>
        <w:r w:rsidR="00A863BE" w:rsidRPr="006C2555">
          <w:rPr>
            <w:rFonts w:ascii="Arial" w:hAnsi="Arial" w:cs="Arial"/>
            <w:spacing w:val="-5"/>
          </w:rPr>
          <w:t xml:space="preserve"> </w:t>
        </w:r>
        <w:r w:rsidR="00A863BE" w:rsidRPr="006C2555">
          <w:rPr>
            <w:rFonts w:ascii="Arial" w:hAnsi="Arial" w:cs="Arial"/>
            <w:spacing w:val="-1"/>
          </w:rPr>
          <w:t>trained</w:t>
        </w:r>
        <w:r w:rsidR="00A863BE" w:rsidRPr="006C2555">
          <w:rPr>
            <w:rFonts w:ascii="Arial" w:hAnsi="Arial" w:cs="Arial"/>
            <w:spacing w:val="-2"/>
          </w:rPr>
          <w:t xml:space="preserve"> </w:t>
        </w:r>
        <w:r w:rsidR="00A863BE" w:rsidRPr="006C2555">
          <w:rPr>
            <w:rFonts w:ascii="Arial" w:hAnsi="Arial" w:cs="Arial"/>
            <w:spacing w:val="-1"/>
          </w:rPr>
          <w:t>medical</w:t>
        </w:r>
        <w:r w:rsidR="00A863BE" w:rsidRPr="006C2555">
          <w:rPr>
            <w:rFonts w:ascii="Arial" w:hAnsi="Arial" w:cs="Arial"/>
            <w:spacing w:val="-3"/>
          </w:rPr>
          <w:t xml:space="preserve"> </w:t>
        </w:r>
        <w:r w:rsidR="00A863BE" w:rsidRPr="006C2555">
          <w:rPr>
            <w:rFonts w:ascii="Arial" w:hAnsi="Arial" w:cs="Arial"/>
            <w:spacing w:val="-1"/>
          </w:rPr>
          <w:t>interpreters</w:t>
        </w:r>
      </w:hyperlink>
    </w:p>
    <w:p w14:paraId="385AF1FE" w14:textId="77777777" w:rsidR="00DC5AA1" w:rsidRDefault="00A863BE" w:rsidP="00427AD4">
      <w:pPr>
        <w:pStyle w:val="BodyText"/>
        <w:numPr>
          <w:ilvl w:val="0"/>
          <w:numId w:val="22"/>
        </w:numPr>
        <w:spacing w:line="276" w:lineRule="auto"/>
        <w:ind w:left="1980" w:right="1720"/>
        <w:rPr>
          <w:rFonts w:ascii="Arial" w:hAnsi="Arial" w:cs="Arial"/>
        </w:rPr>
      </w:pPr>
      <w:r w:rsidRPr="006C2555">
        <w:rPr>
          <w:rFonts w:ascii="Arial" w:hAnsi="Arial" w:cs="Arial"/>
        </w:rPr>
        <w:t xml:space="preserve">Video </w:t>
      </w:r>
      <w:r w:rsidR="00DC5AA1">
        <w:rPr>
          <w:rFonts w:ascii="Arial" w:hAnsi="Arial" w:cs="Arial"/>
        </w:rPr>
        <w:t>interpreting via an iPad</w:t>
      </w:r>
    </w:p>
    <w:p w14:paraId="31AE88F7" w14:textId="46603EB0" w:rsidR="00517B91" w:rsidRPr="00517B91" w:rsidRDefault="00DC5AA1" w:rsidP="00427AD4">
      <w:pPr>
        <w:pStyle w:val="BodyText"/>
        <w:numPr>
          <w:ilvl w:val="0"/>
          <w:numId w:val="22"/>
        </w:numPr>
        <w:spacing w:line="276" w:lineRule="auto"/>
        <w:ind w:left="1980" w:right="1720"/>
        <w:rPr>
          <w:rFonts w:ascii="Arial" w:hAnsi="Arial" w:cs="Arial"/>
        </w:rPr>
      </w:pPr>
      <w:r>
        <w:rPr>
          <w:rFonts w:ascii="Arial" w:hAnsi="Arial" w:cs="Arial"/>
        </w:rPr>
        <w:t>T</w:t>
      </w:r>
      <w:hyperlink r:id="rId47">
        <w:r w:rsidR="00A863BE" w:rsidRPr="006C2555">
          <w:rPr>
            <w:rFonts w:ascii="Arial" w:hAnsi="Arial" w:cs="Arial"/>
          </w:rPr>
          <w:t>elephonic</w:t>
        </w:r>
        <w:r w:rsidR="00A863BE" w:rsidRPr="006C2555">
          <w:rPr>
            <w:rFonts w:ascii="Arial" w:hAnsi="Arial" w:cs="Arial"/>
            <w:spacing w:val="-6"/>
          </w:rPr>
          <w:t xml:space="preserve"> </w:t>
        </w:r>
        <w:r w:rsidR="00A863BE" w:rsidRPr="006C2555">
          <w:rPr>
            <w:rFonts w:ascii="Arial" w:hAnsi="Arial" w:cs="Arial"/>
            <w:spacing w:val="-1"/>
          </w:rPr>
          <w:t>interpreting</w:t>
        </w:r>
      </w:hyperlink>
      <w:r w:rsidR="00A863BE" w:rsidRPr="006C2555">
        <w:rPr>
          <w:rFonts w:ascii="Arial" w:hAnsi="Arial" w:cs="Arial"/>
          <w:spacing w:val="-4"/>
        </w:rPr>
        <w:t xml:space="preserve"> </w:t>
      </w:r>
      <w:r w:rsidR="00A863BE" w:rsidRPr="006C2555">
        <w:rPr>
          <w:rFonts w:ascii="Arial" w:hAnsi="Arial" w:cs="Arial"/>
          <w:spacing w:val="-1"/>
        </w:rPr>
        <w:t xml:space="preserve">via </w:t>
      </w:r>
      <w:r w:rsidR="00A863BE" w:rsidRPr="006C2555">
        <w:rPr>
          <w:rFonts w:ascii="Arial" w:hAnsi="Arial" w:cs="Arial"/>
        </w:rPr>
        <w:t>a</w:t>
      </w:r>
      <w:r w:rsidR="00A863BE" w:rsidRPr="006C2555">
        <w:rPr>
          <w:rFonts w:ascii="Arial" w:hAnsi="Arial" w:cs="Arial"/>
          <w:spacing w:val="-2"/>
        </w:rPr>
        <w:t xml:space="preserve"> </w:t>
      </w:r>
      <w:r w:rsidR="00A863BE" w:rsidRPr="006C2555">
        <w:rPr>
          <w:rFonts w:ascii="Arial" w:hAnsi="Arial" w:cs="Arial"/>
          <w:spacing w:val="-1"/>
        </w:rPr>
        <w:t>dual</w:t>
      </w:r>
      <w:r w:rsidR="00A863BE" w:rsidRPr="006C2555">
        <w:rPr>
          <w:rFonts w:ascii="Arial" w:hAnsi="Arial" w:cs="Arial"/>
          <w:spacing w:val="-4"/>
        </w:rPr>
        <w:t xml:space="preserve"> </w:t>
      </w:r>
      <w:r w:rsidR="00A863BE" w:rsidRPr="006C2555">
        <w:rPr>
          <w:rFonts w:ascii="Arial" w:hAnsi="Arial" w:cs="Arial"/>
          <w:spacing w:val="-1"/>
        </w:rPr>
        <w:t>handset</w:t>
      </w:r>
      <w:r w:rsidR="00A863BE" w:rsidRPr="006C2555">
        <w:rPr>
          <w:rFonts w:ascii="Arial" w:hAnsi="Arial" w:cs="Arial"/>
          <w:spacing w:val="-4"/>
        </w:rPr>
        <w:t xml:space="preserve"> </w:t>
      </w:r>
      <w:r w:rsidR="00A863BE" w:rsidRPr="006C2555">
        <w:rPr>
          <w:rFonts w:ascii="Arial" w:hAnsi="Arial" w:cs="Arial"/>
          <w:spacing w:val="-1"/>
        </w:rPr>
        <w:t>phone</w:t>
      </w:r>
      <w:r w:rsidR="00A863BE" w:rsidRPr="006C2555">
        <w:rPr>
          <w:rFonts w:ascii="Arial" w:hAnsi="Arial" w:cs="Arial"/>
          <w:spacing w:val="-3"/>
        </w:rPr>
        <w:t xml:space="preserve"> </w:t>
      </w:r>
      <w:r w:rsidR="00517B91">
        <w:rPr>
          <w:rFonts w:ascii="Arial" w:hAnsi="Arial" w:cs="Arial"/>
          <w:spacing w:val="-1"/>
        </w:rPr>
        <w:t xml:space="preserve">system </w:t>
      </w:r>
    </w:p>
    <w:p w14:paraId="0CFC4E9B" w14:textId="7551D07C" w:rsidR="00517B91" w:rsidRPr="00517B91" w:rsidRDefault="00517B91" w:rsidP="00427AD4">
      <w:pPr>
        <w:pStyle w:val="BodyText"/>
        <w:numPr>
          <w:ilvl w:val="0"/>
          <w:numId w:val="22"/>
        </w:numPr>
        <w:spacing w:line="276" w:lineRule="auto"/>
        <w:ind w:left="1980" w:right="1720"/>
        <w:rPr>
          <w:rFonts w:ascii="Arial" w:hAnsi="Arial" w:cs="Arial"/>
        </w:rPr>
      </w:pPr>
      <w:r>
        <w:rPr>
          <w:rFonts w:ascii="Arial" w:hAnsi="Arial" w:cs="Arial"/>
          <w:spacing w:val="-1"/>
        </w:rPr>
        <w:t>A dual handset interpreter phone is stored in the nurse server in every Med/Surg patient room</w:t>
      </w:r>
    </w:p>
    <w:p w14:paraId="3E723BC4" w14:textId="77777777" w:rsidR="00A863BE" w:rsidRPr="006C2555" w:rsidRDefault="00A863BE" w:rsidP="00A863BE">
      <w:pPr>
        <w:spacing w:line="276" w:lineRule="auto"/>
        <w:ind w:left="1440" w:right="1720"/>
        <w:rPr>
          <w:rFonts w:ascii="Arial" w:eastAsia="Calibri" w:hAnsi="Arial" w:cs="Arial"/>
          <w:sz w:val="19"/>
          <w:szCs w:val="19"/>
        </w:rPr>
      </w:pPr>
    </w:p>
    <w:p w14:paraId="3F6BADAA" w14:textId="7678CD48" w:rsidR="00A863BE" w:rsidRPr="00DE1DEC" w:rsidRDefault="00A863BE" w:rsidP="00A863BE">
      <w:pPr>
        <w:pStyle w:val="BodyText"/>
        <w:spacing w:line="276" w:lineRule="auto"/>
        <w:ind w:left="1440" w:right="1720" w:firstLine="0"/>
        <w:rPr>
          <w:rFonts w:ascii="Arial" w:hAnsi="Arial" w:cs="Arial"/>
          <w:spacing w:val="-1"/>
        </w:rPr>
      </w:pPr>
      <w:r w:rsidRPr="006C2555">
        <w:rPr>
          <w:rFonts w:ascii="Arial" w:hAnsi="Arial" w:cs="Arial"/>
        </w:rPr>
        <w:t>These</w:t>
      </w:r>
      <w:r w:rsidRPr="006C2555">
        <w:rPr>
          <w:rFonts w:ascii="Arial" w:hAnsi="Arial" w:cs="Arial"/>
          <w:spacing w:val="-3"/>
        </w:rPr>
        <w:t xml:space="preserve"> </w:t>
      </w:r>
      <w:r w:rsidRPr="006C2555">
        <w:rPr>
          <w:rFonts w:ascii="Arial" w:hAnsi="Arial" w:cs="Arial"/>
          <w:spacing w:val="-1"/>
        </w:rPr>
        <w:t>services</w:t>
      </w:r>
      <w:r w:rsidRPr="006C2555">
        <w:rPr>
          <w:rFonts w:ascii="Arial" w:hAnsi="Arial" w:cs="Arial"/>
          <w:spacing w:val="-3"/>
        </w:rPr>
        <w:t xml:space="preserve"> </w:t>
      </w:r>
      <w:r w:rsidRPr="006C2555">
        <w:rPr>
          <w:rFonts w:ascii="Arial" w:hAnsi="Arial" w:cs="Arial"/>
        </w:rPr>
        <w:t>are</w:t>
      </w:r>
      <w:r w:rsidRPr="006C2555">
        <w:rPr>
          <w:rFonts w:ascii="Arial" w:hAnsi="Arial" w:cs="Arial"/>
          <w:spacing w:val="-3"/>
        </w:rPr>
        <w:t xml:space="preserve"> </w:t>
      </w:r>
      <w:r w:rsidRPr="006C2555">
        <w:rPr>
          <w:rFonts w:ascii="Arial" w:hAnsi="Arial" w:cs="Arial"/>
          <w:spacing w:val="-1"/>
        </w:rPr>
        <w:t>available</w:t>
      </w:r>
      <w:r w:rsidRPr="006C2555">
        <w:rPr>
          <w:rFonts w:ascii="Arial" w:hAnsi="Arial" w:cs="Arial"/>
          <w:spacing w:val="-4"/>
        </w:rPr>
        <w:t xml:space="preserve"> </w:t>
      </w:r>
      <w:r w:rsidRPr="006C2555">
        <w:rPr>
          <w:rFonts w:ascii="Arial" w:hAnsi="Arial" w:cs="Arial"/>
        </w:rPr>
        <w:t>to</w:t>
      </w:r>
      <w:r w:rsidRPr="006C2555">
        <w:rPr>
          <w:rFonts w:ascii="Arial" w:hAnsi="Arial" w:cs="Arial"/>
          <w:spacing w:val="-2"/>
        </w:rPr>
        <w:t xml:space="preserve"> </w:t>
      </w:r>
      <w:r w:rsidRPr="006C2555">
        <w:rPr>
          <w:rFonts w:ascii="Arial" w:hAnsi="Arial" w:cs="Arial"/>
        </w:rPr>
        <w:t>all</w:t>
      </w:r>
      <w:r w:rsidRPr="006C2555">
        <w:rPr>
          <w:rFonts w:ascii="Arial" w:hAnsi="Arial" w:cs="Arial"/>
          <w:spacing w:val="-5"/>
        </w:rPr>
        <w:t xml:space="preserve"> </w:t>
      </w:r>
      <w:r w:rsidRPr="006C2555">
        <w:rPr>
          <w:rFonts w:ascii="Arial" w:hAnsi="Arial" w:cs="Arial"/>
          <w:spacing w:val="-1"/>
        </w:rPr>
        <w:t>departments</w:t>
      </w:r>
      <w:r w:rsidRPr="006C2555">
        <w:rPr>
          <w:rFonts w:ascii="Arial" w:hAnsi="Arial" w:cs="Arial"/>
          <w:spacing w:val="-3"/>
        </w:rPr>
        <w:t xml:space="preserve"> </w:t>
      </w:r>
      <w:r w:rsidRPr="006C2555">
        <w:rPr>
          <w:rFonts w:ascii="Arial" w:hAnsi="Arial" w:cs="Arial"/>
          <w:spacing w:val="-2"/>
        </w:rPr>
        <w:t>at</w:t>
      </w:r>
      <w:r w:rsidRPr="006C2555">
        <w:rPr>
          <w:rFonts w:ascii="Arial" w:hAnsi="Arial" w:cs="Arial"/>
          <w:spacing w:val="-4"/>
        </w:rPr>
        <w:t xml:space="preserve"> </w:t>
      </w:r>
      <w:r w:rsidRPr="006C2555">
        <w:rPr>
          <w:rFonts w:ascii="Arial" w:hAnsi="Arial" w:cs="Arial"/>
        </w:rPr>
        <w:t>no</w:t>
      </w:r>
      <w:r w:rsidRPr="006C2555">
        <w:rPr>
          <w:rFonts w:ascii="Arial" w:hAnsi="Arial" w:cs="Arial"/>
          <w:spacing w:val="-2"/>
        </w:rPr>
        <w:t xml:space="preserve"> </w:t>
      </w:r>
      <w:r w:rsidRPr="006C2555">
        <w:rPr>
          <w:rFonts w:ascii="Arial" w:hAnsi="Arial" w:cs="Arial"/>
          <w:spacing w:val="-1"/>
        </w:rPr>
        <w:t>cost.</w:t>
      </w:r>
      <w:r w:rsidRPr="006C2555">
        <w:rPr>
          <w:rFonts w:ascii="Arial" w:hAnsi="Arial" w:cs="Arial"/>
          <w:spacing w:val="47"/>
        </w:rPr>
        <w:t xml:space="preserve"> </w:t>
      </w:r>
      <w:r w:rsidRPr="006C2555">
        <w:rPr>
          <w:rFonts w:ascii="Arial" w:hAnsi="Arial" w:cs="Arial"/>
          <w:spacing w:val="-1"/>
        </w:rPr>
        <w:t>Please</w:t>
      </w:r>
      <w:r w:rsidRPr="006C2555">
        <w:rPr>
          <w:rFonts w:ascii="Arial" w:hAnsi="Arial" w:cs="Arial"/>
          <w:spacing w:val="-4"/>
        </w:rPr>
        <w:t xml:space="preserve"> </w:t>
      </w:r>
      <w:r w:rsidRPr="006C2555">
        <w:rPr>
          <w:rFonts w:ascii="Arial" w:hAnsi="Arial" w:cs="Arial"/>
          <w:spacing w:val="-1"/>
        </w:rPr>
        <w:t>access</w:t>
      </w:r>
      <w:r w:rsidRPr="006C2555">
        <w:rPr>
          <w:rFonts w:ascii="Arial" w:hAnsi="Arial" w:cs="Arial"/>
          <w:spacing w:val="-3"/>
        </w:rPr>
        <w:t xml:space="preserve"> </w:t>
      </w:r>
      <w:r w:rsidRPr="006C2555">
        <w:rPr>
          <w:rFonts w:ascii="Arial" w:hAnsi="Arial" w:cs="Arial"/>
          <w:spacing w:val="-1"/>
        </w:rPr>
        <w:t>Interpreter</w:t>
      </w:r>
      <w:r w:rsidR="006B21A9">
        <w:rPr>
          <w:rFonts w:ascii="Arial" w:hAnsi="Arial" w:cs="Arial"/>
          <w:spacing w:val="79"/>
          <w:w w:val="99"/>
        </w:rPr>
        <w:t xml:space="preserve"> </w:t>
      </w:r>
      <w:r w:rsidRPr="006C2555">
        <w:rPr>
          <w:rFonts w:ascii="Arial" w:hAnsi="Arial" w:cs="Arial"/>
          <w:spacing w:val="-1"/>
        </w:rPr>
        <w:t>Services</w:t>
      </w:r>
      <w:r w:rsidRPr="006C2555">
        <w:rPr>
          <w:rFonts w:ascii="Arial" w:hAnsi="Arial" w:cs="Arial"/>
          <w:spacing w:val="-3"/>
        </w:rPr>
        <w:t xml:space="preserve"> </w:t>
      </w:r>
      <w:r w:rsidRPr="006C2555">
        <w:rPr>
          <w:rFonts w:ascii="Arial" w:hAnsi="Arial" w:cs="Arial"/>
        </w:rPr>
        <w:t>by</w:t>
      </w:r>
      <w:r w:rsidRPr="006C2555">
        <w:rPr>
          <w:rFonts w:ascii="Arial" w:hAnsi="Arial" w:cs="Arial"/>
          <w:spacing w:val="-2"/>
        </w:rPr>
        <w:t xml:space="preserve"> </w:t>
      </w:r>
      <w:r w:rsidRPr="006C2555">
        <w:rPr>
          <w:rFonts w:ascii="Arial" w:hAnsi="Arial" w:cs="Arial"/>
          <w:spacing w:val="-1"/>
        </w:rPr>
        <w:t>calling</w:t>
      </w:r>
      <w:r w:rsidRPr="006C2555">
        <w:rPr>
          <w:rFonts w:ascii="Arial" w:hAnsi="Arial" w:cs="Arial"/>
          <w:spacing w:val="-2"/>
        </w:rPr>
        <w:t xml:space="preserve"> </w:t>
      </w:r>
      <w:r w:rsidR="00DE1DEC">
        <w:rPr>
          <w:rFonts w:ascii="Arial" w:hAnsi="Arial" w:cs="Arial"/>
          <w:spacing w:val="-1"/>
        </w:rPr>
        <w:t>x61077 or 415.600-1077.</w:t>
      </w:r>
    </w:p>
    <w:p w14:paraId="20F215F9" w14:textId="77777777" w:rsidR="00A863BE" w:rsidRDefault="00A863BE" w:rsidP="00A863BE">
      <w:pPr>
        <w:pStyle w:val="BodyText"/>
        <w:spacing w:line="276" w:lineRule="auto"/>
        <w:ind w:left="1440" w:right="1720" w:firstLine="0"/>
        <w:rPr>
          <w:rFonts w:ascii="Arial" w:hAnsi="Arial" w:cs="Arial"/>
        </w:rPr>
      </w:pPr>
    </w:p>
    <w:p w14:paraId="0241A250" w14:textId="77777777" w:rsidR="00A863BE" w:rsidRPr="00A863BE" w:rsidRDefault="00A863BE" w:rsidP="00A863BE">
      <w:pPr>
        <w:pStyle w:val="Heading2"/>
        <w:spacing w:line="276" w:lineRule="auto"/>
        <w:ind w:left="1440" w:right="1720"/>
        <w:rPr>
          <w:rFonts w:ascii="Arial" w:hAnsi="Arial" w:cs="Arial"/>
        </w:rPr>
      </w:pPr>
      <w:r w:rsidRPr="00A863BE">
        <w:rPr>
          <w:rFonts w:ascii="Arial" w:hAnsi="Arial" w:cs="Arial"/>
          <w:noProof/>
          <w:color w:val="00A9A0"/>
        </w:rPr>
        <w:drawing>
          <wp:anchor distT="0" distB="0" distL="114300" distR="114300" simplePos="0" relativeHeight="251785216" behindDoc="0" locked="0" layoutInCell="1" allowOverlap="1" wp14:anchorId="06F3B247" wp14:editId="4E0AF189">
            <wp:simplePos x="0" y="0"/>
            <wp:positionH relativeFrom="page">
              <wp:posOffset>5827646</wp:posOffset>
            </wp:positionH>
            <wp:positionV relativeFrom="paragraph">
              <wp:posOffset>84894</wp:posOffset>
            </wp:positionV>
            <wp:extent cx="1355090" cy="1661795"/>
            <wp:effectExtent l="0" t="0" r="0" b="0"/>
            <wp:wrapSquare wrapText="bothSides"/>
            <wp:docPr id="27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55090" cy="16617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63BE">
        <w:rPr>
          <w:rFonts w:ascii="Arial" w:hAnsi="Arial" w:cs="Arial"/>
          <w:color w:val="00A9A0"/>
          <w:spacing w:val="12"/>
        </w:rPr>
        <w:t>Respiratory</w:t>
      </w:r>
      <w:r w:rsidRPr="00A863BE">
        <w:rPr>
          <w:rFonts w:ascii="Arial" w:hAnsi="Arial" w:cs="Arial"/>
          <w:color w:val="00A9A0"/>
          <w:spacing w:val="20"/>
        </w:rPr>
        <w:t xml:space="preserve"> </w:t>
      </w:r>
      <w:r w:rsidRPr="00A863BE">
        <w:rPr>
          <w:rFonts w:ascii="Arial" w:hAnsi="Arial" w:cs="Arial"/>
          <w:color w:val="00A9A0"/>
          <w:spacing w:val="12"/>
        </w:rPr>
        <w:t>Etiquette</w:t>
      </w:r>
      <w:r w:rsidRPr="00A863BE">
        <w:rPr>
          <w:rFonts w:ascii="Arial" w:hAnsi="Arial" w:cs="Arial"/>
          <w:color w:val="00A9A0"/>
          <w:spacing w:val="20"/>
        </w:rPr>
        <w:t xml:space="preserve"> </w:t>
      </w:r>
      <w:r w:rsidRPr="00A863BE">
        <w:rPr>
          <w:rFonts w:ascii="Arial" w:hAnsi="Arial" w:cs="Arial"/>
          <w:color w:val="00A9A0"/>
          <w:spacing w:val="13"/>
        </w:rPr>
        <w:t>Stations</w:t>
      </w:r>
    </w:p>
    <w:p w14:paraId="2AFC9B06" w14:textId="77777777" w:rsidR="00A863BE" w:rsidRPr="006C2555" w:rsidRDefault="00A863BE" w:rsidP="00A863BE">
      <w:pPr>
        <w:pStyle w:val="BodyText"/>
        <w:spacing w:line="276" w:lineRule="auto"/>
        <w:ind w:left="1440" w:right="1720" w:firstLine="0"/>
        <w:rPr>
          <w:rFonts w:ascii="Arial" w:hAnsi="Arial" w:cs="Arial"/>
        </w:rPr>
      </w:pPr>
      <w:r w:rsidRPr="006C2555">
        <w:rPr>
          <w:rFonts w:ascii="Arial" w:hAnsi="Arial" w:cs="Arial"/>
        </w:rPr>
        <w:t>To</w:t>
      </w:r>
      <w:r w:rsidRPr="006C2555">
        <w:rPr>
          <w:rFonts w:ascii="Arial" w:hAnsi="Arial" w:cs="Arial"/>
          <w:spacing w:val="-3"/>
        </w:rPr>
        <w:t xml:space="preserve"> </w:t>
      </w:r>
      <w:r w:rsidRPr="006C2555">
        <w:rPr>
          <w:rFonts w:ascii="Arial" w:hAnsi="Arial" w:cs="Arial"/>
          <w:spacing w:val="-1"/>
        </w:rPr>
        <w:t>prevent</w:t>
      </w:r>
      <w:r w:rsidRPr="006C2555">
        <w:rPr>
          <w:rFonts w:ascii="Arial" w:hAnsi="Arial" w:cs="Arial"/>
          <w:spacing w:val="-4"/>
        </w:rPr>
        <w:t xml:space="preserve"> </w:t>
      </w:r>
      <w:r w:rsidRPr="006C2555">
        <w:rPr>
          <w:rFonts w:ascii="Arial" w:hAnsi="Arial" w:cs="Arial"/>
        </w:rPr>
        <w:t>the</w:t>
      </w:r>
      <w:r w:rsidRPr="006C2555">
        <w:rPr>
          <w:rFonts w:ascii="Arial" w:hAnsi="Arial" w:cs="Arial"/>
          <w:spacing w:val="-4"/>
        </w:rPr>
        <w:t xml:space="preserve"> </w:t>
      </w:r>
      <w:r w:rsidRPr="006C2555">
        <w:rPr>
          <w:rFonts w:ascii="Arial" w:hAnsi="Arial" w:cs="Arial"/>
          <w:spacing w:val="-1"/>
        </w:rPr>
        <w:t>transmission</w:t>
      </w:r>
      <w:r w:rsidRPr="006C2555">
        <w:rPr>
          <w:rFonts w:ascii="Arial" w:hAnsi="Arial" w:cs="Arial"/>
          <w:spacing w:val="-2"/>
        </w:rPr>
        <w:t xml:space="preserve"> </w:t>
      </w:r>
      <w:r w:rsidRPr="006C2555">
        <w:rPr>
          <w:rFonts w:ascii="Arial" w:hAnsi="Arial" w:cs="Arial"/>
          <w:spacing w:val="-1"/>
        </w:rPr>
        <w:t>of respiratory</w:t>
      </w:r>
      <w:r w:rsidRPr="006C2555">
        <w:rPr>
          <w:rFonts w:ascii="Arial" w:hAnsi="Arial" w:cs="Arial"/>
          <w:spacing w:val="33"/>
          <w:w w:val="99"/>
        </w:rPr>
        <w:t xml:space="preserve"> </w:t>
      </w:r>
      <w:r w:rsidRPr="006C2555">
        <w:rPr>
          <w:rFonts w:ascii="Arial" w:hAnsi="Arial" w:cs="Arial"/>
          <w:spacing w:val="-1"/>
        </w:rPr>
        <w:t>infections,</w:t>
      </w:r>
      <w:r w:rsidRPr="006C2555">
        <w:rPr>
          <w:rFonts w:ascii="Arial" w:hAnsi="Arial" w:cs="Arial"/>
          <w:spacing w:val="-9"/>
        </w:rPr>
        <w:t xml:space="preserve"> </w:t>
      </w:r>
      <w:r w:rsidRPr="006C2555">
        <w:rPr>
          <w:rFonts w:ascii="Arial" w:hAnsi="Arial" w:cs="Arial"/>
          <w:spacing w:val="-1"/>
        </w:rPr>
        <w:t>complimentary</w:t>
      </w:r>
      <w:r w:rsidRPr="006C2555">
        <w:rPr>
          <w:rFonts w:ascii="Arial" w:hAnsi="Arial" w:cs="Arial"/>
          <w:spacing w:val="-6"/>
        </w:rPr>
        <w:t xml:space="preserve"> </w:t>
      </w:r>
      <w:r w:rsidRPr="006C2555">
        <w:rPr>
          <w:rFonts w:ascii="Arial" w:hAnsi="Arial" w:cs="Arial"/>
          <w:spacing w:val="-1"/>
        </w:rPr>
        <w:t>respiratory</w:t>
      </w:r>
      <w:r w:rsidRPr="006C2555">
        <w:rPr>
          <w:rFonts w:ascii="Arial" w:hAnsi="Arial" w:cs="Arial"/>
          <w:spacing w:val="-6"/>
        </w:rPr>
        <w:t xml:space="preserve"> </w:t>
      </w:r>
      <w:r w:rsidRPr="006C2555">
        <w:rPr>
          <w:rFonts w:ascii="Arial" w:hAnsi="Arial" w:cs="Arial"/>
          <w:spacing w:val="-1"/>
        </w:rPr>
        <w:t>etiquette</w:t>
      </w:r>
      <w:r w:rsidRPr="006C2555">
        <w:rPr>
          <w:rFonts w:ascii="Arial" w:hAnsi="Arial" w:cs="Arial"/>
          <w:spacing w:val="68"/>
          <w:w w:val="99"/>
        </w:rPr>
        <w:t xml:space="preserve"> </w:t>
      </w:r>
      <w:r w:rsidRPr="006C2555">
        <w:rPr>
          <w:rFonts w:ascii="Arial" w:hAnsi="Arial" w:cs="Arial"/>
        </w:rPr>
        <w:t>stations</w:t>
      </w:r>
      <w:r w:rsidRPr="006C2555">
        <w:rPr>
          <w:rFonts w:ascii="Arial" w:hAnsi="Arial" w:cs="Arial"/>
          <w:spacing w:val="-3"/>
        </w:rPr>
        <w:t xml:space="preserve"> </w:t>
      </w:r>
      <w:r w:rsidRPr="006C2555">
        <w:rPr>
          <w:rFonts w:ascii="Arial" w:hAnsi="Arial" w:cs="Arial"/>
          <w:spacing w:val="-1"/>
        </w:rPr>
        <w:t>with gloves,</w:t>
      </w:r>
      <w:r w:rsidRPr="006C2555">
        <w:rPr>
          <w:rFonts w:ascii="Arial" w:hAnsi="Arial" w:cs="Arial"/>
          <w:spacing w:val="-5"/>
        </w:rPr>
        <w:t xml:space="preserve"> antibacterial </w:t>
      </w:r>
      <w:r w:rsidRPr="006C2555">
        <w:rPr>
          <w:rFonts w:ascii="Arial" w:hAnsi="Arial" w:cs="Arial"/>
          <w:spacing w:val="-1"/>
        </w:rPr>
        <w:t>gel,</w:t>
      </w:r>
      <w:r w:rsidRPr="006C2555">
        <w:rPr>
          <w:rFonts w:ascii="Arial" w:hAnsi="Arial" w:cs="Arial"/>
          <w:spacing w:val="-5"/>
        </w:rPr>
        <w:t xml:space="preserve"> </w:t>
      </w:r>
      <w:r w:rsidRPr="006C2555">
        <w:rPr>
          <w:rFonts w:ascii="Arial" w:hAnsi="Arial" w:cs="Arial"/>
        </w:rPr>
        <w:t>and</w:t>
      </w:r>
      <w:r w:rsidRPr="006C2555">
        <w:rPr>
          <w:rFonts w:ascii="Arial" w:hAnsi="Arial" w:cs="Arial"/>
          <w:spacing w:val="-3"/>
        </w:rPr>
        <w:t xml:space="preserve"> </w:t>
      </w:r>
      <w:r w:rsidRPr="006C2555">
        <w:rPr>
          <w:rFonts w:ascii="Arial" w:hAnsi="Arial" w:cs="Arial"/>
          <w:spacing w:val="-1"/>
        </w:rPr>
        <w:t>masks</w:t>
      </w:r>
      <w:r w:rsidRPr="006C2555">
        <w:rPr>
          <w:rFonts w:ascii="Arial" w:hAnsi="Arial" w:cs="Arial"/>
          <w:spacing w:val="-3"/>
        </w:rPr>
        <w:t xml:space="preserve"> </w:t>
      </w:r>
      <w:r w:rsidRPr="006C2555">
        <w:rPr>
          <w:rFonts w:ascii="Arial" w:hAnsi="Arial" w:cs="Arial"/>
        </w:rPr>
        <w:t>are</w:t>
      </w:r>
      <w:r w:rsidRPr="006C2555">
        <w:rPr>
          <w:rFonts w:ascii="Arial" w:hAnsi="Arial" w:cs="Arial"/>
          <w:spacing w:val="-2"/>
        </w:rPr>
        <w:t xml:space="preserve"> </w:t>
      </w:r>
      <w:r w:rsidRPr="006C2555">
        <w:rPr>
          <w:rFonts w:ascii="Arial" w:hAnsi="Arial" w:cs="Arial"/>
          <w:spacing w:val="-1"/>
        </w:rPr>
        <w:t>available</w:t>
      </w:r>
      <w:r w:rsidRPr="006C2555">
        <w:rPr>
          <w:rFonts w:ascii="Arial" w:hAnsi="Arial" w:cs="Arial"/>
          <w:spacing w:val="-7"/>
        </w:rPr>
        <w:t xml:space="preserve"> </w:t>
      </w:r>
      <w:r w:rsidR="00DC5AA1">
        <w:rPr>
          <w:rFonts w:ascii="Arial" w:hAnsi="Arial" w:cs="Arial"/>
        </w:rPr>
        <w:t>in the main registration areas and on each floor</w:t>
      </w:r>
      <w:r w:rsidRPr="006C2555">
        <w:rPr>
          <w:rFonts w:ascii="Arial" w:hAnsi="Arial" w:cs="Arial"/>
        </w:rPr>
        <w:t>.</w:t>
      </w:r>
    </w:p>
    <w:p w14:paraId="37D4055B" w14:textId="77777777" w:rsidR="00A863BE" w:rsidRPr="006C2555" w:rsidRDefault="00A863BE" w:rsidP="00A863BE">
      <w:pPr>
        <w:spacing w:line="276" w:lineRule="auto"/>
        <w:ind w:left="1440" w:right="1720"/>
        <w:rPr>
          <w:rFonts w:ascii="Arial" w:eastAsia="Calibri" w:hAnsi="Arial" w:cs="Arial"/>
          <w:sz w:val="24"/>
          <w:szCs w:val="24"/>
        </w:rPr>
      </w:pPr>
    </w:p>
    <w:p w14:paraId="5BDE4C2C" w14:textId="77777777" w:rsidR="00A863BE" w:rsidRPr="006C2555" w:rsidRDefault="00A863BE" w:rsidP="00A863BE">
      <w:pPr>
        <w:pStyle w:val="BodyText"/>
        <w:spacing w:line="276" w:lineRule="auto"/>
        <w:ind w:left="1440" w:right="1720" w:firstLine="0"/>
        <w:rPr>
          <w:rFonts w:ascii="Arial" w:hAnsi="Arial" w:cs="Arial"/>
        </w:rPr>
      </w:pPr>
    </w:p>
    <w:p w14:paraId="7A1D2533" w14:textId="77777777" w:rsidR="00537317" w:rsidRPr="00A863BE" w:rsidRDefault="00537317" w:rsidP="00A863BE">
      <w:pPr>
        <w:tabs>
          <w:tab w:val="left" w:pos="10260"/>
        </w:tabs>
        <w:spacing w:line="276" w:lineRule="auto"/>
        <w:ind w:left="1440"/>
        <w:rPr>
          <w:rFonts w:ascii="Arial" w:eastAsia="Calibri" w:hAnsi="Arial" w:cs="Arial"/>
          <w:sz w:val="24"/>
          <w:szCs w:val="24"/>
        </w:rPr>
      </w:pPr>
    </w:p>
    <w:p w14:paraId="4B2900F9" w14:textId="77777777" w:rsidR="00FF5541" w:rsidRPr="00A863BE" w:rsidRDefault="00FF5541" w:rsidP="00BC4E0F">
      <w:pPr>
        <w:tabs>
          <w:tab w:val="left" w:pos="10260"/>
        </w:tabs>
        <w:spacing w:line="276" w:lineRule="auto"/>
        <w:rPr>
          <w:rFonts w:ascii="Arial" w:eastAsia="Calibri" w:hAnsi="Arial" w:cs="Arial"/>
          <w:sz w:val="24"/>
          <w:szCs w:val="24"/>
        </w:rPr>
      </w:pPr>
    </w:p>
    <w:p w14:paraId="7F173C93" w14:textId="77777777" w:rsidR="00537317" w:rsidRPr="00A863BE" w:rsidRDefault="00537317" w:rsidP="00A863BE">
      <w:pPr>
        <w:tabs>
          <w:tab w:val="left" w:pos="10260"/>
        </w:tabs>
        <w:spacing w:line="276" w:lineRule="auto"/>
        <w:ind w:left="1440"/>
        <w:jc w:val="center"/>
        <w:rPr>
          <w:rFonts w:ascii="Arial" w:eastAsia="Calibri" w:hAnsi="Arial" w:cs="Arial"/>
          <w:sz w:val="24"/>
          <w:szCs w:val="24"/>
        </w:rPr>
      </w:pPr>
    </w:p>
    <w:p w14:paraId="397BD7BA" w14:textId="77777777" w:rsidR="00537317" w:rsidRPr="00A863BE" w:rsidRDefault="00537317" w:rsidP="00A863BE">
      <w:pPr>
        <w:tabs>
          <w:tab w:val="left" w:pos="10260"/>
        </w:tabs>
        <w:spacing w:line="276" w:lineRule="auto"/>
        <w:ind w:left="1440"/>
        <w:jc w:val="center"/>
        <w:rPr>
          <w:rFonts w:ascii="Arial" w:eastAsia="Calibri" w:hAnsi="Arial" w:cs="Arial"/>
          <w:sz w:val="24"/>
          <w:szCs w:val="24"/>
        </w:rPr>
        <w:sectPr w:rsidR="00537317" w:rsidRPr="00A863BE" w:rsidSect="00544F89">
          <w:type w:val="continuous"/>
          <w:pgSz w:w="12240" w:h="15840"/>
          <w:pgMar w:top="1440" w:right="0" w:bottom="1580" w:left="260" w:header="0" w:footer="720" w:gutter="0"/>
          <w:cols w:space="720"/>
          <w:docGrid w:linePitch="299"/>
        </w:sectPr>
      </w:pPr>
    </w:p>
    <w:p w14:paraId="5F0FCC04" w14:textId="77777777" w:rsidR="00A863BE" w:rsidRPr="00A863BE" w:rsidRDefault="00A863BE" w:rsidP="00A863BE">
      <w:pPr>
        <w:pStyle w:val="Heading2"/>
        <w:spacing w:line="276" w:lineRule="auto"/>
        <w:ind w:left="1440" w:right="1720"/>
        <w:rPr>
          <w:rFonts w:ascii="Arial" w:hAnsi="Arial" w:cs="Arial"/>
          <w:color w:val="00A9A0"/>
        </w:rPr>
      </w:pPr>
      <w:r w:rsidRPr="00A863BE">
        <w:rPr>
          <w:rFonts w:ascii="Arial" w:hAnsi="Arial" w:cs="Arial"/>
          <w:color w:val="00A9A0"/>
          <w:spacing w:val="13"/>
        </w:rPr>
        <w:t>Wheelchairs and Gurneys</w:t>
      </w:r>
    </w:p>
    <w:p w14:paraId="7C12A04C" w14:textId="77777777" w:rsidR="00A863BE" w:rsidRPr="00A863BE" w:rsidRDefault="00A863BE" w:rsidP="003E3F12">
      <w:pPr>
        <w:pStyle w:val="BodyText"/>
        <w:tabs>
          <w:tab w:val="left" w:pos="2260"/>
        </w:tabs>
        <w:spacing w:line="276" w:lineRule="auto"/>
        <w:ind w:left="1440" w:right="1720" w:firstLine="0"/>
        <w:rPr>
          <w:rFonts w:ascii="Arial" w:hAnsi="Arial" w:cs="Arial"/>
        </w:rPr>
      </w:pPr>
      <w:r w:rsidRPr="00A863BE">
        <w:rPr>
          <w:rFonts w:ascii="Arial" w:hAnsi="Arial" w:cs="Arial"/>
        </w:rPr>
        <w:t>Wheelchairs and gurneys are available for general patient use</w:t>
      </w:r>
      <w:r w:rsidR="003E3F12">
        <w:rPr>
          <w:rFonts w:ascii="Arial" w:hAnsi="Arial" w:cs="Arial"/>
        </w:rPr>
        <w:t xml:space="preserve"> </w:t>
      </w:r>
      <w:r w:rsidRPr="00A863BE">
        <w:rPr>
          <w:rFonts w:ascii="Arial" w:hAnsi="Arial" w:cs="Arial"/>
        </w:rPr>
        <w:t>and are tagged with Aeroscout RFID (GPS tracking devices) to facilitate ease of location for patient use.</w:t>
      </w:r>
      <w:r w:rsidR="003E3F12">
        <w:rPr>
          <w:rFonts w:ascii="Arial" w:hAnsi="Arial" w:cs="Arial"/>
        </w:rPr>
        <w:t xml:space="preserve"> </w:t>
      </w:r>
      <w:r w:rsidRPr="00A863BE">
        <w:rPr>
          <w:rFonts w:ascii="Arial" w:hAnsi="Arial" w:cs="Arial"/>
        </w:rPr>
        <w:t>Equipment will be cleaned after each patient use by clinical or transport staff.</w:t>
      </w:r>
    </w:p>
    <w:p w14:paraId="719C848F" w14:textId="77777777" w:rsidR="00A863BE" w:rsidRPr="00A863BE" w:rsidRDefault="00A863BE" w:rsidP="00A863BE">
      <w:pPr>
        <w:pStyle w:val="Heading2"/>
        <w:tabs>
          <w:tab w:val="left" w:pos="10260"/>
        </w:tabs>
        <w:spacing w:line="276" w:lineRule="auto"/>
        <w:ind w:left="1440" w:right="1630"/>
        <w:rPr>
          <w:rFonts w:ascii="Arial" w:hAnsi="Arial" w:cs="Arial"/>
          <w:color w:val="00A9A0"/>
          <w:spacing w:val="12"/>
          <w:sz w:val="24"/>
          <w:szCs w:val="24"/>
        </w:rPr>
      </w:pPr>
    </w:p>
    <w:p w14:paraId="1C965305" w14:textId="77777777" w:rsidR="00C119E1" w:rsidRPr="00C119E1" w:rsidRDefault="00C119E1" w:rsidP="00C119E1">
      <w:pPr>
        <w:pStyle w:val="Heading2"/>
        <w:spacing w:line="276" w:lineRule="auto"/>
        <w:ind w:left="1440" w:right="1627"/>
        <w:rPr>
          <w:rFonts w:ascii="Arial" w:hAnsi="Arial" w:cs="Arial"/>
          <w:color w:val="00A9A0"/>
          <w:spacing w:val="12"/>
        </w:rPr>
      </w:pPr>
      <w:r w:rsidRPr="00C119E1">
        <w:rPr>
          <w:rFonts w:ascii="Arial" w:hAnsi="Arial" w:cs="Arial"/>
          <w:color w:val="00A9A0"/>
          <w:spacing w:val="12"/>
        </w:rPr>
        <w:t>Lost and Found</w:t>
      </w:r>
    </w:p>
    <w:p w14:paraId="4DFB9E0A" w14:textId="51C07035" w:rsidR="00C119E1" w:rsidRPr="00C119E1" w:rsidRDefault="00C119E1" w:rsidP="00C119E1">
      <w:pPr>
        <w:pStyle w:val="Heading2"/>
        <w:spacing w:line="276" w:lineRule="auto"/>
        <w:ind w:left="1440" w:right="1714"/>
        <w:rPr>
          <w:rFonts w:ascii="Arial" w:hAnsi="Arial" w:cs="Arial"/>
          <w:sz w:val="24"/>
          <w:szCs w:val="24"/>
        </w:rPr>
      </w:pPr>
      <w:r w:rsidRPr="00C119E1">
        <w:rPr>
          <w:rFonts w:ascii="Arial" w:hAnsi="Arial" w:cs="Arial"/>
          <w:sz w:val="24"/>
          <w:szCs w:val="24"/>
        </w:rPr>
        <w:t xml:space="preserve">Lost and found is located in the </w:t>
      </w:r>
      <w:r w:rsidRPr="00DE1DEC">
        <w:rPr>
          <w:rFonts w:ascii="Arial" w:hAnsi="Arial" w:cs="Arial"/>
          <w:sz w:val="24"/>
          <w:szCs w:val="24"/>
          <w:highlight w:val="green"/>
        </w:rPr>
        <w:t>1912 building on the 4</w:t>
      </w:r>
      <w:r w:rsidRPr="00DE1DEC">
        <w:rPr>
          <w:rFonts w:ascii="Arial" w:hAnsi="Arial" w:cs="Arial"/>
          <w:sz w:val="24"/>
          <w:szCs w:val="24"/>
          <w:highlight w:val="green"/>
          <w:vertAlign w:val="superscript"/>
        </w:rPr>
        <w:t>th</w:t>
      </w:r>
      <w:r w:rsidRPr="00DE1DEC">
        <w:rPr>
          <w:rFonts w:ascii="Arial" w:hAnsi="Arial" w:cs="Arial"/>
          <w:sz w:val="24"/>
          <w:szCs w:val="24"/>
          <w:highlight w:val="green"/>
        </w:rPr>
        <w:t xml:space="preserve"> floor</w:t>
      </w:r>
      <w:r w:rsidR="00DE1DEC">
        <w:rPr>
          <w:rFonts w:ascii="Arial" w:hAnsi="Arial" w:cs="Arial"/>
          <w:sz w:val="24"/>
          <w:szCs w:val="24"/>
        </w:rPr>
        <w:t xml:space="preserve">  </w:t>
      </w:r>
      <w:r w:rsidR="00DE1DEC" w:rsidRPr="00DE1DEC">
        <w:rPr>
          <w:rFonts w:ascii="Arial" w:hAnsi="Arial" w:cs="Arial"/>
          <w:sz w:val="24"/>
          <w:szCs w:val="24"/>
          <w:highlight w:val="green"/>
        </w:rPr>
        <w:t>CONFIRMED?</w:t>
      </w:r>
      <w:r w:rsidRPr="00DE1DEC">
        <w:rPr>
          <w:rFonts w:ascii="Arial" w:hAnsi="Arial" w:cs="Arial"/>
          <w:sz w:val="24"/>
          <w:szCs w:val="24"/>
          <w:highlight w:val="green"/>
        </w:rPr>
        <w:t>.</w:t>
      </w:r>
      <w:r w:rsidRPr="00C119E1">
        <w:rPr>
          <w:rFonts w:ascii="Arial" w:hAnsi="Arial" w:cs="Arial"/>
          <w:sz w:val="24"/>
          <w:szCs w:val="24"/>
        </w:rPr>
        <w:t xml:space="preserve"> </w:t>
      </w:r>
      <w:ins w:id="85" w:author="Tami Chin" w:date="2018-05-03T20:46:00Z">
        <w:r w:rsidR="00121F6D">
          <w:rPr>
            <w:rFonts w:ascii="Arial" w:hAnsi="Arial" w:cs="Arial"/>
            <w:sz w:val="24"/>
            <w:szCs w:val="24"/>
          </w:rPr>
          <w:t>Please confirm this with Milo Fanene.  I do not believe it is on the 4</w:t>
        </w:r>
        <w:r w:rsidR="00121F6D" w:rsidRPr="00121F6D">
          <w:rPr>
            <w:rFonts w:ascii="Arial" w:hAnsi="Arial" w:cs="Arial"/>
            <w:sz w:val="24"/>
            <w:szCs w:val="24"/>
            <w:vertAlign w:val="superscript"/>
            <w:rPrChange w:id="86" w:author="Tami Chin" w:date="2018-05-03T20:46:00Z">
              <w:rPr>
                <w:rFonts w:ascii="Arial" w:hAnsi="Arial" w:cs="Arial"/>
                <w:sz w:val="24"/>
                <w:szCs w:val="24"/>
              </w:rPr>
            </w:rPrChange>
          </w:rPr>
          <w:t>th</w:t>
        </w:r>
        <w:r w:rsidR="00121F6D">
          <w:rPr>
            <w:rFonts w:ascii="Arial" w:hAnsi="Arial" w:cs="Arial"/>
            <w:sz w:val="24"/>
            <w:szCs w:val="24"/>
          </w:rPr>
          <w:t xml:space="preserve"> floor, in the future state.  I believe it is on the 3</w:t>
        </w:r>
        <w:r w:rsidR="00121F6D" w:rsidRPr="00121F6D">
          <w:rPr>
            <w:rFonts w:ascii="Arial" w:hAnsi="Arial" w:cs="Arial"/>
            <w:sz w:val="24"/>
            <w:szCs w:val="24"/>
            <w:vertAlign w:val="superscript"/>
            <w:rPrChange w:id="87" w:author="Tami Chin" w:date="2018-05-03T20:46:00Z">
              <w:rPr>
                <w:rFonts w:ascii="Arial" w:hAnsi="Arial" w:cs="Arial"/>
                <w:sz w:val="24"/>
                <w:szCs w:val="24"/>
              </w:rPr>
            </w:rPrChange>
          </w:rPr>
          <w:t>rd</w:t>
        </w:r>
        <w:r w:rsidR="00121F6D">
          <w:rPr>
            <w:rFonts w:ascii="Arial" w:hAnsi="Arial" w:cs="Arial"/>
            <w:sz w:val="24"/>
            <w:szCs w:val="24"/>
          </w:rPr>
          <w:t xml:space="preserve"> floor.  </w:t>
        </w:r>
      </w:ins>
      <w:r w:rsidRPr="00C119E1">
        <w:rPr>
          <w:rFonts w:ascii="Arial" w:hAnsi="Arial" w:cs="Arial"/>
          <w:sz w:val="24"/>
          <w:szCs w:val="24"/>
        </w:rPr>
        <w:t xml:space="preserve">Please contact </w:t>
      </w:r>
      <w:r w:rsidR="00DC5AA1">
        <w:rPr>
          <w:rFonts w:ascii="Arial" w:hAnsi="Arial" w:cs="Arial"/>
          <w:sz w:val="24"/>
          <w:szCs w:val="24"/>
        </w:rPr>
        <w:t>S</w:t>
      </w:r>
      <w:r w:rsidRPr="00C119E1">
        <w:rPr>
          <w:rFonts w:ascii="Arial" w:hAnsi="Arial" w:cs="Arial"/>
          <w:sz w:val="24"/>
          <w:szCs w:val="24"/>
        </w:rPr>
        <w:t xml:space="preserve">ecurity at </w:t>
      </w:r>
      <w:r w:rsidR="0005435E" w:rsidRPr="00DE1DEC">
        <w:rPr>
          <w:rFonts w:ascii="Arial" w:hAnsi="Arial" w:cs="Arial"/>
          <w:sz w:val="24"/>
          <w:szCs w:val="24"/>
        </w:rPr>
        <w:t>415-600</w:t>
      </w:r>
      <w:r w:rsidRPr="00DE1DEC">
        <w:rPr>
          <w:rFonts w:ascii="Arial" w:hAnsi="Arial" w:cs="Arial"/>
          <w:sz w:val="24"/>
          <w:szCs w:val="24"/>
        </w:rPr>
        <w:t>-</w:t>
      </w:r>
      <w:r w:rsidR="00B0493E" w:rsidRPr="00DE1DEC">
        <w:rPr>
          <w:rFonts w:ascii="Arial" w:hAnsi="Arial" w:cs="Arial"/>
          <w:sz w:val="24"/>
          <w:szCs w:val="24"/>
        </w:rPr>
        <w:t>0837</w:t>
      </w:r>
      <w:r w:rsidRPr="00DE1DEC">
        <w:rPr>
          <w:rFonts w:ascii="Arial" w:hAnsi="Arial" w:cs="Arial"/>
          <w:sz w:val="24"/>
          <w:szCs w:val="24"/>
        </w:rPr>
        <w:t xml:space="preserve"> if you</w:t>
      </w:r>
      <w:r w:rsidRPr="00C119E1">
        <w:rPr>
          <w:rFonts w:ascii="Arial" w:hAnsi="Arial" w:cs="Arial"/>
          <w:sz w:val="24"/>
          <w:szCs w:val="24"/>
        </w:rPr>
        <w:t xml:space="preserve"> have a missing item that cannot be located. </w:t>
      </w:r>
    </w:p>
    <w:p w14:paraId="48EABA74" w14:textId="77777777" w:rsidR="00C119E1" w:rsidRPr="00C119E1" w:rsidRDefault="00C119E1" w:rsidP="00C119E1">
      <w:pPr>
        <w:pStyle w:val="Heading2"/>
        <w:spacing w:line="276" w:lineRule="auto"/>
        <w:ind w:left="1440" w:right="1714"/>
        <w:rPr>
          <w:rFonts w:ascii="Arial" w:hAnsi="Arial" w:cs="Arial"/>
          <w:sz w:val="24"/>
          <w:szCs w:val="24"/>
        </w:rPr>
      </w:pPr>
    </w:p>
    <w:p w14:paraId="6FFFBF4B" w14:textId="5E9D81D6" w:rsidR="00C119E1" w:rsidRPr="00C119E1" w:rsidRDefault="00C119E1" w:rsidP="00C119E1">
      <w:pPr>
        <w:pStyle w:val="Heading2"/>
        <w:spacing w:line="276" w:lineRule="auto"/>
        <w:ind w:left="1440" w:right="1714"/>
        <w:rPr>
          <w:rFonts w:ascii="Arial" w:hAnsi="Arial" w:cs="Arial"/>
          <w:sz w:val="24"/>
          <w:szCs w:val="24"/>
        </w:rPr>
      </w:pPr>
      <w:r w:rsidRPr="00C119E1">
        <w:rPr>
          <w:rFonts w:ascii="Arial" w:hAnsi="Arial" w:cs="Arial"/>
          <w:sz w:val="24"/>
          <w:szCs w:val="24"/>
        </w:rPr>
        <w:t xml:space="preserve">For patient lost and found items, please direct them to </w:t>
      </w:r>
      <w:ins w:id="88" w:author="Tami Chin" w:date="2018-05-03T20:46:00Z">
        <w:r w:rsidR="00121F6D">
          <w:rPr>
            <w:rFonts w:ascii="Arial" w:hAnsi="Arial" w:cs="Arial"/>
            <w:sz w:val="24"/>
            <w:szCs w:val="24"/>
          </w:rPr>
          <w:t>S</w:t>
        </w:r>
      </w:ins>
      <w:del w:id="89" w:author="Tami Chin" w:date="2018-05-03T20:46:00Z">
        <w:r w:rsidRPr="00C119E1" w:rsidDel="00121F6D">
          <w:rPr>
            <w:rFonts w:ascii="Arial" w:hAnsi="Arial" w:cs="Arial"/>
            <w:sz w:val="24"/>
            <w:szCs w:val="24"/>
          </w:rPr>
          <w:delText>s</w:delText>
        </w:r>
      </w:del>
      <w:r w:rsidRPr="00C119E1">
        <w:rPr>
          <w:rFonts w:ascii="Arial" w:hAnsi="Arial" w:cs="Arial"/>
          <w:sz w:val="24"/>
          <w:szCs w:val="24"/>
        </w:rPr>
        <w:t xml:space="preserve">ecurity or contact </w:t>
      </w:r>
      <w:r w:rsidR="00DC5AA1">
        <w:rPr>
          <w:rFonts w:ascii="Arial" w:hAnsi="Arial" w:cs="Arial"/>
          <w:sz w:val="24"/>
          <w:szCs w:val="24"/>
        </w:rPr>
        <w:t>P</w:t>
      </w:r>
      <w:r w:rsidRPr="00C119E1">
        <w:rPr>
          <w:rFonts w:ascii="Arial" w:hAnsi="Arial" w:cs="Arial"/>
          <w:sz w:val="24"/>
          <w:szCs w:val="24"/>
        </w:rPr>
        <w:t xml:space="preserve">atient </w:t>
      </w:r>
      <w:r w:rsidR="00DC5AA1">
        <w:rPr>
          <w:rFonts w:ascii="Arial" w:hAnsi="Arial" w:cs="Arial"/>
          <w:sz w:val="24"/>
          <w:szCs w:val="24"/>
        </w:rPr>
        <w:t>R</w:t>
      </w:r>
      <w:r w:rsidRPr="00C119E1">
        <w:rPr>
          <w:rFonts w:ascii="Arial" w:hAnsi="Arial" w:cs="Arial"/>
          <w:sz w:val="24"/>
          <w:szCs w:val="24"/>
        </w:rPr>
        <w:t xml:space="preserve">elations </w:t>
      </w:r>
      <w:r w:rsidRPr="00DE1DEC">
        <w:rPr>
          <w:rFonts w:ascii="Arial" w:hAnsi="Arial" w:cs="Arial"/>
          <w:sz w:val="24"/>
          <w:szCs w:val="24"/>
        </w:rPr>
        <w:t xml:space="preserve">at </w:t>
      </w:r>
      <w:r w:rsidR="005C3791" w:rsidRPr="00DE1DEC">
        <w:rPr>
          <w:rFonts w:ascii="Arial" w:hAnsi="Arial" w:cs="Arial"/>
          <w:sz w:val="24"/>
          <w:szCs w:val="24"/>
        </w:rPr>
        <w:t>415</w:t>
      </w:r>
      <w:r w:rsidR="0005435E" w:rsidRPr="00DE1DEC">
        <w:rPr>
          <w:rFonts w:ascii="Arial" w:hAnsi="Arial" w:cs="Arial"/>
          <w:sz w:val="24"/>
          <w:szCs w:val="24"/>
        </w:rPr>
        <w:t>-600</w:t>
      </w:r>
      <w:r w:rsidRPr="00DE1DEC">
        <w:rPr>
          <w:rFonts w:ascii="Arial" w:hAnsi="Arial" w:cs="Arial"/>
          <w:sz w:val="24"/>
          <w:szCs w:val="24"/>
        </w:rPr>
        <w:t>-</w:t>
      </w:r>
      <w:r w:rsidR="0005435E" w:rsidRPr="00DE1DEC">
        <w:rPr>
          <w:rFonts w:ascii="Arial" w:hAnsi="Arial" w:cs="Arial"/>
          <w:sz w:val="24"/>
          <w:szCs w:val="24"/>
        </w:rPr>
        <w:t>6634</w:t>
      </w:r>
      <w:r w:rsidRPr="00DE1DEC">
        <w:rPr>
          <w:rFonts w:ascii="Arial" w:hAnsi="Arial" w:cs="Arial"/>
          <w:sz w:val="24"/>
          <w:szCs w:val="24"/>
        </w:rPr>
        <w:t>.</w:t>
      </w:r>
    </w:p>
    <w:p w14:paraId="415A8134" w14:textId="77777777" w:rsidR="00C119E1" w:rsidRDefault="00C119E1" w:rsidP="00A863BE">
      <w:pPr>
        <w:pStyle w:val="Heading2"/>
        <w:spacing w:line="276" w:lineRule="auto"/>
        <w:ind w:left="1440" w:right="1627"/>
        <w:rPr>
          <w:rFonts w:ascii="Arial" w:hAnsi="Arial" w:cs="Arial"/>
          <w:color w:val="00A9A0"/>
          <w:spacing w:val="12"/>
        </w:rPr>
      </w:pPr>
    </w:p>
    <w:p w14:paraId="0E5B946B" w14:textId="77777777" w:rsidR="00EE0F73" w:rsidRDefault="00EE0F73" w:rsidP="00A863BE">
      <w:pPr>
        <w:pStyle w:val="Heading2"/>
        <w:spacing w:line="276" w:lineRule="auto"/>
        <w:ind w:left="1440" w:right="1627"/>
        <w:rPr>
          <w:rFonts w:ascii="Arial" w:hAnsi="Arial" w:cs="Arial"/>
          <w:color w:val="00A9A0"/>
          <w:spacing w:val="12"/>
        </w:rPr>
      </w:pPr>
    </w:p>
    <w:p w14:paraId="06054EDD" w14:textId="77777777" w:rsidR="00EE0F73" w:rsidRDefault="00EE0F73" w:rsidP="00A863BE">
      <w:pPr>
        <w:pStyle w:val="Heading2"/>
        <w:spacing w:line="276" w:lineRule="auto"/>
        <w:ind w:left="1440" w:right="1627"/>
        <w:rPr>
          <w:rFonts w:ascii="Arial" w:hAnsi="Arial" w:cs="Arial"/>
          <w:color w:val="00A9A0"/>
          <w:spacing w:val="12"/>
        </w:rPr>
      </w:pPr>
    </w:p>
    <w:p w14:paraId="1CC0AA98" w14:textId="77777777" w:rsidR="00EE0F73" w:rsidRDefault="00EE0F73" w:rsidP="00A863BE">
      <w:pPr>
        <w:pStyle w:val="Heading2"/>
        <w:spacing w:line="276" w:lineRule="auto"/>
        <w:ind w:left="1440" w:right="1627"/>
        <w:rPr>
          <w:rFonts w:ascii="Arial" w:hAnsi="Arial" w:cs="Arial"/>
          <w:color w:val="00A9A0"/>
          <w:spacing w:val="12"/>
        </w:rPr>
      </w:pPr>
    </w:p>
    <w:p w14:paraId="64CB495B" w14:textId="77777777" w:rsidR="00EE0F73" w:rsidRDefault="00EE0F73" w:rsidP="00A863BE">
      <w:pPr>
        <w:pStyle w:val="Heading2"/>
        <w:spacing w:line="276" w:lineRule="auto"/>
        <w:ind w:left="1440" w:right="1627"/>
        <w:rPr>
          <w:rFonts w:ascii="Arial" w:hAnsi="Arial" w:cs="Arial"/>
          <w:color w:val="00A9A0"/>
          <w:spacing w:val="12"/>
        </w:rPr>
      </w:pPr>
    </w:p>
    <w:p w14:paraId="15245EC9" w14:textId="77777777" w:rsidR="00EE0F73" w:rsidRDefault="00EE0F73" w:rsidP="00A863BE">
      <w:pPr>
        <w:pStyle w:val="Heading2"/>
        <w:spacing w:line="276" w:lineRule="auto"/>
        <w:ind w:left="1440" w:right="1627"/>
        <w:rPr>
          <w:rFonts w:ascii="Arial" w:hAnsi="Arial" w:cs="Arial"/>
          <w:color w:val="00A9A0"/>
          <w:spacing w:val="12"/>
        </w:rPr>
      </w:pPr>
    </w:p>
    <w:p w14:paraId="481B8387" w14:textId="2F55011D" w:rsidR="00A863BE" w:rsidRPr="00A863BE" w:rsidRDefault="00A863BE" w:rsidP="00A863BE">
      <w:pPr>
        <w:pStyle w:val="Heading2"/>
        <w:spacing w:line="276" w:lineRule="auto"/>
        <w:ind w:left="1440" w:right="1627"/>
        <w:rPr>
          <w:rFonts w:ascii="Arial" w:hAnsi="Arial" w:cs="Arial"/>
          <w:color w:val="00A9A0"/>
          <w:spacing w:val="12"/>
        </w:rPr>
      </w:pPr>
      <w:r w:rsidRPr="00A863BE">
        <w:rPr>
          <w:rFonts w:ascii="Arial" w:hAnsi="Arial" w:cs="Arial"/>
          <w:color w:val="00A9A0"/>
          <w:spacing w:val="12"/>
        </w:rPr>
        <w:t>Patient Relations</w:t>
      </w:r>
    </w:p>
    <w:p w14:paraId="6B85025A" w14:textId="770424E0" w:rsidR="00DE1DEC" w:rsidRDefault="00A863BE" w:rsidP="00A863BE">
      <w:pPr>
        <w:pStyle w:val="Heading2"/>
        <w:spacing w:line="276" w:lineRule="auto"/>
        <w:ind w:left="1440" w:right="1627"/>
        <w:rPr>
          <w:rFonts w:ascii="Arial" w:hAnsi="Arial" w:cs="Arial"/>
          <w:spacing w:val="12"/>
          <w:sz w:val="24"/>
          <w:szCs w:val="24"/>
        </w:rPr>
      </w:pPr>
      <w:r w:rsidRPr="006C2555">
        <w:rPr>
          <w:rFonts w:ascii="Arial" w:hAnsi="Arial" w:cs="Arial"/>
          <w:spacing w:val="12"/>
          <w:sz w:val="24"/>
          <w:szCs w:val="24"/>
        </w:rPr>
        <w:t xml:space="preserve">Patients are at the center of everything we do. If </w:t>
      </w:r>
      <w:r w:rsidR="00586824">
        <w:rPr>
          <w:rFonts w:ascii="Arial" w:hAnsi="Arial" w:cs="Arial"/>
          <w:spacing w:val="12"/>
          <w:sz w:val="24"/>
          <w:szCs w:val="24"/>
        </w:rPr>
        <w:t xml:space="preserve">a patient or </w:t>
      </w:r>
      <w:r w:rsidRPr="006C2555">
        <w:rPr>
          <w:rFonts w:ascii="Arial" w:hAnsi="Arial" w:cs="Arial"/>
          <w:spacing w:val="12"/>
          <w:sz w:val="24"/>
          <w:szCs w:val="24"/>
        </w:rPr>
        <w:t>a family member ha</w:t>
      </w:r>
      <w:r w:rsidR="00586824">
        <w:rPr>
          <w:rFonts w:ascii="Arial" w:hAnsi="Arial" w:cs="Arial"/>
          <w:spacing w:val="12"/>
          <w:sz w:val="24"/>
          <w:szCs w:val="24"/>
        </w:rPr>
        <w:t>s</w:t>
      </w:r>
      <w:r w:rsidRPr="006C2555">
        <w:rPr>
          <w:rFonts w:ascii="Arial" w:hAnsi="Arial" w:cs="Arial"/>
          <w:spacing w:val="12"/>
          <w:sz w:val="24"/>
          <w:szCs w:val="24"/>
        </w:rPr>
        <w:t xml:space="preserve"> a question or concern about </w:t>
      </w:r>
      <w:r w:rsidR="00586824">
        <w:rPr>
          <w:rFonts w:ascii="Arial" w:hAnsi="Arial" w:cs="Arial"/>
          <w:spacing w:val="12"/>
          <w:sz w:val="24"/>
          <w:szCs w:val="24"/>
        </w:rPr>
        <w:t>their</w:t>
      </w:r>
      <w:r w:rsidRPr="006C2555">
        <w:rPr>
          <w:rFonts w:ascii="Arial" w:hAnsi="Arial" w:cs="Arial"/>
          <w:spacing w:val="12"/>
          <w:sz w:val="24"/>
          <w:szCs w:val="24"/>
        </w:rPr>
        <w:t xml:space="preserve"> hospital stay, </w:t>
      </w:r>
      <w:r w:rsidR="003E3F12">
        <w:rPr>
          <w:rFonts w:ascii="Arial" w:hAnsi="Arial" w:cs="Arial"/>
          <w:spacing w:val="12"/>
          <w:sz w:val="24"/>
          <w:szCs w:val="24"/>
        </w:rPr>
        <w:t>they are encouraged to tell their care team. They may also c</w:t>
      </w:r>
      <w:r w:rsidRPr="006C2555">
        <w:rPr>
          <w:rFonts w:ascii="Arial" w:hAnsi="Arial" w:cs="Arial"/>
          <w:spacing w:val="12"/>
          <w:sz w:val="24"/>
          <w:szCs w:val="24"/>
        </w:rPr>
        <w:t xml:space="preserve">ontact </w:t>
      </w:r>
      <w:ins w:id="90" w:author="Tami Chin" w:date="2018-05-03T20:47:00Z">
        <w:r w:rsidR="00121F6D">
          <w:rPr>
            <w:rFonts w:ascii="Arial" w:hAnsi="Arial" w:cs="Arial"/>
            <w:spacing w:val="12"/>
            <w:sz w:val="24"/>
            <w:szCs w:val="24"/>
          </w:rPr>
          <w:t>P</w:t>
        </w:r>
      </w:ins>
      <w:del w:id="91" w:author="Tami Chin" w:date="2018-05-03T20:47:00Z">
        <w:r w:rsidRPr="006C2555" w:rsidDel="00121F6D">
          <w:rPr>
            <w:rFonts w:ascii="Arial" w:hAnsi="Arial" w:cs="Arial"/>
            <w:spacing w:val="12"/>
            <w:sz w:val="24"/>
            <w:szCs w:val="24"/>
          </w:rPr>
          <w:delText>p</w:delText>
        </w:r>
      </w:del>
      <w:r w:rsidRPr="006C2555">
        <w:rPr>
          <w:rFonts w:ascii="Arial" w:hAnsi="Arial" w:cs="Arial"/>
          <w:spacing w:val="12"/>
          <w:sz w:val="24"/>
          <w:szCs w:val="24"/>
        </w:rPr>
        <w:t xml:space="preserve">atient </w:t>
      </w:r>
      <w:ins w:id="92" w:author="Tami Chin" w:date="2018-05-03T20:47:00Z">
        <w:r w:rsidR="00121F6D">
          <w:rPr>
            <w:rFonts w:ascii="Arial" w:hAnsi="Arial" w:cs="Arial"/>
            <w:spacing w:val="12"/>
            <w:sz w:val="24"/>
            <w:szCs w:val="24"/>
          </w:rPr>
          <w:t>R</w:t>
        </w:r>
      </w:ins>
      <w:del w:id="93" w:author="Tami Chin" w:date="2018-05-03T20:47:00Z">
        <w:r w:rsidRPr="006C2555" w:rsidDel="00121F6D">
          <w:rPr>
            <w:rFonts w:ascii="Arial" w:hAnsi="Arial" w:cs="Arial"/>
            <w:spacing w:val="12"/>
            <w:sz w:val="24"/>
            <w:szCs w:val="24"/>
          </w:rPr>
          <w:delText>r</w:delText>
        </w:r>
      </w:del>
      <w:r w:rsidRPr="006C2555">
        <w:rPr>
          <w:rFonts w:ascii="Arial" w:hAnsi="Arial" w:cs="Arial"/>
          <w:spacing w:val="12"/>
          <w:sz w:val="24"/>
          <w:szCs w:val="24"/>
        </w:rPr>
        <w:t xml:space="preserve">elations </w:t>
      </w:r>
      <w:r w:rsidR="003E3F12" w:rsidRPr="00843AED">
        <w:rPr>
          <w:rFonts w:ascii="Arial" w:hAnsi="Arial" w:cs="Arial"/>
          <w:spacing w:val="12"/>
          <w:sz w:val="24"/>
          <w:szCs w:val="24"/>
        </w:rPr>
        <w:t>a</w:t>
      </w:r>
      <w:r w:rsidR="00843AED" w:rsidRPr="00843AED">
        <w:rPr>
          <w:rFonts w:ascii="Arial" w:hAnsi="Arial" w:cs="Arial"/>
          <w:spacing w:val="12"/>
          <w:sz w:val="24"/>
          <w:szCs w:val="24"/>
        </w:rPr>
        <w:t xml:space="preserve">t </w:t>
      </w:r>
      <w:r w:rsidR="003E3F12" w:rsidRPr="00843AED">
        <w:rPr>
          <w:rFonts w:ascii="Arial" w:hAnsi="Arial" w:cs="Arial"/>
          <w:b/>
          <w:sz w:val="24"/>
          <w:szCs w:val="24"/>
        </w:rPr>
        <w:t>415-600-6634</w:t>
      </w:r>
      <w:r w:rsidR="003E3F12">
        <w:rPr>
          <w:rFonts w:ascii="Arial" w:hAnsi="Arial" w:cs="Arial"/>
          <w:spacing w:val="12"/>
          <w:sz w:val="24"/>
          <w:szCs w:val="24"/>
        </w:rPr>
        <w:t xml:space="preserve"> </w:t>
      </w:r>
      <w:r w:rsidRPr="006C2555">
        <w:rPr>
          <w:rFonts w:ascii="Arial" w:hAnsi="Arial" w:cs="Arial"/>
          <w:spacing w:val="12"/>
          <w:sz w:val="24"/>
          <w:szCs w:val="24"/>
        </w:rPr>
        <w:t>or</w:t>
      </w:r>
      <w:r w:rsidR="00843AED">
        <w:rPr>
          <w:rFonts w:ascii="Arial" w:hAnsi="Arial" w:cs="Arial"/>
          <w:spacing w:val="12"/>
          <w:sz w:val="24"/>
          <w:szCs w:val="24"/>
        </w:rPr>
        <w:t xml:space="preserve"> ask</w:t>
      </w:r>
      <w:r w:rsidRPr="006C2555">
        <w:rPr>
          <w:rFonts w:ascii="Arial" w:hAnsi="Arial" w:cs="Arial"/>
          <w:spacing w:val="12"/>
          <w:sz w:val="24"/>
          <w:szCs w:val="24"/>
        </w:rPr>
        <w:t xml:space="preserve"> a nursing supervisor.</w:t>
      </w:r>
    </w:p>
    <w:p w14:paraId="7C899975" w14:textId="77777777" w:rsidR="00DE1DEC" w:rsidRDefault="00DE1DEC" w:rsidP="00A863BE">
      <w:pPr>
        <w:pStyle w:val="Heading2"/>
        <w:spacing w:line="276" w:lineRule="auto"/>
        <w:ind w:left="1440" w:right="1627"/>
        <w:rPr>
          <w:rFonts w:ascii="Arial" w:hAnsi="Arial" w:cs="Arial"/>
          <w:spacing w:val="12"/>
          <w:sz w:val="24"/>
          <w:szCs w:val="24"/>
        </w:rPr>
      </w:pPr>
    </w:p>
    <w:p w14:paraId="6291B180" w14:textId="75F90B71" w:rsidR="00A863BE" w:rsidRPr="006C2555" w:rsidRDefault="00DE1DEC" w:rsidP="00A863BE">
      <w:pPr>
        <w:pStyle w:val="Heading2"/>
        <w:spacing w:line="276" w:lineRule="auto"/>
        <w:ind w:left="1440" w:right="1627"/>
        <w:rPr>
          <w:rFonts w:ascii="Arial" w:hAnsi="Arial" w:cs="Arial"/>
          <w:spacing w:val="12"/>
          <w:sz w:val="24"/>
          <w:szCs w:val="24"/>
        </w:rPr>
      </w:pPr>
      <w:r>
        <w:rPr>
          <w:rFonts w:ascii="Arial" w:hAnsi="Arial" w:cs="Arial"/>
          <w:spacing w:val="12"/>
          <w:sz w:val="24"/>
          <w:szCs w:val="24"/>
        </w:rPr>
        <w:t xml:space="preserve">The </w:t>
      </w:r>
      <w:r w:rsidR="00A863BE" w:rsidRPr="006C2555">
        <w:rPr>
          <w:rFonts w:ascii="Arial" w:hAnsi="Arial" w:cs="Arial"/>
          <w:spacing w:val="12"/>
          <w:sz w:val="24"/>
          <w:szCs w:val="24"/>
        </w:rPr>
        <w:t>P</w:t>
      </w:r>
      <w:r w:rsidR="00843AED">
        <w:rPr>
          <w:rFonts w:ascii="Arial" w:hAnsi="Arial" w:cs="Arial"/>
          <w:spacing w:val="12"/>
          <w:sz w:val="24"/>
          <w:szCs w:val="24"/>
        </w:rPr>
        <w:t>atient R</w:t>
      </w:r>
      <w:r w:rsidR="003E3F12">
        <w:rPr>
          <w:rFonts w:ascii="Arial" w:hAnsi="Arial" w:cs="Arial"/>
          <w:spacing w:val="12"/>
          <w:sz w:val="24"/>
          <w:szCs w:val="24"/>
        </w:rPr>
        <w:t>elations</w:t>
      </w:r>
      <w:r>
        <w:rPr>
          <w:rFonts w:ascii="Arial" w:hAnsi="Arial" w:cs="Arial"/>
          <w:spacing w:val="12"/>
          <w:sz w:val="24"/>
          <w:szCs w:val="24"/>
        </w:rPr>
        <w:t xml:space="preserve"> team</w:t>
      </w:r>
      <w:r w:rsidR="00843AED">
        <w:rPr>
          <w:rFonts w:ascii="Arial" w:hAnsi="Arial" w:cs="Arial"/>
          <w:spacing w:val="12"/>
          <w:sz w:val="24"/>
          <w:szCs w:val="24"/>
        </w:rPr>
        <w:t xml:space="preserve"> can</w:t>
      </w:r>
      <w:r w:rsidR="003E3F12">
        <w:rPr>
          <w:rFonts w:ascii="Arial" w:hAnsi="Arial" w:cs="Arial"/>
          <w:spacing w:val="12"/>
          <w:sz w:val="24"/>
          <w:szCs w:val="24"/>
        </w:rPr>
        <w:t xml:space="preserve"> address</w:t>
      </w:r>
      <w:r w:rsidR="00A863BE" w:rsidRPr="006C2555">
        <w:rPr>
          <w:rFonts w:ascii="Arial" w:hAnsi="Arial" w:cs="Arial"/>
          <w:spacing w:val="12"/>
          <w:sz w:val="24"/>
          <w:szCs w:val="24"/>
        </w:rPr>
        <w:t>:</w:t>
      </w:r>
    </w:p>
    <w:p w14:paraId="0A536514" w14:textId="77777777" w:rsidR="00A863BE" w:rsidRPr="006C2555" w:rsidRDefault="00A863BE" w:rsidP="00A863BE">
      <w:pPr>
        <w:pStyle w:val="Heading2"/>
        <w:spacing w:line="276" w:lineRule="auto"/>
        <w:ind w:left="1440" w:right="1627"/>
        <w:rPr>
          <w:rFonts w:ascii="Arial" w:hAnsi="Arial" w:cs="Arial"/>
          <w:spacing w:val="12"/>
          <w:sz w:val="24"/>
          <w:szCs w:val="24"/>
        </w:rPr>
      </w:pPr>
    </w:p>
    <w:p w14:paraId="3C59611F" w14:textId="77777777" w:rsidR="00A863BE" w:rsidRPr="006C2555" w:rsidRDefault="00A863BE" w:rsidP="00427AD4">
      <w:pPr>
        <w:pStyle w:val="Heading2"/>
        <w:numPr>
          <w:ilvl w:val="0"/>
          <w:numId w:val="23"/>
        </w:numPr>
        <w:spacing w:line="276" w:lineRule="auto"/>
        <w:ind w:right="1627"/>
        <w:rPr>
          <w:rFonts w:ascii="Arial" w:hAnsi="Arial" w:cs="Arial"/>
          <w:spacing w:val="12"/>
          <w:sz w:val="24"/>
          <w:szCs w:val="24"/>
        </w:rPr>
      </w:pPr>
      <w:r w:rsidRPr="006C2555">
        <w:rPr>
          <w:rFonts w:ascii="Arial" w:hAnsi="Arial" w:cs="Arial"/>
          <w:spacing w:val="12"/>
          <w:sz w:val="24"/>
          <w:szCs w:val="24"/>
        </w:rPr>
        <w:t>Lost patient items (coordinate an investigation, conduct a follow-up, facilitate reimbursement)</w:t>
      </w:r>
    </w:p>
    <w:p w14:paraId="4BEFA639" w14:textId="77777777" w:rsidR="00A863BE" w:rsidRPr="006C2555" w:rsidRDefault="00A863BE" w:rsidP="00427AD4">
      <w:pPr>
        <w:pStyle w:val="Heading2"/>
        <w:numPr>
          <w:ilvl w:val="0"/>
          <w:numId w:val="23"/>
        </w:numPr>
        <w:spacing w:line="276" w:lineRule="auto"/>
        <w:ind w:right="1627"/>
        <w:rPr>
          <w:rFonts w:ascii="Arial" w:hAnsi="Arial" w:cs="Arial"/>
          <w:spacing w:val="12"/>
          <w:sz w:val="24"/>
          <w:szCs w:val="24"/>
        </w:rPr>
      </w:pPr>
      <w:r w:rsidRPr="006C2555">
        <w:rPr>
          <w:rFonts w:ascii="Arial" w:hAnsi="Arial" w:cs="Arial"/>
          <w:spacing w:val="12"/>
          <w:sz w:val="24"/>
          <w:szCs w:val="24"/>
        </w:rPr>
        <w:t>Assist with difficult patient/family incidents</w:t>
      </w:r>
    </w:p>
    <w:p w14:paraId="43C8A8E1" w14:textId="77777777" w:rsidR="00A863BE" w:rsidRPr="006C2555" w:rsidRDefault="00A863BE" w:rsidP="00427AD4">
      <w:pPr>
        <w:pStyle w:val="Heading2"/>
        <w:numPr>
          <w:ilvl w:val="0"/>
          <w:numId w:val="23"/>
        </w:numPr>
        <w:spacing w:line="276" w:lineRule="auto"/>
        <w:ind w:right="1627"/>
        <w:rPr>
          <w:rFonts w:ascii="Arial" w:hAnsi="Arial" w:cs="Arial"/>
          <w:spacing w:val="12"/>
          <w:sz w:val="24"/>
          <w:szCs w:val="24"/>
        </w:rPr>
      </w:pPr>
      <w:r w:rsidRPr="006C2555">
        <w:rPr>
          <w:rFonts w:ascii="Arial" w:hAnsi="Arial" w:cs="Arial"/>
          <w:spacing w:val="12"/>
          <w:sz w:val="24"/>
          <w:szCs w:val="24"/>
        </w:rPr>
        <w:t>Coordinate patient grievance issues to align with regulatory standards</w:t>
      </w:r>
    </w:p>
    <w:p w14:paraId="0403A738" w14:textId="77777777" w:rsidR="00A863BE" w:rsidRPr="006C2555" w:rsidRDefault="00A863BE" w:rsidP="00427AD4">
      <w:pPr>
        <w:pStyle w:val="Heading2"/>
        <w:numPr>
          <w:ilvl w:val="0"/>
          <w:numId w:val="23"/>
        </w:numPr>
        <w:spacing w:line="276" w:lineRule="auto"/>
        <w:ind w:right="1627"/>
        <w:rPr>
          <w:rFonts w:ascii="Arial" w:hAnsi="Arial" w:cs="Arial"/>
          <w:spacing w:val="12"/>
          <w:sz w:val="24"/>
          <w:szCs w:val="24"/>
        </w:rPr>
      </w:pPr>
      <w:r w:rsidRPr="006C2555">
        <w:rPr>
          <w:rFonts w:ascii="Arial" w:hAnsi="Arial" w:cs="Arial"/>
          <w:spacing w:val="12"/>
          <w:sz w:val="24"/>
          <w:szCs w:val="24"/>
        </w:rPr>
        <w:t>Coordinate ADA concerns</w:t>
      </w:r>
    </w:p>
    <w:p w14:paraId="1B32BCE7" w14:textId="77777777" w:rsidR="00A863BE" w:rsidRPr="006C2555" w:rsidRDefault="00A863BE" w:rsidP="00427AD4">
      <w:pPr>
        <w:pStyle w:val="Heading2"/>
        <w:numPr>
          <w:ilvl w:val="0"/>
          <w:numId w:val="23"/>
        </w:numPr>
        <w:spacing w:line="276" w:lineRule="auto"/>
        <w:ind w:right="1627"/>
        <w:rPr>
          <w:rFonts w:ascii="Arial" w:hAnsi="Arial" w:cs="Arial"/>
          <w:spacing w:val="12"/>
          <w:sz w:val="24"/>
          <w:szCs w:val="24"/>
        </w:rPr>
      </w:pPr>
      <w:r w:rsidRPr="006C2555">
        <w:rPr>
          <w:rFonts w:ascii="Arial" w:hAnsi="Arial" w:cs="Arial"/>
          <w:spacing w:val="12"/>
          <w:sz w:val="24"/>
          <w:szCs w:val="24"/>
        </w:rPr>
        <w:t xml:space="preserve">Meet with patients/families to de-escalate issues before they become grievances </w:t>
      </w:r>
    </w:p>
    <w:p w14:paraId="0485AE2E" w14:textId="77777777" w:rsidR="00A863BE" w:rsidRPr="006C2555" w:rsidRDefault="00A863BE" w:rsidP="00427AD4">
      <w:pPr>
        <w:pStyle w:val="Heading2"/>
        <w:numPr>
          <w:ilvl w:val="0"/>
          <w:numId w:val="23"/>
        </w:numPr>
        <w:spacing w:line="276" w:lineRule="auto"/>
        <w:ind w:right="1627"/>
        <w:rPr>
          <w:rFonts w:ascii="Arial" w:hAnsi="Arial" w:cs="Arial"/>
          <w:spacing w:val="12"/>
          <w:sz w:val="24"/>
          <w:szCs w:val="24"/>
        </w:rPr>
      </w:pPr>
      <w:r w:rsidRPr="006C2555">
        <w:rPr>
          <w:rFonts w:ascii="Arial" w:hAnsi="Arial" w:cs="Arial"/>
          <w:spacing w:val="12"/>
          <w:sz w:val="24"/>
          <w:szCs w:val="24"/>
        </w:rPr>
        <w:t>Round on patients (in addition to nursing leadership rounds)</w:t>
      </w:r>
    </w:p>
    <w:p w14:paraId="1777E066" w14:textId="77777777" w:rsidR="00A863BE" w:rsidRPr="006C2555" w:rsidRDefault="00A863BE" w:rsidP="00427AD4">
      <w:pPr>
        <w:pStyle w:val="Heading2"/>
        <w:numPr>
          <w:ilvl w:val="0"/>
          <w:numId w:val="23"/>
        </w:numPr>
        <w:spacing w:line="276" w:lineRule="auto"/>
        <w:ind w:right="1627"/>
        <w:rPr>
          <w:rFonts w:ascii="Arial" w:hAnsi="Arial" w:cs="Arial"/>
          <w:spacing w:val="12"/>
          <w:sz w:val="24"/>
          <w:szCs w:val="24"/>
        </w:rPr>
      </w:pPr>
      <w:r w:rsidRPr="006C2555">
        <w:rPr>
          <w:rFonts w:ascii="Arial" w:hAnsi="Arial" w:cs="Arial"/>
          <w:spacing w:val="12"/>
          <w:sz w:val="24"/>
          <w:szCs w:val="24"/>
        </w:rPr>
        <w:t>Patient experience (facilitate trainings and in-services to help staff improve the patient experience)</w:t>
      </w:r>
    </w:p>
    <w:p w14:paraId="6CE859AE" w14:textId="77777777" w:rsidR="00A863BE" w:rsidRPr="006C2555" w:rsidRDefault="00A863BE" w:rsidP="00A863BE">
      <w:pPr>
        <w:pStyle w:val="Heading2"/>
        <w:spacing w:line="276" w:lineRule="auto"/>
        <w:ind w:left="1440" w:right="1627"/>
        <w:rPr>
          <w:rFonts w:ascii="Arial" w:hAnsi="Arial" w:cs="Arial"/>
          <w:spacing w:val="12"/>
          <w:sz w:val="24"/>
          <w:szCs w:val="24"/>
        </w:rPr>
      </w:pPr>
    </w:p>
    <w:p w14:paraId="28C563FF" w14:textId="77777777" w:rsidR="00E82136" w:rsidRPr="00A863BE" w:rsidRDefault="00D023A5" w:rsidP="00A863BE">
      <w:pPr>
        <w:pStyle w:val="Heading2"/>
        <w:tabs>
          <w:tab w:val="left" w:pos="10260"/>
        </w:tabs>
        <w:spacing w:line="276" w:lineRule="auto"/>
        <w:ind w:left="1440" w:right="1630"/>
        <w:rPr>
          <w:rFonts w:ascii="Arial" w:hAnsi="Arial" w:cs="Arial"/>
          <w:color w:val="00A9A0"/>
          <w:spacing w:val="12"/>
        </w:rPr>
      </w:pPr>
      <w:r w:rsidRPr="00A863BE">
        <w:rPr>
          <w:rFonts w:ascii="Arial" w:hAnsi="Arial" w:cs="Arial"/>
          <w:color w:val="00A9A0"/>
          <w:spacing w:val="12"/>
        </w:rPr>
        <w:t xml:space="preserve">Newborn Connections </w:t>
      </w:r>
    </w:p>
    <w:p w14:paraId="3799E3D0" w14:textId="77777777" w:rsidR="00F73C4F" w:rsidRPr="00A863BE" w:rsidRDefault="00D023A5" w:rsidP="00A863BE">
      <w:pPr>
        <w:tabs>
          <w:tab w:val="left" w:pos="10260"/>
        </w:tabs>
        <w:spacing w:line="276" w:lineRule="auto"/>
        <w:ind w:left="1440" w:right="1630"/>
        <w:rPr>
          <w:rFonts w:ascii="Arial" w:hAnsi="Arial" w:cs="Arial"/>
          <w:sz w:val="24"/>
          <w:szCs w:val="24"/>
        </w:rPr>
      </w:pPr>
      <w:r w:rsidRPr="00A863BE">
        <w:rPr>
          <w:rFonts w:ascii="Arial" w:hAnsi="Arial" w:cs="Arial"/>
          <w:sz w:val="24"/>
          <w:szCs w:val="24"/>
        </w:rPr>
        <w:t>Newborn Connections is a</w:t>
      </w:r>
      <w:r w:rsidR="001D7F39">
        <w:rPr>
          <w:rFonts w:ascii="Arial" w:hAnsi="Arial" w:cs="Arial"/>
          <w:sz w:val="24"/>
          <w:szCs w:val="24"/>
        </w:rPr>
        <w:t xml:space="preserve"> </w:t>
      </w:r>
      <w:r w:rsidRPr="00A863BE">
        <w:rPr>
          <w:rFonts w:ascii="Arial" w:hAnsi="Arial" w:cs="Arial"/>
          <w:sz w:val="24"/>
          <w:szCs w:val="24"/>
        </w:rPr>
        <w:t xml:space="preserve">community resource </w:t>
      </w:r>
      <w:r w:rsidR="001D7F39">
        <w:rPr>
          <w:rFonts w:ascii="Arial" w:hAnsi="Arial" w:cs="Arial"/>
          <w:sz w:val="24"/>
          <w:szCs w:val="24"/>
        </w:rPr>
        <w:t xml:space="preserve">new to Mission Bernal campus </w:t>
      </w:r>
      <w:r w:rsidRPr="00A863BE">
        <w:rPr>
          <w:rFonts w:ascii="Arial" w:hAnsi="Arial" w:cs="Arial"/>
          <w:sz w:val="24"/>
          <w:szCs w:val="24"/>
        </w:rPr>
        <w:t xml:space="preserve">that offers support and education from pregnancy through early parenting. Located in the Monteagle Building, the program includes prenatal classes, </w:t>
      </w:r>
      <w:r w:rsidR="001D7F39">
        <w:rPr>
          <w:rFonts w:ascii="Arial" w:hAnsi="Arial" w:cs="Arial"/>
          <w:sz w:val="24"/>
          <w:szCs w:val="24"/>
        </w:rPr>
        <w:t xml:space="preserve">massage services, </w:t>
      </w:r>
      <w:r w:rsidRPr="00A863BE">
        <w:rPr>
          <w:rFonts w:ascii="Arial" w:hAnsi="Arial" w:cs="Arial"/>
          <w:sz w:val="24"/>
          <w:szCs w:val="24"/>
        </w:rPr>
        <w:t xml:space="preserve">breastfeeding support, and support groups, as well as breastfeeding, baby, and lactation supplies. </w:t>
      </w:r>
    </w:p>
    <w:p w14:paraId="25C5628E" w14:textId="77777777" w:rsidR="00F73C4F" w:rsidRPr="00A863BE" w:rsidRDefault="00F73C4F" w:rsidP="00A863BE">
      <w:pPr>
        <w:tabs>
          <w:tab w:val="left" w:pos="10260"/>
        </w:tabs>
        <w:spacing w:line="276" w:lineRule="auto"/>
        <w:ind w:left="1440" w:right="1630"/>
        <w:rPr>
          <w:rFonts w:ascii="Arial" w:hAnsi="Arial" w:cs="Arial"/>
          <w:sz w:val="24"/>
          <w:szCs w:val="24"/>
        </w:rPr>
      </w:pPr>
    </w:p>
    <w:p w14:paraId="206299B6" w14:textId="3ECDE27D" w:rsidR="00D023A5" w:rsidRPr="001D7F39" w:rsidRDefault="00D023A5" w:rsidP="00A863BE">
      <w:pPr>
        <w:tabs>
          <w:tab w:val="left" w:pos="10260"/>
        </w:tabs>
        <w:spacing w:line="276" w:lineRule="auto"/>
        <w:ind w:left="1440" w:right="1630"/>
        <w:rPr>
          <w:rFonts w:ascii="Arial" w:hAnsi="Arial" w:cs="Arial"/>
          <w:sz w:val="24"/>
          <w:szCs w:val="24"/>
        </w:rPr>
      </w:pPr>
      <w:r w:rsidRPr="001D7F39">
        <w:rPr>
          <w:rFonts w:ascii="Arial" w:hAnsi="Arial" w:cs="Arial"/>
          <w:sz w:val="24"/>
          <w:szCs w:val="24"/>
        </w:rPr>
        <w:t xml:space="preserve">Hours are Monday – </w:t>
      </w:r>
      <w:r w:rsidR="001D7F39" w:rsidRPr="001D7F39">
        <w:rPr>
          <w:rFonts w:ascii="Arial" w:hAnsi="Arial" w:cs="Arial"/>
          <w:sz w:val="24"/>
          <w:szCs w:val="24"/>
        </w:rPr>
        <w:t>Thursd</w:t>
      </w:r>
      <w:r w:rsidRPr="001D7F39">
        <w:rPr>
          <w:rFonts w:ascii="Arial" w:hAnsi="Arial" w:cs="Arial"/>
          <w:sz w:val="24"/>
          <w:szCs w:val="24"/>
        </w:rPr>
        <w:t xml:space="preserve">ay, </w:t>
      </w:r>
      <w:r w:rsidR="001D7F39" w:rsidRPr="001D7F39">
        <w:rPr>
          <w:rFonts w:ascii="Arial" w:hAnsi="Arial" w:cs="Arial"/>
          <w:sz w:val="24"/>
          <w:szCs w:val="24"/>
        </w:rPr>
        <w:t>9</w:t>
      </w:r>
      <w:r w:rsidRPr="001D7F39">
        <w:rPr>
          <w:rFonts w:ascii="Arial" w:hAnsi="Arial" w:cs="Arial"/>
          <w:sz w:val="24"/>
          <w:szCs w:val="24"/>
        </w:rPr>
        <w:t xml:space="preserve"> a</w:t>
      </w:r>
      <w:r w:rsidR="00F73C4F" w:rsidRPr="001D7F39">
        <w:rPr>
          <w:rFonts w:ascii="Arial" w:hAnsi="Arial" w:cs="Arial"/>
          <w:sz w:val="24"/>
          <w:szCs w:val="24"/>
        </w:rPr>
        <w:t>.</w:t>
      </w:r>
      <w:r w:rsidRPr="001D7F39">
        <w:rPr>
          <w:rFonts w:ascii="Arial" w:hAnsi="Arial" w:cs="Arial"/>
          <w:sz w:val="24"/>
          <w:szCs w:val="24"/>
        </w:rPr>
        <w:t>m</w:t>
      </w:r>
      <w:r w:rsidR="00F73C4F" w:rsidRPr="001D7F39">
        <w:rPr>
          <w:rFonts w:ascii="Arial" w:hAnsi="Arial" w:cs="Arial"/>
          <w:sz w:val="24"/>
          <w:szCs w:val="24"/>
        </w:rPr>
        <w:t>.</w:t>
      </w:r>
      <w:r w:rsidRPr="001D7F39">
        <w:rPr>
          <w:rFonts w:ascii="Arial" w:hAnsi="Arial" w:cs="Arial"/>
          <w:sz w:val="24"/>
          <w:szCs w:val="24"/>
        </w:rPr>
        <w:t xml:space="preserve"> to </w:t>
      </w:r>
      <w:r w:rsidR="001D7F39" w:rsidRPr="001D7F39">
        <w:rPr>
          <w:rFonts w:ascii="Arial" w:hAnsi="Arial" w:cs="Arial"/>
          <w:sz w:val="24"/>
          <w:szCs w:val="24"/>
        </w:rPr>
        <w:t>6</w:t>
      </w:r>
      <w:r w:rsidRPr="001D7F39">
        <w:rPr>
          <w:rFonts w:ascii="Arial" w:hAnsi="Arial" w:cs="Arial"/>
          <w:sz w:val="24"/>
          <w:szCs w:val="24"/>
        </w:rPr>
        <w:t xml:space="preserve"> p</w:t>
      </w:r>
      <w:r w:rsidR="00F73C4F" w:rsidRPr="001D7F39">
        <w:rPr>
          <w:rFonts w:ascii="Arial" w:hAnsi="Arial" w:cs="Arial"/>
          <w:sz w:val="24"/>
          <w:szCs w:val="24"/>
        </w:rPr>
        <w:t>.</w:t>
      </w:r>
      <w:r w:rsidRPr="001D7F39">
        <w:rPr>
          <w:rFonts w:ascii="Arial" w:hAnsi="Arial" w:cs="Arial"/>
          <w:sz w:val="24"/>
          <w:szCs w:val="24"/>
        </w:rPr>
        <w:t>m</w:t>
      </w:r>
      <w:r w:rsidR="00F73C4F" w:rsidRPr="001D7F39">
        <w:rPr>
          <w:rFonts w:ascii="Arial" w:hAnsi="Arial" w:cs="Arial"/>
          <w:sz w:val="24"/>
          <w:szCs w:val="24"/>
        </w:rPr>
        <w:t>.</w:t>
      </w:r>
      <w:r w:rsidRPr="001D7F39">
        <w:rPr>
          <w:rFonts w:ascii="Arial" w:hAnsi="Arial" w:cs="Arial"/>
          <w:sz w:val="24"/>
          <w:szCs w:val="24"/>
        </w:rPr>
        <w:t xml:space="preserve">, </w:t>
      </w:r>
      <w:r w:rsidR="001D7F39" w:rsidRPr="001D7F39">
        <w:rPr>
          <w:rFonts w:ascii="Arial" w:hAnsi="Arial" w:cs="Arial"/>
          <w:sz w:val="24"/>
          <w:szCs w:val="24"/>
        </w:rPr>
        <w:t xml:space="preserve">Friday, 9 a.m. – 4 p.m. Closed </w:t>
      </w:r>
      <w:r w:rsidRPr="001D7F39">
        <w:rPr>
          <w:rFonts w:ascii="Arial" w:hAnsi="Arial" w:cs="Arial"/>
          <w:sz w:val="24"/>
          <w:szCs w:val="24"/>
        </w:rPr>
        <w:t>Saturday</w:t>
      </w:r>
      <w:r w:rsidR="001D7F39" w:rsidRPr="001D7F39">
        <w:rPr>
          <w:rFonts w:ascii="Arial" w:hAnsi="Arial" w:cs="Arial"/>
          <w:sz w:val="24"/>
          <w:szCs w:val="24"/>
        </w:rPr>
        <w:t xml:space="preserve"> and Sunday.</w:t>
      </w:r>
      <w:r w:rsidRPr="001D7F39">
        <w:rPr>
          <w:rFonts w:ascii="Arial" w:hAnsi="Arial" w:cs="Arial"/>
          <w:sz w:val="24"/>
          <w:szCs w:val="24"/>
        </w:rPr>
        <w:t xml:space="preserve"> The telephone number is </w:t>
      </w:r>
      <w:r w:rsidR="00DE1DEC">
        <w:rPr>
          <w:rFonts w:ascii="Arial" w:hAnsi="Arial" w:cs="Arial"/>
          <w:sz w:val="24"/>
          <w:szCs w:val="24"/>
        </w:rPr>
        <w:t>415.600-2229.</w:t>
      </w:r>
    </w:p>
    <w:p w14:paraId="01AF9078" w14:textId="77777777" w:rsidR="00E82136" w:rsidRPr="00A863BE" w:rsidRDefault="00E82136" w:rsidP="001D7F39">
      <w:pPr>
        <w:tabs>
          <w:tab w:val="left" w:pos="10260"/>
        </w:tabs>
        <w:spacing w:line="276" w:lineRule="auto"/>
        <w:ind w:right="1630"/>
        <w:rPr>
          <w:rFonts w:ascii="Arial" w:eastAsia="Calibri" w:hAnsi="Arial" w:cs="Arial"/>
          <w:spacing w:val="12"/>
          <w:sz w:val="24"/>
          <w:szCs w:val="24"/>
        </w:rPr>
      </w:pPr>
    </w:p>
    <w:p w14:paraId="47460BA8" w14:textId="77777777" w:rsidR="00E82136" w:rsidRPr="00A863BE" w:rsidRDefault="00E82136" w:rsidP="00A863BE">
      <w:pPr>
        <w:tabs>
          <w:tab w:val="left" w:pos="10260"/>
        </w:tabs>
        <w:spacing w:line="276" w:lineRule="auto"/>
        <w:ind w:left="1440" w:right="1630"/>
        <w:rPr>
          <w:rFonts w:ascii="Arial" w:hAnsi="Arial" w:cs="Arial"/>
          <w:sz w:val="24"/>
          <w:szCs w:val="24"/>
        </w:rPr>
      </w:pPr>
    </w:p>
    <w:p w14:paraId="653A117C" w14:textId="77777777" w:rsidR="00D023A5" w:rsidRPr="006C2555" w:rsidRDefault="00D023A5" w:rsidP="00A863BE">
      <w:pPr>
        <w:pStyle w:val="Heading2"/>
        <w:tabs>
          <w:tab w:val="left" w:pos="10260"/>
        </w:tabs>
        <w:spacing w:line="276" w:lineRule="auto"/>
        <w:ind w:left="1440" w:right="1630"/>
        <w:rPr>
          <w:rFonts w:ascii="Arial" w:hAnsi="Arial" w:cs="Arial"/>
          <w:spacing w:val="12"/>
        </w:rPr>
      </w:pPr>
    </w:p>
    <w:p w14:paraId="7FBDB0A3" w14:textId="77777777" w:rsidR="00AE75C9" w:rsidRPr="006C2555" w:rsidRDefault="00AE75C9" w:rsidP="00A863BE">
      <w:pPr>
        <w:pStyle w:val="Heading2"/>
        <w:spacing w:line="276" w:lineRule="auto"/>
        <w:ind w:right="1630"/>
        <w:rPr>
          <w:rFonts w:ascii="Arial" w:hAnsi="Arial" w:cs="Arial"/>
          <w:spacing w:val="12"/>
        </w:rPr>
      </w:pPr>
    </w:p>
    <w:p w14:paraId="2B2E6151" w14:textId="77777777" w:rsidR="00AE75C9" w:rsidRPr="006C2555" w:rsidRDefault="00AE75C9" w:rsidP="00AE75C9">
      <w:pPr>
        <w:pStyle w:val="Heading2"/>
        <w:spacing w:before="3"/>
        <w:ind w:right="1630"/>
        <w:rPr>
          <w:rFonts w:ascii="Arial" w:hAnsi="Arial" w:cs="Arial"/>
          <w:spacing w:val="12"/>
        </w:rPr>
      </w:pPr>
    </w:p>
    <w:p w14:paraId="2D581CE5" w14:textId="77777777" w:rsidR="00EF5665" w:rsidRPr="006C2555" w:rsidRDefault="00EF5665" w:rsidP="00EF5665">
      <w:pPr>
        <w:pStyle w:val="BodyText"/>
        <w:spacing w:before="198" w:line="276" w:lineRule="auto"/>
        <w:ind w:left="1540" w:right="1720" w:firstLine="0"/>
        <w:rPr>
          <w:rFonts w:ascii="Arial" w:hAnsi="Arial" w:cs="Arial"/>
        </w:rPr>
        <w:sectPr w:rsidR="00EF5665" w:rsidRPr="006C2555" w:rsidSect="00EF5665">
          <w:headerReference w:type="even" r:id="rId49"/>
          <w:headerReference w:type="default" r:id="rId50"/>
          <w:footerReference w:type="default" r:id="rId51"/>
          <w:headerReference w:type="first" r:id="rId52"/>
          <w:type w:val="continuous"/>
          <w:pgSz w:w="12240" w:h="15840"/>
          <w:pgMar w:top="440" w:right="0" w:bottom="0" w:left="260" w:header="720" w:footer="720" w:gutter="0"/>
          <w:cols w:space="720"/>
        </w:sectPr>
      </w:pPr>
    </w:p>
    <w:p w14:paraId="28594713" w14:textId="77777777" w:rsidR="004A61D8" w:rsidRPr="006C2555" w:rsidRDefault="007321E5" w:rsidP="00EF5665">
      <w:pPr>
        <w:ind w:right="1720"/>
        <w:rPr>
          <w:rFonts w:ascii="Arial" w:eastAsia="Calibri" w:hAnsi="Arial" w:cs="Arial"/>
          <w:sz w:val="20"/>
          <w:szCs w:val="20"/>
        </w:rPr>
      </w:pPr>
      <w:r w:rsidRPr="006C2555">
        <w:rPr>
          <w:rFonts w:ascii="Arial" w:hAnsi="Arial" w:cs="Arial"/>
        </w:rPr>
        <w:br w:type="column"/>
      </w:r>
    </w:p>
    <w:p w14:paraId="04085B21" w14:textId="77777777" w:rsidR="004A61D8" w:rsidRPr="006C2555" w:rsidRDefault="004A61D8" w:rsidP="00EF5665">
      <w:pPr>
        <w:ind w:right="1720"/>
        <w:rPr>
          <w:rFonts w:ascii="Arial" w:eastAsia="Calibri" w:hAnsi="Arial" w:cs="Arial"/>
          <w:sz w:val="18"/>
          <w:szCs w:val="18"/>
        </w:rPr>
        <w:sectPr w:rsidR="004A61D8" w:rsidRPr="006C2555">
          <w:type w:val="continuous"/>
          <w:pgSz w:w="12240" w:h="15840"/>
          <w:pgMar w:top="440" w:right="0" w:bottom="0" w:left="260" w:header="720" w:footer="720" w:gutter="0"/>
          <w:cols w:num="2" w:space="720" w:equalWidth="0">
            <w:col w:w="4887" w:space="40"/>
            <w:col w:w="7053"/>
          </w:cols>
        </w:sectPr>
      </w:pPr>
    </w:p>
    <w:p w14:paraId="4F9CAF71" w14:textId="77777777" w:rsidR="004A61D8" w:rsidRPr="006C2555" w:rsidRDefault="004A61D8" w:rsidP="00EF5665">
      <w:pPr>
        <w:spacing w:line="275" w:lineRule="auto"/>
        <w:ind w:right="1720"/>
        <w:rPr>
          <w:rFonts w:ascii="Arial" w:eastAsia="Calibri" w:hAnsi="Arial" w:cs="Arial"/>
        </w:rPr>
        <w:sectPr w:rsidR="004A61D8" w:rsidRPr="006C2555">
          <w:type w:val="continuous"/>
          <w:pgSz w:w="12240" w:h="15840"/>
          <w:pgMar w:top="440" w:right="0" w:bottom="0" w:left="260" w:header="720" w:footer="720" w:gutter="0"/>
          <w:cols w:space="720"/>
        </w:sectPr>
      </w:pPr>
    </w:p>
    <w:p w14:paraId="49037391" w14:textId="77777777" w:rsidR="004A61D8" w:rsidRPr="006C2555" w:rsidRDefault="004A61D8" w:rsidP="00EF5665">
      <w:pPr>
        <w:ind w:right="1720"/>
        <w:rPr>
          <w:rFonts w:ascii="Arial" w:eastAsia="Calibri" w:hAnsi="Arial" w:cs="Arial"/>
          <w:sz w:val="18"/>
          <w:szCs w:val="18"/>
        </w:rPr>
        <w:sectPr w:rsidR="004A61D8" w:rsidRPr="006C2555">
          <w:type w:val="continuous"/>
          <w:pgSz w:w="12240" w:h="15840"/>
          <w:pgMar w:top="440" w:right="0" w:bottom="0" w:left="260" w:header="720" w:footer="720" w:gutter="0"/>
          <w:cols w:num="2" w:space="720" w:equalWidth="0">
            <w:col w:w="5591" w:space="40"/>
            <w:col w:w="6349"/>
          </w:cols>
        </w:sectPr>
      </w:pPr>
      <w:bookmarkStart w:id="94" w:name="_bookmark19"/>
      <w:bookmarkEnd w:id="94"/>
    </w:p>
    <w:p w14:paraId="247562A3" w14:textId="77777777" w:rsidR="004A61D8" w:rsidRPr="006C2555" w:rsidRDefault="004A61D8">
      <w:pPr>
        <w:rPr>
          <w:rFonts w:ascii="Arial" w:eastAsia="Calibri" w:hAnsi="Arial" w:cs="Arial"/>
          <w:i/>
          <w:sz w:val="20"/>
          <w:szCs w:val="20"/>
        </w:rPr>
      </w:pPr>
      <w:bookmarkStart w:id="95" w:name="_bookmark20"/>
      <w:bookmarkEnd w:id="95"/>
    </w:p>
    <w:p w14:paraId="4655BC57" w14:textId="77777777" w:rsidR="004A61D8" w:rsidRPr="006C2555" w:rsidRDefault="004A61D8">
      <w:pPr>
        <w:rPr>
          <w:rFonts w:ascii="Arial" w:eastAsia="Calibri" w:hAnsi="Arial" w:cs="Arial"/>
          <w:i/>
          <w:sz w:val="20"/>
          <w:szCs w:val="20"/>
        </w:rPr>
      </w:pPr>
    </w:p>
    <w:p w14:paraId="62272720" w14:textId="77777777" w:rsidR="004A61D8" w:rsidRPr="006C2555" w:rsidRDefault="004A61D8">
      <w:pPr>
        <w:rPr>
          <w:rFonts w:ascii="Arial" w:eastAsia="Calibri" w:hAnsi="Arial" w:cs="Arial"/>
          <w:i/>
          <w:sz w:val="20"/>
          <w:szCs w:val="20"/>
        </w:rPr>
      </w:pPr>
    </w:p>
    <w:p w14:paraId="1314E872" w14:textId="77777777" w:rsidR="004A61D8" w:rsidRPr="006C2555" w:rsidRDefault="004A61D8">
      <w:pPr>
        <w:rPr>
          <w:rFonts w:ascii="Arial" w:eastAsia="Calibri" w:hAnsi="Arial" w:cs="Arial"/>
          <w:i/>
          <w:sz w:val="20"/>
          <w:szCs w:val="20"/>
        </w:rPr>
      </w:pPr>
    </w:p>
    <w:p w14:paraId="24260D85" w14:textId="77777777" w:rsidR="004A61D8" w:rsidRPr="006C2555" w:rsidRDefault="004A61D8">
      <w:pPr>
        <w:rPr>
          <w:rFonts w:ascii="Arial" w:eastAsia="Calibri" w:hAnsi="Arial" w:cs="Arial"/>
          <w:i/>
          <w:sz w:val="20"/>
          <w:szCs w:val="20"/>
        </w:rPr>
      </w:pPr>
    </w:p>
    <w:p w14:paraId="62E17251" w14:textId="77777777" w:rsidR="004A61D8" w:rsidRPr="006C2555" w:rsidRDefault="004A61D8">
      <w:pPr>
        <w:spacing w:before="11"/>
        <w:rPr>
          <w:rFonts w:ascii="Arial" w:eastAsia="Calibri" w:hAnsi="Arial" w:cs="Arial"/>
          <w:i/>
          <w:sz w:val="10"/>
          <w:szCs w:val="10"/>
        </w:rPr>
      </w:pPr>
    </w:p>
    <w:p w14:paraId="7DEB86CE" w14:textId="5EB80A20" w:rsidR="004A61D8" w:rsidRPr="006C2555" w:rsidRDefault="004A61D8">
      <w:pPr>
        <w:spacing w:line="200" w:lineRule="atLeast"/>
        <w:ind w:left="104"/>
        <w:rPr>
          <w:rFonts w:ascii="Arial" w:eastAsia="Calibri" w:hAnsi="Arial" w:cs="Arial"/>
          <w:sz w:val="20"/>
          <w:szCs w:val="20"/>
        </w:rPr>
      </w:pPr>
    </w:p>
    <w:p w14:paraId="386DF94F" w14:textId="74217C5E" w:rsidR="004A61D8" w:rsidRPr="006C2555" w:rsidRDefault="00517B91">
      <w:pPr>
        <w:rPr>
          <w:rFonts w:ascii="Arial" w:eastAsia="Calibri" w:hAnsi="Arial" w:cs="Arial"/>
          <w:sz w:val="56"/>
          <w:szCs w:val="56"/>
        </w:rPr>
      </w:pPr>
      <w:r>
        <w:rPr>
          <w:rFonts w:ascii="Arial" w:hAnsi="Arial" w:cs="Arial"/>
        </w:rPr>
        <w:t>COVER PAGE/NEEDS ARTWORK</w:t>
      </w:r>
      <w:r w:rsidR="007321E5" w:rsidRPr="006C2555">
        <w:rPr>
          <w:rFonts w:ascii="Arial" w:hAnsi="Arial" w:cs="Arial"/>
        </w:rPr>
        <w:br w:type="column"/>
      </w:r>
    </w:p>
    <w:p w14:paraId="6E022529" w14:textId="77777777" w:rsidR="004A61D8" w:rsidRPr="006C2555" w:rsidRDefault="00D50C08">
      <w:pPr>
        <w:rPr>
          <w:rFonts w:ascii="Arial" w:eastAsia="Calibri" w:hAnsi="Arial" w:cs="Arial"/>
          <w:sz w:val="56"/>
          <w:szCs w:val="56"/>
        </w:rPr>
      </w:pPr>
      <w:r w:rsidRPr="006C2555">
        <w:rPr>
          <w:rFonts w:ascii="Arial" w:hAnsi="Arial" w:cs="Arial"/>
          <w:noProof/>
        </w:rPr>
        <mc:AlternateContent>
          <mc:Choice Requires="wpg">
            <w:drawing>
              <wp:anchor distT="0" distB="0" distL="114300" distR="114300" simplePos="0" relativeHeight="251787264" behindDoc="0" locked="0" layoutInCell="1" allowOverlap="1" wp14:anchorId="08A75F5F" wp14:editId="18026F8B">
                <wp:simplePos x="0" y="0"/>
                <wp:positionH relativeFrom="page">
                  <wp:posOffset>4410710</wp:posOffset>
                </wp:positionH>
                <wp:positionV relativeFrom="page">
                  <wp:posOffset>825831</wp:posOffset>
                </wp:positionV>
                <wp:extent cx="1270" cy="8914130"/>
                <wp:effectExtent l="0" t="0" r="36830" b="20320"/>
                <wp:wrapNone/>
                <wp:docPr id="314"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8914130"/>
                          <a:chOff x="6276" y="1802"/>
                          <a:chExt cx="2" cy="14038"/>
                        </a:xfrm>
                      </wpg:grpSpPr>
                      <wps:wsp>
                        <wps:cNvPr id="66" name="Freeform 103"/>
                        <wps:cNvSpPr>
                          <a:spLocks/>
                        </wps:cNvSpPr>
                        <wps:spPr bwMode="auto">
                          <a:xfrm>
                            <a:off x="6276" y="1802"/>
                            <a:ext cx="2" cy="14038"/>
                          </a:xfrm>
                          <a:custGeom>
                            <a:avLst/>
                            <a:gdLst>
                              <a:gd name="T0" fmla="+- 0 1802 1802"/>
                              <a:gd name="T1" fmla="*/ 1802 h 14038"/>
                              <a:gd name="T2" fmla="+- 0 15840 1802"/>
                              <a:gd name="T3" fmla="*/ 15840 h 14038"/>
                            </a:gdLst>
                            <a:ahLst/>
                            <a:cxnLst>
                              <a:cxn ang="0">
                                <a:pos x="0" y="T1"/>
                              </a:cxn>
                              <a:cxn ang="0">
                                <a:pos x="0" y="T3"/>
                              </a:cxn>
                            </a:cxnLst>
                            <a:rect l="0" t="0" r="r" b="b"/>
                            <a:pathLst>
                              <a:path h="14038">
                                <a:moveTo>
                                  <a:pt x="0" y="0"/>
                                </a:moveTo>
                                <a:lnTo>
                                  <a:pt x="0" y="14038"/>
                                </a:lnTo>
                              </a:path>
                            </a:pathLst>
                          </a:custGeom>
                          <a:noFill/>
                          <a:ln w="19558">
                            <a:solidFill>
                              <a:srgbClr val="00A9A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7CEDDA1B" id="Group 102" o:spid="_x0000_s1026" style="position:absolute;margin-left:347.3pt;margin-top:65.05pt;width:.1pt;height:701.9pt;z-index:251787264;mso-position-horizontal-relative:page;mso-position-vertical-relative:page" coordorigin="6276,1802" coordsize="2,14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">
                <v:shape id="Freeform 103" o:spid="_x0000_s1027" style="position:absolute;left:6276;top:1802;width:2;height:14038;visibility:visible;mso-wrap-style:square;v-text-anchor:top" coordsize="2,140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sEs8MA&#10;AADbAAAADwAAAGRycy9kb3ducmV2LnhtbESPQWvCQBSE70L/w/IK3nRTD4uNrkFKC2LxoO3F20v2&#10;uQlm34bsRuO/7xYKPQ4z8w2zLkbXihv1ofGs4WWegSCuvGnYavj++pgtQYSIbLD1TBoeFKDYPE3W&#10;mBt/5yPdTtGKBOGQo4Y6xi6XMlQ1OQxz3xEn7+J7hzHJ3krT4z3BXSsXWaakw4bTQo0dvdVUXU+D&#10;03DcHl4/d2fao7KqlIMt1Xtbaj19HrcrEJHG+B/+a++MBqXg90v6AX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sEs8MAAADbAAAADwAAAAAAAAAAAAAAAACYAgAAZHJzL2Rv&#10;d25yZXYueG1sUEsFBgAAAAAEAAQA9QAAAIgDAAAAAA==&#10;" path="m,l,14038e" filled="f" strokecolor="#00a9a0" strokeweight="1.54pt">
                  <v:path arrowok="t" o:connecttype="custom" o:connectlocs="0,1802;0,15840" o:connectangles="0,0"/>
                </v:shape>
                <w10:wrap anchorx="page" anchory="page"/>
              </v:group>
            </w:pict>
          </mc:Fallback>
        </mc:AlternateContent>
      </w:r>
    </w:p>
    <w:p w14:paraId="63589173" w14:textId="77777777" w:rsidR="004A61D8" w:rsidRPr="006C2555" w:rsidRDefault="004A61D8">
      <w:pPr>
        <w:rPr>
          <w:rFonts w:ascii="Arial" w:eastAsia="Calibri" w:hAnsi="Arial" w:cs="Arial"/>
          <w:sz w:val="56"/>
          <w:szCs w:val="56"/>
        </w:rPr>
      </w:pPr>
    </w:p>
    <w:p w14:paraId="57D0D6D9" w14:textId="77777777" w:rsidR="004A61D8" w:rsidRPr="006C2555" w:rsidRDefault="004A61D8">
      <w:pPr>
        <w:rPr>
          <w:rFonts w:ascii="Arial" w:eastAsia="Calibri" w:hAnsi="Arial" w:cs="Arial"/>
          <w:sz w:val="56"/>
          <w:szCs w:val="56"/>
        </w:rPr>
      </w:pPr>
    </w:p>
    <w:p w14:paraId="01CF1628" w14:textId="77777777" w:rsidR="004A61D8" w:rsidRPr="006C2555" w:rsidRDefault="004A61D8">
      <w:pPr>
        <w:rPr>
          <w:rFonts w:ascii="Arial" w:eastAsia="Calibri" w:hAnsi="Arial" w:cs="Arial"/>
          <w:sz w:val="56"/>
          <w:szCs w:val="56"/>
        </w:rPr>
      </w:pPr>
    </w:p>
    <w:p w14:paraId="0091AF69" w14:textId="77777777" w:rsidR="004A61D8" w:rsidRPr="006C2555" w:rsidRDefault="004A61D8">
      <w:pPr>
        <w:rPr>
          <w:rFonts w:ascii="Arial" w:eastAsia="Calibri" w:hAnsi="Arial" w:cs="Arial"/>
          <w:sz w:val="56"/>
          <w:szCs w:val="56"/>
        </w:rPr>
      </w:pPr>
    </w:p>
    <w:p w14:paraId="70030F6F" w14:textId="77777777" w:rsidR="004A61D8" w:rsidRPr="006C2555" w:rsidRDefault="004A61D8">
      <w:pPr>
        <w:rPr>
          <w:rFonts w:ascii="Arial" w:eastAsia="Calibri" w:hAnsi="Arial" w:cs="Arial"/>
          <w:sz w:val="56"/>
          <w:szCs w:val="56"/>
        </w:rPr>
      </w:pPr>
    </w:p>
    <w:p w14:paraId="40740051" w14:textId="77777777" w:rsidR="004A61D8" w:rsidRPr="006C2555" w:rsidRDefault="004A61D8">
      <w:pPr>
        <w:rPr>
          <w:rFonts w:ascii="Arial" w:eastAsia="Calibri" w:hAnsi="Arial" w:cs="Arial"/>
          <w:sz w:val="56"/>
          <w:szCs w:val="56"/>
        </w:rPr>
      </w:pPr>
    </w:p>
    <w:p w14:paraId="3D3CF8EB" w14:textId="77777777" w:rsidR="004A61D8" w:rsidRPr="006C2555" w:rsidRDefault="004A61D8">
      <w:pPr>
        <w:spacing w:before="2"/>
        <w:rPr>
          <w:rFonts w:ascii="Arial" w:eastAsia="Calibri" w:hAnsi="Arial" w:cs="Arial"/>
          <w:sz w:val="74"/>
          <w:szCs w:val="74"/>
        </w:rPr>
      </w:pPr>
    </w:p>
    <w:p w14:paraId="672632E0" w14:textId="43AD1DC8" w:rsidR="004A61D8" w:rsidRPr="00D50C08" w:rsidRDefault="007321E5" w:rsidP="00D50C08">
      <w:pPr>
        <w:spacing w:line="276" w:lineRule="auto"/>
        <w:ind w:left="457" w:right="115" w:hanging="353"/>
        <w:jc w:val="right"/>
        <w:rPr>
          <w:rFonts w:ascii="Arial" w:eastAsia="Calibri Light" w:hAnsi="Arial" w:cs="Arial"/>
          <w:color w:val="00A9A0"/>
          <w:sz w:val="56"/>
          <w:szCs w:val="56"/>
        </w:rPr>
      </w:pPr>
      <w:r w:rsidRPr="00D50C08">
        <w:rPr>
          <w:rFonts w:ascii="Arial" w:hAnsi="Arial" w:cs="Arial"/>
          <w:color w:val="00A9A0"/>
          <w:spacing w:val="-9"/>
          <w:sz w:val="56"/>
        </w:rPr>
        <w:t>Safety</w:t>
      </w:r>
      <w:r w:rsidRPr="00D50C08">
        <w:rPr>
          <w:rFonts w:ascii="Arial" w:hAnsi="Arial" w:cs="Arial"/>
          <w:color w:val="00A9A0"/>
          <w:spacing w:val="-33"/>
          <w:sz w:val="56"/>
        </w:rPr>
        <w:t xml:space="preserve"> </w:t>
      </w:r>
      <w:r w:rsidRPr="00D50C08">
        <w:rPr>
          <w:rFonts w:ascii="Arial" w:hAnsi="Arial" w:cs="Arial"/>
          <w:color w:val="00A9A0"/>
          <w:spacing w:val="-8"/>
          <w:sz w:val="56"/>
        </w:rPr>
        <w:t>and</w:t>
      </w:r>
      <w:r w:rsidRPr="00D50C08">
        <w:rPr>
          <w:rFonts w:ascii="Arial" w:hAnsi="Arial" w:cs="Arial"/>
          <w:color w:val="00A9A0"/>
          <w:spacing w:val="-34"/>
          <w:sz w:val="56"/>
        </w:rPr>
        <w:t xml:space="preserve"> </w:t>
      </w:r>
      <w:r w:rsidRPr="00D50C08">
        <w:rPr>
          <w:rFonts w:ascii="Arial" w:hAnsi="Arial" w:cs="Arial"/>
          <w:color w:val="00A9A0"/>
          <w:spacing w:val="-11"/>
          <w:sz w:val="56"/>
        </w:rPr>
        <w:t>Security</w:t>
      </w:r>
      <w:r w:rsidR="00843AED">
        <w:rPr>
          <w:rFonts w:ascii="Arial" w:hAnsi="Arial" w:cs="Arial"/>
          <w:color w:val="00A9A0"/>
          <w:spacing w:val="-11"/>
          <w:sz w:val="56"/>
        </w:rPr>
        <w:t xml:space="preserve">  </w:t>
      </w:r>
    </w:p>
    <w:p w14:paraId="3F7A9D9B" w14:textId="77777777" w:rsidR="004A61D8" w:rsidRPr="006C2555" w:rsidRDefault="004A61D8">
      <w:pPr>
        <w:spacing w:line="276" w:lineRule="auto"/>
        <w:rPr>
          <w:rFonts w:ascii="Arial" w:eastAsia="Calibri Light" w:hAnsi="Arial" w:cs="Arial"/>
          <w:sz w:val="56"/>
          <w:szCs w:val="56"/>
        </w:rPr>
        <w:sectPr w:rsidR="004A61D8" w:rsidRPr="006C2555" w:rsidSect="009D220C">
          <w:headerReference w:type="even" r:id="rId53"/>
          <w:headerReference w:type="default" r:id="rId54"/>
          <w:footerReference w:type="default" r:id="rId55"/>
          <w:headerReference w:type="first" r:id="rId56"/>
          <w:pgSz w:w="12240" w:h="15840"/>
          <w:pgMar w:top="1500" w:right="600" w:bottom="0" w:left="1520" w:header="0" w:footer="720" w:gutter="0"/>
          <w:cols w:num="2" w:space="720" w:equalWidth="0">
            <w:col w:w="4397" w:space="1029"/>
            <w:col w:w="4694"/>
          </w:cols>
          <w:docGrid w:linePitch="299"/>
        </w:sectPr>
      </w:pPr>
    </w:p>
    <w:p w14:paraId="2D63AC53" w14:textId="77777777" w:rsidR="004A61D8" w:rsidRPr="00CC4528" w:rsidRDefault="007321E5" w:rsidP="002D22E8">
      <w:pPr>
        <w:spacing w:line="276" w:lineRule="auto"/>
        <w:ind w:left="1540" w:right="1540"/>
        <w:rPr>
          <w:rFonts w:ascii="Arial" w:eastAsia="Calibri" w:hAnsi="Arial" w:cs="Arial"/>
          <w:color w:val="00A9A0"/>
          <w:sz w:val="32"/>
          <w:szCs w:val="32"/>
        </w:rPr>
      </w:pPr>
      <w:bookmarkStart w:id="96" w:name="TAB_2_-_Safety_and_Security_Table_of_Con"/>
      <w:bookmarkEnd w:id="96"/>
      <w:r w:rsidRPr="00CC4528">
        <w:rPr>
          <w:rFonts w:ascii="Arial" w:hAnsi="Arial" w:cs="Arial"/>
          <w:color w:val="00A9A0"/>
          <w:spacing w:val="12"/>
          <w:sz w:val="32"/>
          <w:szCs w:val="32"/>
        </w:rPr>
        <w:t>Security</w:t>
      </w:r>
      <w:r w:rsidR="00CC4528">
        <w:rPr>
          <w:rFonts w:ascii="Arial" w:hAnsi="Arial" w:cs="Arial"/>
          <w:color w:val="00A9A0"/>
          <w:spacing w:val="20"/>
          <w:sz w:val="32"/>
          <w:szCs w:val="32"/>
        </w:rPr>
        <w:t xml:space="preserve"> Station</w:t>
      </w:r>
    </w:p>
    <w:p w14:paraId="63D6BD5F" w14:textId="77777777" w:rsidR="002D22E8" w:rsidRPr="006C2555" w:rsidRDefault="00AA335A" w:rsidP="002D22E8">
      <w:pPr>
        <w:pStyle w:val="BodyText"/>
        <w:spacing w:line="276" w:lineRule="auto"/>
        <w:ind w:left="1540" w:right="1540" w:firstLine="0"/>
        <w:rPr>
          <w:rFonts w:ascii="Arial" w:hAnsi="Arial" w:cs="Arial"/>
          <w:spacing w:val="-1"/>
        </w:rPr>
      </w:pPr>
      <w:r w:rsidRPr="006C2555">
        <w:rPr>
          <w:rFonts w:ascii="Arial" w:hAnsi="Arial" w:cs="Arial"/>
        </w:rPr>
        <w:t>The</w:t>
      </w:r>
      <w:r w:rsidRPr="006C2555">
        <w:rPr>
          <w:rFonts w:ascii="Arial" w:hAnsi="Arial" w:cs="Arial"/>
          <w:spacing w:val="-3"/>
        </w:rPr>
        <w:t xml:space="preserve"> main </w:t>
      </w:r>
      <w:r w:rsidRPr="006C2555">
        <w:rPr>
          <w:rFonts w:ascii="Arial" w:hAnsi="Arial" w:cs="Arial"/>
          <w:spacing w:val="-1"/>
        </w:rPr>
        <w:t>Security</w:t>
      </w:r>
      <w:r w:rsidRPr="006C2555">
        <w:rPr>
          <w:rFonts w:ascii="Arial" w:hAnsi="Arial" w:cs="Arial"/>
          <w:spacing w:val="-6"/>
        </w:rPr>
        <w:t xml:space="preserve"> </w:t>
      </w:r>
      <w:r w:rsidR="00CC4528">
        <w:rPr>
          <w:rFonts w:ascii="Arial" w:hAnsi="Arial" w:cs="Arial"/>
          <w:spacing w:val="-1"/>
        </w:rPr>
        <w:t>S</w:t>
      </w:r>
      <w:r w:rsidRPr="006C2555">
        <w:rPr>
          <w:rFonts w:ascii="Arial" w:hAnsi="Arial" w:cs="Arial"/>
          <w:spacing w:val="-1"/>
        </w:rPr>
        <w:t xml:space="preserve">tation for the Mission Bernal Campus is located on the </w:t>
      </w:r>
      <w:r w:rsidR="002D22E8" w:rsidRPr="006C2555">
        <w:rPr>
          <w:rFonts w:ascii="Arial" w:hAnsi="Arial" w:cs="Arial"/>
          <w:spacing w:val="-1"/>
        </w:rPr>
        <w:t>second</w:t>
      </w:r>
      <w:r w:rsidRPr="006C2555">
        <w:rPr>
          <w:rFonts w:ascii="Arial" w:hAnsi="Arial" w:cs="Arial"/>
          <w:spacing w:val="-1"/>
        </w:rPr>
        <w:t xml:space="preserve"> floor at the 27</w:t>
      </w:r>
      <w:r w:rsidRPr="006C2555">
        <w:rPr>
          <w:rFonts w:ascii="Arial" w:hAnsi="Arial" w:cs="Arial"/>
          <w:spacing w:val="-1"/>
          <w:vertAlign w:val="superscript"/>
        </w:rPr>
        <w:t>th</w:t>
      </w:r>
      <w:r w:rsidRPr="006C2555">
        <w:rPr>
          <w:rFonts w:ascii="Arial" w:hAnsi="Arial" w:cs="Arial"/>
          <w:spacing w:val="-1"/>
        </w:rPr>
        <w:t xml:space="preserve"> Street </w:t>
      </w:r>
      <w:r w:rsidR="002D22E8" w:rsidRPr="006C2555">
        <w:rPr>
          <w:rFonts w:ascii="Arial" w:hAnsi="Arial" w:cs="Arial"/>
          <w:spacing w:val="-1"/>
        </w:rPr>
        <w:t>m</w:t>
      </w:r>
      <w:r w:rsidRPr="006C2555">
        <w:rPr>
          <w:rFonts w:ascii="Arial" w:hAnsi="Arial" w:cs="Arial"/>
          <w:spacing w:val="-1"/>
        </w:rPr>
        <w:t xml:space="preserve">ain </w:t>
      </w:r>
      <w:r w:rsidR="002D22E8" w:rsidRPr="006C2555">
        <w:rPr>
          <w:rFonts w:ascii="Arial" w:hAnsi="Arial" w:cs="Arial"/>
          <w:spacing w:val="-1"/>
        </w:rPr>
        <w:t>e</w:t>
      </w:r>
      <w:r w:rsidRPr="006C2555">
        <w:rPr>
          <w:rFonts w:ascii="Arial" w:hAnsi="Arial" w:cs="Arial"/>
          <w:spacing w:val="-1"/>
        </w:rPr>
        <w:t>ntrance /</w:t>
      </w:r>
      <w:r w:rsidR="002D22E8" w:rsidRPr="006C2555">
        <w:rPr>
          <w:rFonts w:ascii="Arial" w:hAnsi="Arial" w:cs="Arial"/>
          <w:spacing w:val="-1"/>
        </w:rPr>
        <w:t xml:space="preserve"> Emergency Department</w:t>
      </w:r>
      <w:r w:rsidRPr="006C2555">
        <w:rPr>
          <w:rFonts w:ascii="Arial" w:hAnsi="Arial" w:cs="Arial"/>
          <w:spacing w:val="-1"/>
        </w:rPr>
        <w:t xml:space="preserve"> </w:t>
      </w:r>
      <w:r w:rsidR="002D22E8" w:rsidRPr="006C2555">
        <w:rPr>
          <w:rFonts w:ascii="Arial" w:hAnsi="Arial" w:cs="Arial"/>
          <w:spacing w:val="-1"/>
        </w:rPr>
        <w:t>(ED) e</w:t>
      </w:r>
      <w:r w:rsidRPr="006C2555">
        <w:rPr>
          <w:rFonts w:ascii="Arial" w:hAnsi="Arial" w:cs="Arial"/>
          <w:spacing w:val="-1"/>
        </w:rPr>
        <w:t>ntrance. Security enhancements include</w:t>
      </w:r>
      <w:r w:rsidR="002D22E8" w:rsidRPr="006C2555">
        <w:rPr>
          <w:rFonts w:ascii="Arial" w:hAnsi="Arial" w:cs="Arial"/>
          <w:spacing w:val="-1"/>
        </w:rPr>
        <w:t>:</w:t>
      </w:r>
    </w:p>
    <w:p w14:paraId="402BE1D1" w14:textId="77777777" w:rsidR="002D22E8" w:rsidRPr="006C2555" w:rsidRDefault="002D22E8" w:rsidP="00427AD4">
      <w:pPr>
        <w:pStyle w:val="BodyText"/>
        <w:numPr>
          <w:ilvl w:val="0"/>
          <w:numId w:val="24"/>
        </w:numPr>
        <w:spacing w:line="276" w:lineRule="auto"/>
        <w:ind w:left="1980" w:right="1540"/>
        <w:rPr>
          <w:rFonts w:ascii="Arial" w:hAnsi="Arial" w:cs="Arial"/>
          <w:spacing w:val="-3"/>
        </w:rPr>
      </w:pPr>
      <w:r w:rsidRPr="006C2555">
        <w:rPr>
          <w:rFonts w:ascii="Arial" w:hAnsi="Arial" w:cs="Arial"/>
          <w:spacing w:val="-1"/>
        </w:rPr>
        <w:t>A</w:t>
      </w:r>
      <w:r w:rsidR="00AA335A" w:rsidRPr="006C2555">
        <w:rPr>
          <w:rFonts w:ascii="Arial" w:hAnsi="Arial" w:cs="Arial"/>
          <w:spacing w:val="-1"/>
        </w:rPr>
        <w:t xml:space="preserve"> metal detector at the </w:t>
      </w:r>
      <w:r w:rsidRPr="006C2555">
        <w:rPr>
          <w:rFonts w:ascii="Arial" w:hAnsi="Arial" w:cs="Arial"/>
          <w:spacing w:val="-1"/>
        </w:rPr>
        <w:t>ED</w:t>
      </w:r>
      <w:r w:rsidR="00AA335A" w:rsidRPr="006C2555">
        <w:rPr>
          <w:rFonts w:ascii="Arial" w:hAnsi="Arial" w:cs="Arial"/>
          <w:spacing w:val="-1"/>
        </w:rPr>
        <w:t xml:space="preserve"> entrance.  </w:t>
      </w:r>
    </w:p>
    <w:p w14:paraId="6E82F5E0" w14:textId="77777777" w:rsidR="002D22E8" w:rsidRPr="006C2555" w:rsidRDefault="00AA335A" w:rsidP="00427AD4">
      <w:pPr>
        <w:pStyle w:val="BodyText"/>
        <w:numPr>
          <w:ilvl w:val="0"/>
          <w:numId w:val="24"/>
        </w:numPr>
        <w:spacing w:line="276" w:lineRule="auto"/>
        <w:ind w:left="1980" w:right="1540"/>
        <w:rPr>
          <w:rFonts w:ascii="Arial" w:hAnsi="Arial" w:cs="Arial"/>
          <w:spacing w:val="-3"/>
        </w:rPr>
      </w:pPr>
      <w:r w:rsidRPr="006C2555">
        <w:rPr>
          <w:rFonts w:ascii="Arial" w:hAnsi="Arial" w:cs="Arial"/>
          <w:spacing w:val="-1"/>
        </w:rPr>
        <w:t>Panic alarms are located in identified high risk areas; when</w:t>
      </w:r>
      <w:r w:rsidRPr="006C2555">
        <w:rPr>
          <w:rFonts w:ascii="Arial" w:hAnsi="Arial" w:cs="Arial"/>
        </w:rPr>
        <w:t xml:space="preserve"> </w:t>
      </w:r>
      <w:r w:rsidRPr="006C2555">
        <w:rPr>
          <w:rFonts w:ascii="Arial" w:hAnsi="Arial" w:cs="Arial"/>
          <w:spacing w:val="-1"/>
        </w:rPr>
        <w:t>activated,</w:t>
      </w:r>
      <w:r w:rsidRPr="006C2555">
        <w:rPr>
          <w:rFonts w:ascii="Arial" w:hAnsi="Arial" w:cs="Arial"/>
          <w:spacing w:val="-4"/>
        </w:rPr>
        <w:t xml:space="preserve"> </w:t>
      </w:r>
      <w:r w:rsidRPr="006C2555">
        <w:rPr>
          <w:rFonts w:ascii="Arial" w:hAnsi="Arial" w:cs="Arial"/>
        </w:rPr>
        <w:t>a</w:t>
      </w:r>
      <w:r w:rsidRPr="006C2555">
        <w:rPr>
          <w:rFonts w:ascii="Arial" w:hAnsi="Arial" w:cs="Arial"/>
          <w:spacing w:val="-1"/>
        </w:rPr>
        <w:t xml:space="preserve"> silent</w:t>
      </w:r>
      <w:r w:rsidRPr="006C2555">
        <w:rPr>
          <w:rFonts w:ascii="Arial" w:hAnsi="Arial" w:cs="Arial"/>
          <w:spacing w:val="-3"/>
        </w:rPr>
        <w:t xml:space="preserve"> </w:t>
      </w:r>
      <w:r w:rsidRPr="006C2555">
        <w:rPr>
          <w:rFonts w:ascii="Arial" w:hAnsi="Arial" w:cs="Arial"/>
        </w:rPr>
        <w:t>alarm</w:t>
      </w:r>
      <w:r w:rsidRPr="006C2555">
        <w:rPr>
          <w:rFonts w:ascii="Arial" w:hAnsi="Arial" w:cs="Arial"/>
          <w:spacing w:val="-4"/>
        </w:rPr>
        <w:t xml:space="preserve"> </w:t>
      </w:r>
      <w:r w:rsidRPr="006C2555">
        <w:rPr>
          <w:rFonts w:ascii="Arial" w:hAnsi="Arial" w:cs="Arial"/>
        </w:rPr>
        <w:t>is</w:t>
      </w:r>
      <w:r w:rsidRPr="006C2555">
        <w:rPr>
          <w:rFonts w:ascii="Arial" w:hAnsi="Arial" w:cs="Arial"/>
          <w:spacing w:val="-4"/>
        </w:rPr>
        <w:t xml:space="preserve"> </w:t>
      </w:r>
      <w:r w:rsidRPr="006C2555">
        <w:rPr>
          <w:rFonts w:ascii="Arial" w:hAnsi="Arial" w:cs="Arial"/>
        </w:rPr>
        <w:t>sent</w:t>
      </w:r>
      <w:r w:rsidRPr="006C2555">
        <w:rPr>
          <w:rFonts w:ascii="Arial" w:hAnsi="Arial" w:cs="Arial"/>
          <w:spacing w:val="-3"/>
        </w:rPr>
        <w:t xml:space="preserve"> </w:t>
      </w:r>
      <w:r w:rsidRPr="006C2555">
        <w:rPr>
          <w:rFonts w:ascii="Arial" w:hAnsi="Arial" w:cs="Arial"/>
          <w:spacing w:val="-1"/>
        </w:rPr>
        <w:t xml:space="preserve">to Security Dispatch.  </w:t>
      </w:r>
    </w:p>
    <w:p w14:paraId="75079551" w14:textId="77777777" w:rsidR="00121F6D" w:rsidRPr="00121F6D" w:rsidRDefault="00AA335A" w:rsidP="00427AD4">
      <w:pPr>
        <w:pStyle w:val="BodyText"/>
        <w:numPr>
          <w:ilvl w:val="0"/>
          <w:numId w:val="24"/>
        </w:numPr>
        <w:spacing w:line="276" w:lineRule="auto"/>
        <w:ind w:left="1980" w:right="1540"/>
        <w:rPr>
          <w:ins w:id="97" w:author="Tami Chin" w:date="2018-05-03T20:48:00Z"/>
          <w:rFonts w:ascii="Arial" w:hAnsi="Arial" w:cs="Arial"/>
          <w:spacing w:val="-3"/>
          <w:rPrChange w:id="98" w:author="Tami Chin" w:date="2018-05-03T20:48:00Z">
            <w:rPr>
              <w:ins w:id="99" w:author="Tami Chin" w:date="2018-05-03T20:48:00Z"/>
              <w:rFonts w:ascii="Arial" w:hAnsi="Arial" w:cs="Arial"/>
              <w:spacing w:val="-1"/>
            </w:rPr>
          </w:rPrChange>
        </w:rPr>
      </w:pPr>
      <w:r w:rsidRPr="006C2555">
        <w:rPr>
          <w:rFonts w:ascii="Arial" w:hAnsi="Arial" w:cs="Arial"/>
          <w:spacing w:val="-1"/>
        </w:rPr>
        <w:t xml:space="preserve">Security stations are located at key main entrances to include the ED and </w:t>
      </w:r>
      <w:r w:rsidR="002D22E8" w:rsidRPr="006C2555">
        <w:rPr>
          <w:rFonts w:ascii="Arial" w:hAnsi="Arial" w:cs="Arial"/>
          <w:spacing w:val="-1"/>
        </w:rPr>
        <w:t>l</w:t>
      </w:r>
      <w:r w:rsidRPr="006C2555">
        <w:rPr>
          <w:rFonts w:ascii="Arial" w:hAnsi="Arial" w:cs="Arial"/>
          <w:spacing w:val="-1"/>
        </w:rPr>
        <w:t xml:space="preserve">oading </w:t>
      </w:r>
      <w:r w:rsidR="002D22E8" w:rsidRPr="006C2555">
        <w:rPr>
          <w:rFonts w:ascii="Arial" w:hAnsi="Arial" w:cs="Arial"/>
          <w:spacing w:val="-1"/>
        </w:rPr>
        <w:t>d</w:t>
      </w:r>
      <w:r w:rsidRPr="006C2555">
        <w:rPr>
          <w:rFonts w:ascii="Arial" w:hAnsi="Arial" w:cs="Arial"/>
          <w:spacing w:val="-1"/>
        </w:rPr>
        <w:t xml:space="preserve">ock.  </w:t>
      </w:r>
    </w:p>
    <w:p w14:paraId="311F823F" w14:textId="23A17981" w:rsidR="00AA335A" w:rsidRPr="006C2555" w:rsidDel="00336973" w:rsidRDefault="00AA335A">
      <w:pPr>
        <w:pStyle w:val="BodyText"/>
        <w:numPr>
          <w:ilvl w:val="0"/>
          <w:numId w:val="24"/>
        </w:numPr>
        <w:spacing w:line="276" w:lineRule="auto"/>
        <w:ind w:left="1540" w:right="1540" w:firstLine="0"/>
        <w:rPr>
          <w:del w:id="100" w:author="Tami Chin" w:date="2018-05-03T21:00:00Z"/>
          <w:rFonts w:ascii="Arial" w:hAnsi="Arial" w:cs="Arial"/>
          <w:spacing w:val="-3"/>
        </w:rPr>
        <w:pPrChange w:id="101" w:author="Tami Chin" w:date="2018-05-03T21:00:00Z">
          <w:pPr>
            <w:pStyle w:val="BodyText"/>
            <w:numPr>
              <w:numId w:val="24"/>
            </w:numPr>
            <w:spacing w:line="276" w:lineRule="auto"/>
            <w:ind w:left="1980" w:right="1540"/>
          </w:pPr>
        </w:pPrChange>
      </w:pPr>
      <w:r w:rsidRPr="00336973">
        <w:rPr>
          <w:rFonts w:ascii="Arial" w:hAnsi="Arial" w:cs="Arial"/>
          <w:spacing w:val="-3"/>
        </w:rPr>
        <w:t xml:space="preserve"> </w:t>
      </w:r>
      <w:ins w:id="102" w:author="Tami Chin" w:date="2018-05-03T20:48:00Z">
        <w:r w:rsidR="00121F6D" w:rsidRPr="00336973">
          <w:rPr>
            <w:rFonts w:ascii="Arial" w:hAnsi="Arial" w:cs="Arial"/>
            <w:spacing w:val="-3"/>
          </w:rPr>
          <w:t>Staff Duress buttons on Aeroscout RFID tags worn by staff</w:t>
        </w:r>
      </w:ins>
    </w:p>
    <w:p w14:paraId="20D465B5" w14:textId="77777777" w:rsidR="002D22E8" w:rsidRPr="00336973" w:rsidRDefault="002D22E8">
      <w:pPr>
        <w:pStyle w:val="BodyText"/>
        <w:numPr>
          <w:ilvl w:val="0"/>
          <w:numId w:val="24"/>
        </w:numPr>
        <w:spacing w:line="276" w:lineRule="auto"/>
        <w:ind w:left="1540" w:right="1540" w:firstLine="0"/>
        <w:rPr>
          <w:rFonts w:ascii="Arial" w:hAnsi="Arial" w:cs="Arial"/>
        </w:rPr>
        <w:pPrChange w:id="103" w:author="Tami Chin" w:date="2018-05-03T21:00:00Z">
          <w:pPr>
            <w:pStyle w:val="BodyText"/>
            <w:spacing w:line="276" w:lineRule="auto"/>
            <w:ind w:left="1540" w:right="1540" w:firstLine="0"/>
          </w:pPr>
        </w:pPrChange>
      </w:pPr>
    </w:p>
    <w:p w14:paraId="0F4E9AC9" w14:textId="77777777" w:rsidR="00AA335A" w:rsidRPr="00CC4528" w:rsidRDefault="00AA335A" w:rsidP="002D22E8">
      <w:pPr>
        <w:pStyle w:val="BodyText"/>
        <w:spacing w:line="276" w:lineRule="auto"/>
        <w:ind w:left="1540" w:right="1540" w:firstLine="0"/>
        <w:rPr>
          <w:rFonts w:ascii="Arial" w:hAnsi="Arial" w:cs="Arial"/>
          <w:color w:val="00A9A0"/>
          <w:sz w:val="32"/>
          <w:szCs w:val="32"/>
        </w:rPr>
      </w:pPr>
      <w:r w:rsidRPr="00CC4528">
        <w:rPr>
          <w:rFonts w:ascii="Arial" w:hAnsi="Arial" w:cs="Arial"/>
          <w:color w:val="00A9A0"/>
          <w:sz w:val="32"/>
          <w:szCs w:val="32"/>
        </w:rPr>
        <w:t>Security Awareness:</w:t>
      </w:r>
    </w:p>
    <w:p w14:paraId="5594D62D" w14:textId="77777777" w:rsidR="00AA335A" w:rsidRPr="00CC4528" w:rsidRDefault="00AA335A" w:rsidP="00427AD4">
      <w:pPr>
        <w:pStyle w:val="ListParagraph"/>
        <w:numPr>
          <w:ilvl w:val="0"/>
          <w:numId w:val="25"/>
        </w:numPr>
        <w:tabs>
          <w:tab w:val="left" w:pos="1620"/>
        </w:tabs>
        <w:spacing w:line="276" w:lineRule="auto"/>
        <w:ind w:left="1980" w:right="1540"/>
        <w:rPr>
          <w:rFonts w:ascii="Arial" w:hAnsi="Arial" w:cs="Arial"/>
          <w:sz w:val="24"/>
          <w:szCs w:val="24"/>
        </w:rPr>
      </w:pPr>
      <w:r w:rsidRPr="00CC4528">
        <w:rPr>
          <w:rFonts w:ascii="Arial" w:hAnsi="Arial" w:cs="Arial"/>
          <w:sz w:val="24"/>
          <w:szCs w:val="24"/>
        </w:rPr>
        <w:t>Be aware of your surroundings</w:t>
      </w:r>
      <w:r w:rsidR="002D22E8" w:rsidRPr="00CC4528">
        <w:rPr>
          <w:rFonts w:ascii="Arial" w:hAnsi="Arial" w:cs="Arial"/>
          <w:sz w:val="24"/>
          <w:szCs w:val="24"/>
        </w:rPr>
        <w:t>.</w:t>
      </w:r>
    </w:p>
    <w:p w14:paraId="49E96F4A" w14:textId="77777777" w:rsidR="002D22E8" w:rsidRPr="00CC4528" w:rsidRDefault="002D22E8" w:rsidP="00427AD4">
      <w:pPr>
        <w:pStyle w:val="ListParagraph"/>
        <w:numPr>
          <w:ilvl w:val="0"/>
          <w:numId w:val="25"/>
        </w:numPr>
        <w:spacing w:line="276" w:lineRule="auto"/>
        <w:ind w:left="1980" w:right="1540"/>
        <w:rPr>
          <w:rFonts w:ascii="Arial" w:hAnsi="Arial" w:cs="Arial"/>
          <w:b/>
          <w:i/>
          <w:sz w:val="24"/>
          <w:szCs w:val="24"/>
        </w:rPr>
      </w:pPr>
      <w:r w:rsidRPr="00CC4528">
        <w:rPr>
          <w:rFonts w:ascii="Arial" w:hAnsi="Arial" w:cs="Arial"/>
          <w:b/>
          <w:i/>
          <w:sz w:val="24"/>
          <w:szCs w:val="24"/>
        </w:rPr>
        <w:t>If you see something – say something</w:t>
      </w:r>
    </w:p>
    <w:p w14:paraId="1B5F35CA" w14:textId="77777777" w:rsidR="00AA335A" w:rsidRPr="009340A5" w:rsidRDefault="00AA335A" w:rsidP="00427AD4">
      <w:pPr>
        <w:pStyle w:val="ListParagraph"/>
        <w:numPr>
          <w:ilvl w:val="0"/>
          <w:numId w:val="25"/>
        </w:numPr>
        <w:tabs>
          <w:tab w:val="left" w:pos="1620"/>
        </w:tabs>
        <w:spacing w:line="276" w:lineRule="auto"/>
        <w:ind w:left="1980" w:right="1540"/>
        <w:rPr>
          <w:rFonts w:ascii="Arial" w:hAnsi="Arial" w:cs="Arial"/>
          <w:sz w:val="24"/>
          <w:szCs w:val="24"/>
        </w:rPr>
      </w:pPr>
      <w:r w:rsidRPr="009340A5">
        <w:rPr>
          <w:rFonts w:ascii="Arial" w:hAnsi="Arial" w:cs="Arial"/>
          <w:sz w:val="24"/>
          <w:szCs w:val="24"/>
        </w:rPr>
        <w:t xml:space="preserve">For emergency situations (other than Code Blue) dial </w:t>
      </w:r>
      <w:r w:rsidRPr="00DE1DEC">
        <w:rPr>
          <w:rFonts w:ascii="Arial" w:hAnsi="Arial" w:cs="Arial"/>
          <w:b/>
          <w:sz w:val="24"/>
          <w:szCs w:val="24"/>
        </w:rPr>
        <w:t>4-4444</w:t>
      </w:r>
      <w:r w:rsidR="002D22E8" w:rsidRPr="00DE1DEC">
        <w:rPr>
          <w:rFonts w:ascii="Arial" w:hAnsi="Arial" w:cs="Arial"/>
          <w:b/>
          <w:sz w:val="24"/>
          <w:szCs w:val="24"/>
        </w:rPr>
        <w:t>.</w:t>
      </w:r>
    </w:p>
    <w:p w14:paraId="2E9F39EF" w14:textId="77777777" w:rsidR="00AA335A" w:rsidRPr="009340A5" w:rsidRDefault="00AA335A" w:rsidP="00427AD4">
      <w:pPr>
        <w:pStyle w:val="ListParagraph"/>
        <w:numPr>
          <w:ilvl w:val="0"/>
          <w:numId w:val="25"/>
        </w:numPr>
        <w:tabs>
          <w:tab w:val="left" w:pos="1620"/>
        </w:tabs>
        <w:spacing w:line="276" w:lineRule="auto"/>
        <w:ind w:left="1980" w:right="1540"/>
        <w:rPr>
          <w:rFonts w:ascii="Arial" w:hAnsi="Arial" w:cs="Arial"/>
          <w:sz w:val="24"/>
          <w:szCs w:val="24"/>
        </w:rPr>
      </w:pPr>
      <w:r w:rsidRPr="009340A5">
        <w:rPr>
          <w:rFonts w:ascii="Arial" w:hAnsi="Arial" w:cs="Arial"/>
          <w:sz w:val="24"/>
          <w:szCs w:val="24"/>
        </w:rPr>
        <w:t>Keep your personal property especially purses, briefcases and bags locked and secure</w:t>
      </w:r>
      <w:r w:rsidR="002D22E8" w:rsidRPr="009340A5">
        <w:rPr>
          <w:rFonts w:ascii="Arial" w:hAnsi="Arial" w:cs="Arial"/>
          <w:sz w:val="24"/>
          <w:szCs w:val="24"/>
        </w:rPr>
        <w:t>.</w:t>
      </w:r>
    </w:p>
    <w:p w14:paraId="2D7E5E77" w14:textId="77777777" w:rsidR="00AA335A" w:rsidRPr="009340A5" w:rsidRDefault="00AA335A" w:rsidP="00427AD4">
      <w:pPr>
        <w:pStyle w:val="ListParagraph"/>
        <w:numPr>
          <w:ilvl w:val="0"/>
          <w:numId w:val="25"/>
        </w:numPr>
        <w:spacing w:line="276" w:lineRule="auto"/>
        <w:ind w:left="1980" w:right="1540"/>
        <w:rPr>
          <w:rFonts w:ascii="Arial" w:hAnsi="Arial" w:cs="Arial"/>
          <w:sz w:val="24"/>
          <w:szCs w:val="24"/>
        </w:rPr>
      </w:pPr>
      <w:r w:rsidRPr="009340A5">
        <w:rPr>
          <w:rFonts w:ascii="Arial" w:hAnsi="Arial" w:cs="Arial"/>
          <w:sz w:val="24"/>
          <w:szCs w:val="24"/>
        </w:rPr>
        <w:t>Pay attention to person</w:t>
      </w:r>
      <w:r w:rsidR="002D22E8" w:rsidRPr="009340A5">
        <w:rPr>
          <w:rFonts w:ascii="Arial" w:hAnsi="Arial" w:cs="Arial"/>
          <w:sz w:val="24"/>
          <w:szCs w:val="24"/>
        </w:rPr>
        <w:t>(s)</w:t>
      </w:r>
      <w:r w:rsidRPr="009340A5">
        <w:rPr>
          <w:rFonts w:ascii="Arial" w:hAnsi="Arial" w:cs="Arial"/>
          <w:sz w:val="24"/>
          <w:szCs w:val="24"/>
        </w:rPr>
        <w:t xml:space="preserve"> who look suspicious or look like they don’t belong</w:t>
      </w:r>
      <w:r w:rsidR="002D22E8" w:rsidRPr="009340A5">
        <w:rPr>
          <w:rFonts w:ascii="Arial" w:hAnsi="Arial" w:cs="Arial"/>
          <w:sz w:val="24"/>
          <w:szCs w:val="24"/>
        </w:rPr>
        <w:t>.</w:t>
      </w:r>
    </w:p>
    <w:p w14:paraId="63FAD07F" w14:textId="77777777" w:rsidR="00AA335A" w:rsidRPr="009340A5" w:rsidRDefault="00AA335A" w:rsidP="00427AD4">
      <w:pPr>
        <w:pStyle w:val="ListParagraph"/>
        <w:numPr>
          <w:ilvl w:val="0"/>
          <w:numId w:val="25"/>
        </w:numPr>
        <w:spacing w:line="276" w:lineRule="auto"/>
        <w:ind w:left="1980" w:right="1540"/>
        <w:rPr>
          <w:rFonts w:ascii="Arial" w:hAnsi="Arial" w:cs="Arial"/>
          <w:sz w:val="24"/>
          <w:szCs w:val="24"/>
        </w:rPr>
      </w:pPr>
      <w:r w:rsidRPr="009340A5">
        <w:rPr>
          <w:rFonts w:ascii="Arial" w:hAnsi="Arial" w:cs="Arial"/>
          <w:sz w:val="24"/>
          <w:szCs w:val="24"/>
        </w:rPr>
        <w:t>Make sure vendors have a vendor badge</w:t>
      </w:r>
      <w:r w:rsidR="002D22E8" w:rsidRPr="009340A5">
        <w:rPr>
          <w:rFonts w:ascii="Arial" w:hAnsi="Arial" w:cs="Arial"/>
          <w:sz w:val="24"/>
          <w:szCs w:val="24"/>
        </w:rPr>
        <w:t>.</w:t>
      </w:r>
    </w:p>
    <w:p w14:paraId="281D8D1A" w14:textId="77777777" w:rsidR="002D22E8" w:rsidRPr="009340A5" w:rsidRDefault="002D22E8" w:rsidP="00427AD4">
      <w:pPr>
        <w:pStyle w:val="ListParagraph"/>
        <w:numPr>
          <w:ilvl w:val="0"/>
          <w:numId w:val="25"/>
        </w:numPr>
        <w:spacing w:line="276" w:lineRule="auto"/>
        <w:ind w:left="1980" w:right="1540"/>
        <w:rPr>
          <w:rFonts w:ascii="Arial" w:hAnsi="Arial" w:cs="Arial"/>
          <w:sz w:val="24"/>
          <w:szCs w:val="24"/>
        </w:rPr>
      </w:pPr>
      <w:r w:rsidRPr="009340A5">
        <w:rPr>
          <w:rFonts w:ascii="Arial" w:hAnsi="Arial" w:cs="Arial"/>
          <w:sz w:val="24"/>
          <w:szCs w:val="24"/>
        </w:rPr>
        <w:t>Wear your hospital badge.</w:t>
      </w:r>
    </w:p>
    <w:p w14:paraId="10BAE6AE" w14:textId="77777777" w:rsidR="00AA335A" w:rsidRPr="009340A5" w:rsidRDefault="00AA335A" w:rsidP="00427AD4">
      <w:pPr>
        <w:pStyle w:val="ListParagraph"/>
        <w:numPr>
          <w:ilvl w:val="0"/>
          <w:numId w:val="25"/>
        </w:numPr>
        <w:spacing w:line="276" w:lineRule="auto"/>
        <w:ind w:left="1980" w:right="1540"/>
        <w:rPr>
          <w:rFonts w:ascii="Arial" w:hAnsi="Arial" w:cs="Arial"/>
          <w:sz w:val="24"/>
          <w:szCs w:val="24"/>
        </w:rPr>
      </w:pPr>
      <w:r w:rsidRPr="009340A5">
        <w:rPr>
          <w:rFonts w:ascii="Arial" w:hAnsi="Arial" w:cs="Arial"/>
          <w:sz w:val="24"/>
          <w:szCs w:val="24"/>
        </w:rPr>
        <w:t>Be alert when you are in areas or around people that are unfamiliar to you</w:t>
      </w:r>
      <w:r w:rsidR="002D22E8" w:rsidRPr="009340A5">
        <w:rPr>
          <w:rFonts w:ascii="Arial" w:hAnsi="Arial" w:cs="Arial"/>
          <w:sz w:val="24"/>
          <w:szCs w:val="24"/>
        </w:rPr>
        <w:t xml:space="preserve">. </w:t>
      </w:r>
    </w:p>
    <w:p w14:paraId="6D305895" w14:textId="77777777" w:rsidR="002D22E8" w:rsidRPr="009340A5" w:rsidRDefault="002D22E8" w:rsidP="002D22E8">
      <w:pPr>
        <w:pStyle w:val="ListParagraph"/>
        <w:spacing w:line="276" w:lineRule="auto"/>
        <w:ind w:left="2260" w:right="1540"/>
        <w:rPr>
          <w:rFonts w:ascii="Arial" w:hAnsi="Arial" w:cs="Arial"/>
          <w:sz w:val="24"/>
          <w:szCs w:val="24"/>
        </w:rPr>
      </w:pPr>
    </w:p>
    <w:p w14:paraId="72C32EE2" w14:textId="3D0D86CC" w:rsidR="00AA335A" w:rsidRPr="00584A6B" w:rsidRDefault="00AA335A" w:rsidP="00CC4528">
      <w:pPr>
        <w:spacing w:line="276" w:lineRule="auto"/>
        <w:ind w:left="1541" w:right="1541"/>
        <w:rPr>
          <w:rFonts w:ascii="Arial" w:hAnsi="Arial" w:cs="Arial"/>
          <w:b/>
          <w:sz w:val="24"/>
          <w:szCs w:val="24"/>
        </w:rPr>
      </w:pPr>
      <w:r w:rsidRPr="009340A5">
        <w:rPr>
          <w:rFonts w:ascii="Arial" w:hAnsi="Arial" w:cs="Arial"/>
          <w:sz w:val="24"/>
          <w:szCs w:val="24"/>
        </w:rPr>
        <w:t xml:space="preserve">For general </w:t>
      </w:r>
      <w:r w:rsidR="002D22E8" w:rsidRPr="009340A5">
        <w:rPr>
          <w:rFonts w:ascii="Arial" w:hAnsi="Arial" w:cs="Arial"/>
          <w:sz w:val="24"/>
          <w:szCs w:val="24"/>
        </w:rPr>
        <w:t>s</w:t>
      </w:r>
      <w:r w:rsidRPr="009340A5">
        <w:rPr>
          <w:rFonts w:ascii="Arial" w:hAnsi="Arial" w:cs="Arial"/>
          <w:sz w:val="24"/>
          <w:szCs w:val="24"/>
        </w:rPr>
        <w:t>ecurity concerns</w:t>
      </w:r>
      <w:r w:rsidR="002D22E8" w:rsidRPr="009340A5">
        <w:rPr>
          <w:rFonts w:ascii="Arial" w:hAnsi="Arial" w:cs="Arial"/>
          <w:sz w:val="24"/>
          <w:szCs w:val="24"/>
        </w:rPr>
        <w:t xml:space="preserve"> or for an escort to your vehicle</w:t>
      </w:r>
      <w:r w:rsidRPr="009340A5">
        <w:rPr>
          <w:rFonts w:ascii="Arial" w:hAnsi="Arial" w:cs="Arial"/>
          <w:sz w:val="24"/>
          <w:szCs w:val="24"/>
        </w:rPr>
        <w:t xml:space="preserve">, contact Security Dispatch at </w:t>
      </w:r>
      <w:r w:rsidRPr="00584A6B">
        <w:rPr>
          <w:rFonts w:ascii="Arial" w:hAnsi="Arial" w:cs="Arial"/>
          <w:b/>
          <w:sz w:val="24"/>
          <w:szCs w:val="24"/>
        </w:rPr>
        <w:t>x60837</w:t>
      </w:r>
      <w:r w:rsidR="00584A6B">
        <w:rPr>
          <w:rFonts w:ascii="Arial" w:hAnsi="Arial" w:cs="Arial"/>
          <w:b/>
          <w:sz w:val="24"/>
          <w:szCs w:val="24"/>
        </w:rPr>
        <w:t xml:space="preserve"> (415.600-0837)</w:t>
      </w:r>
      <w:r w:rsidR="002D22E8" w:rsidRPr="00584A6B">
        <w:rPr>
          <w:rFonts w:ascii="Arial" w:hAnsi="Arial" w:cs="Arial"/>
          <w:b/>
          <w:sz w:val="24"/>
          <w:szCs w:val="24"/>
        </w:rPr>
        <w:t>.</w:t>
      </w:r>
    </w:p>
    <w:p w14:paraId="44EA7D87" w14:textId="77777777" w:rsidR="00AA335A" w:rsidRPr="009340A5" w:rsidRDefault="00AA335A" w:rsidP="00CC4528">
      <w:pPr>
        <w:pStyle w:val="BodyText"/>
        <w:spacing w:line="276" w:lineRule="auto"/>
        <w:ind w:left="1541" w:right="1541" w:firstLine="0"/>
        <w:rPr>
          <w:rFonts w:ascii="Arial" w:hAnsi="Arial" w:cs="Arial"/>
        </w:rPr>
      </w:pPr>
    </w:p>
    <w:p w14:paraId="72DE6D65" w14:textId="77777777" w:rsidR="00C0535B" w:rsidRPr="00756B90" w:rsidRDefault="00C0535B" w:rsidP="00E1743C">
      <w:pPr>
        <w:pStyle w:val="Heading3"/>
        <w:spacing w:line="276" w:lineRule="auto"/>
        <w:ind w:left="1440" w:right="1541"/>
        <w:rPr>
          <w:rFonts w:ascii="Arial" w:hAnsi="Arial" w:cs="Arial"/>
          <w:color w:val="00A9A0"/>
          <w:spacing w:val="-3"/>
        </w:rPr>
      </w:pPr>
      <w:r w:rsidRPr="00756B90">
        <w:rPr>
          <w:rFonts w:ascii="Arial" w:hAnsi="Arial" w:cs="Arial"/>
          <w:color w:val="00A9A0"/>
          <w:spacing w:val="-3"/>
        </w:rPr>
        <w:t>Emergency Department (ED) Team</w:t>
      </w:r>
    </w:p>
    <w:p w14:paraId="5A17B539" w14:textId="77777777" w:rsidR="00C0535B" w:rsidRPr="00E1743C" w:rsidRDefault="00C0535B" w:rsidP="00E1743C">
      <w:pPr>
        <w:pStyle w:val="BodyText"/>
        <w:spacing w:line="276" w:lineRule="auto"/>
        <w:ind w:left="1440" w:right="1541" w:firstLine="0"/>
        <w:rPr>
          <w:rFonts w:ascii="Arial" w:hAnsi="Arial" w:cs="Arial"/>
        </w:rPr>
      </w:pPr>
      <w:r w:rsidRPr="00E1743C">
        <w:rPr>
          <w:rFonts w:ascii="Arial" w:hAnsi="Arial" w:cs="Arial"/>
        </w:rPr>
        <w:t>The</w:t>
      </w:r>
      <w:r w:rsidRPr="00E1743C">
        <w:rPr>
          <w:rFonts w:ascii="Arial" w:hAnsi="Arial" w:cs="Arial"/>
          <w:spacing w:val="-4"/>
        </w:rPr>
        <w:t xml:space="preserve"> </w:t>
      </w:r>
      <w:r w:rsidRPr="00E1743C">
        <w:rPr>
          <w:rFonts w:ascii="Arial" w:hAnsi="Arial" w:cs="Arial"/>
        </w:rPr>
        <w:t>ED</w:t>
      </w:r>
      <w:r w:rsidRPr="00E1743C">
        <w:rPr>
          <w:rFonts w:ascii="Arial" w:hAnsi="Arial" w:cs="Arial"/>
          <w:spacing w:val="-3"/>
        </w:rPr>
        <w:t xml:space="preserve"> </w:t>
      </w:r>
      <w:r w:rsidRPr="00E1743C">
        <w:rPr>
          <w:rFonts w:ascii="Arial" w:hAnsi="Arial" w:cs="Arial"/>
        </w:rPr>
        <w:t>team</w:t>
      </w:r>
      <w:r w:rsidRPr="00E1743C">
        <w:rPr>
          <w:rFonts w:ascii="Arial" w:hAnsi="Arial" w:cs="Arial"/>
          <w:spacing w:val="-4"/>
        </w:rPr>
        <w:t xml:space="preserve"> </w:t>
      </w:r>
      <w:r w:rsidRPr="00E1743C">
        <w:rPr>
          <w:rFonts w:ascii="Arial" w:hAnsi="Arial" w:cs="Arial"/>
          <w:spacing w:val="-1"/>
        </w:rPr>
        <w:t>will</w:t>
      </w:r>
      <w:r w:rsidRPr="00E1743C">
        <w:rPr>
          <w:rFonts w:ascii="Arial" w:hAnsi="Arial" w:cs="Arial"/>
          <w:spacing w:val="-2"/>
        </w:rPr>
        <w:t xml:space="preserve"> </w:t>
      </w:r>
      <w:r w:rsidRPr="00E1743C">
        <w:rPr>
          <w:rFonts w:ascii="Arial" w:hAnsi="Arial" w:cs="Arial"/>
          <w:spacing w:val="-1"/>
        </w:rPr>
        <w:t>respond</w:t>
      </w:r>
      <w:r w:rsidRPr="00E1743C">
        <w:rPr>
          <w:rFonts w:ascii="Arial" w:hAnsi="Arial" w:cs="Arial"/>
        </w:rPr>
        <w:t xml:space="preserve"> </w:t>
      </w:r>
      <w:r w:rsidRPr="00E1743C">
        <w:rPr>
          <w:rFonts w:ascii="Arial" w:hAnsi="Arial" w:cs="Arial"/>
          <w:spacing w:val="-1"/>
        </w:rPr>
        <w:t xml:space="preserve">to </w:t>
      </w:r>
      <w:r w:rsidRPr="00E1743C">
        <w:rPr>
          <w:rFonts w:ascii="Arial" w:hAnsi="Arial" w:cs="Arial"/>
        </w:rPr>
        <w:t>all</w:t>
      </w:r>
      <w:r w:rsidRPr="00E1743C">
        <w:rPr>
          <w:rFonts w:ascii="Arial" w:hAnsi="Arial" w:cs="Arial"/>
          <w:spacing w:val="-5"/>
        </w:rPr>
        <w:t xml:space="preserve"> </w:t>
      </w:r>
      <w:r w:rsidRPr="00E1743C">
        <w:rPr>
          <w:rFonts w:ascii="Arial" w:hAnsi="Arial" w:cs="Arial"/>
          <w:spacing w:val="-1"/>
        </w:rPr>
        <w:t>non-patient</w:t>
      </w:r>
      <w:r w:rsidRPr="00E1743C">
        <w:rPr>
          <w:rFonts w:ascii="Arial" w:hAnsi="Arial" w:cs="Arial"/>
          <w:spacing w:val="-3"/>
        </w:rPr>
        <w:t xml:space="preserve"> </w:t>
      </w:r>
      <w:r w:rsidRPr="00E1743C">
        <w:rPr>
          <w:rFonts w:ascii="Arial" w:hAnsi="Arial" w:cs="Arial"/>
          <w:spacing w:val="-1"/>
        </w:rPr>
        <w:t>emergencies</w:t>
      </w:r>
      <w:r w:rsidRPr="00E1743C">
        <w:rPr>
          <w:rFonts w:ascii="Arial" w:hAnsi="Arial" w:cs="Arial"/>
          <w:spacing w:val="-2"/>
        </w:rPr>
        <w:t xml:space="preserve"> </w:t>
      </w:r>
      <w:r w:rsidRPr="00E1743C">
        <w:rPr>
          <w:rFonts w:ascii="Arial" w:hAnsi="Arial" w:cs="Arial"/>
          <w:spacing w:val="-1"/>
        </w:rPr>
        <w:t>in the main hospital.</w:t>
      </w:r>
    </w:p>
    <w:p w14:paraId="5A903D86" w14:textId="77777777" w:rsidR="007777D9" w:rsidRDefault="007777D9" w:rsidP="00E1743C">
      <w:pPr>
        <w:pStyle w:val="Heading3"/>
        <w:spacing w:line="276" w:lineRule="auto"/>
        <w:ind w:left="1440" w:right="1541"/>
        <w:rPr>
          <w:rFonts w:ascii="Arial" w:hAnsi="Arial" w:cs="Arial"/>
          <w:color w:val="00A9A0"/>
          <w:spacing w:val="-3"/>
        </w:rPr>
      </w:pPr>
    </w:p>
    <w:p w14:paraId="6A951425" w14:textId="77777777" w:rsidR="00DA49BB" w:rsidRDefault="00DA49BB" w:rsidP="00E1743C">
      <w:pPr>
        <w:pStyle w:val="Heading3"/>
        <w:spacing w:line="276" w:lineRule="auto"/>
        <w:ind w:left="1440" w:right="1541"/>
        <w:rPr>
          <w:rFonts w:ascii="Arial" w:hAnsi="Arial" w:cs="Arial"/>
          <w:color w:val="00A9A0"/>
          <w:spacing w:val="-3"/>
        </w:rPr>
      </w:pPr>
      <w:commentRangeStart w:id="104"/>
      <w:r>
        <w:rPr>
          <w:rFonts w:ascii="Arial" w:hAnsi="Arial" w:cs="Arial"/>
          <w:color w:val="00A9A0"/>
          <w:spacing w:val="-3"/>
        </w:rPr>
        <w:t>Door Alarm</w:t>
      </w:r>
      <w:r w:rsidR="005633F7">
        <w:rPr>
          <w:rFonts w:ascii="Arial" w:hAnsi="Arial" w:cs="Arial"/>
          <w:color w:val="00A9A0"/>
          <w:spacing w:val="-3"/>
        </w:rPr>
        <w:t>s &amp; Stairwell Access</w:t>
      </w:r>
      <w:commentRangeEnd w:id="104"/>
      <w:r w:rsidR="005633F7">
        <w:rPr>
          <w:rStyle w:val="CommentReference"/>
          <w:rFonts w:asciiTheme="minorHAnsi" w:eastAsiaTheme="minorHAnsi" w:hAnsiTheme="minorHAnsi"/>
        </w:rPr>
        <w:commentReference w:id="104"/>
      </w:r>
    </w:p>
    <w:p w14:paraId="7432C0CE" w14:textId="67857BF2" w:rsidR="005633F7" w:rsidRDefault="00517B91" w:rsidP="00E1743C">
      <w:pPr>
        <w:pStyle w:val="Heading3"/>
        <w:spacing w:line="276" w:lineRule="auto"/>
        <w:ind w:left="1440" w:right="1541"/>
        <w:rPr>
          <w:rFonts w:ascii="Arial" w:hAnsi="Arial" w:cs="Arial"/>
          <w:color w:val="00A9A0"/>
          <w:spacing w:val="-3"/>
          <w:sz w:val="24"/>
          <w:szCs w:val="24"/>
          <w:highlight w:val="yellow"/>
        </w:rPr>
      </w:pPr>
      <w:r>
        <w:rPr>
          <w:rFonts w:ascii="Arial" w:hAnsi="Arial" w:cs="Arial"/>
          <w:color w:val="00A9A0"/>
          <w:spacing w:val="-3"/>
          <w:sz w:val="24"/>
          <w:szCs w:val="24"/>
          <w:highlight w:val="yellow"/>
        </w:rPr>
        <w:t>JIM B TO PROVIDE COPY..Leave space for two paras</w:t>
      </w:r>
    </w:p>
    <w:p w14:paraId="5A1B9838" w14:textId="77777777" w:rsidR="003E7BAA" w:rsidRPr="003E7BAA" w:rsidRDefault="003E7BAA" w:rsidP="00E1743C">
      <w:pPr>
        <w:pStyle w:val="Heading3"/>
        <w:spacing w:line="276" w:lineRule="auto"/>
        <w:ind w:left="1440" w:right="1541"/>
        <w:rPr>
          <w:rFonts w:ascii="Arial" w:hAnsi="Arial" w:cs="Arial"/>
          <w:color w:val="00A9A0"/>
          <w:spacing w:val="-3"/>
          <w:sz w:val="24"/>
          <w:szCs w:val="24"/>
        </w:rPr>
      </w:pPr>
    </w:p>
    <w:p w14:paraId="6FAB8012" w14:textId="77777777" w:rsidR="00C0535B" w:rsidRPr="00E1743C" w:rsidRDefault="00756B90" w:rsidP="00E1743C">
      <w:pPr>
        <w:pStyle w:val="Heading3"/>
        <w:spacing w:line="276" w:lineRule="auto"/>
        <w:ind w:left="1440" w:right="1541"/>
        <w:rPr>
          <w:rFonts w:ascii="Arial" w:hAnsi="Arial" w:cs="Arial"/>
          <w:color w:val="00A9A0"/>
          <w:spacing w:val="-3"/>
        </w:rPr>
      </w:pPr>
      <w:r w:rsidRPr="00E1743C">
        <w:rPr>
          <w:rFonts w:ascii="Arial" w:hAnsi="Arial" w:cs="Arial"/>
          <w:noProof/>
          <w:sz w:val="24"/>
          <w:szCs w:val="24"/>
        </w:rPr>
        <w:drawing>
          <wp:anchor distT="0" distB="0" distL="114300" distR="114300" simplePos="0" relativeHeight="251636736" behindDoc="1" locked="0" layoutInCell="1" allowOverlap="1" wp14:anchorId="307DEB88" wp14:editId="69C1978C">
            <wp:simplePos x="0" y="0"/>
            <wp:positionH relativeFrom="column">
              <wp:posOffset>5165090</wp:posOffset>
            </wp:positionH>
            <wp:positionV relativeFrom="paragraph">
              <wp:posOffset>157480</wp:posOffset>
            </wp:positionV>
            <wp:extent cx="1562735" cy="1368425"/>
            <wp:effectExtent l="0" t="0" r="0" b="3175"/>
            <wp:wrapSquare wrapText="bothSides"/>
            <wp:docPr id="26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8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62735" cy="1368425"/>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C0535B" w:rsidRPr="00E1743C">
        <w:rPr>
          <w:rFonts w:ascii="Arial" w:hAnsi="Arial" w:cs="Arial"/>
          <w:color w:val="00A9A0"/>
          <w:spacing w:val="-3"/>
        </w:rPr>
        <w:t xml:space="preserve">Crash Carts </w:t>
      </w:r>
    </w:p>
    <w:p w14:paraId="215D29AD" w14:textId="77777777" w:rsidR="00C0535B" w:rsidRPr="00E1743C" w:rsidRDefault="00B6121C" w:rsidP="00E1743C">
      <w:pPr>
        <w:pStyle w:val="BodyText"/>
        <w:spacing w:line="276" w:lineRule="auto"/>
        <w:ind w:left="1440" w:right="1541" w:firstLine="0"/>
        <w:rPr>
          <w:rFonts w:ascii="Arial" w:hAnsi="Arial" w:cs="Arial"/>
        </w:rPr>
      </w:pPr>
      <w:r w:rsidRPr="00E1743C">
        <w:rPr>
          <w:rFonts w:ascii="Arial" w:hAnsi="Arial" w:cs="Arial"/>
          <w:spacing w:val="-1"/>
        </w:rPr>
        <w:t>Crash carts are strategically located throughout the Mission Bernal Campus i</w:t>
      </w:r>
      <w:r w:rsidR="00C0535B" w:rsidRPr="00E1743C">
        <w:rPr>
          <w:rFonts w:ascii="Arial" w:hAnsi="Arial" w:cs="Arial"/>
          <w:spacing w:val="-1"/>
        </w:rPr>
        <w:t>n the</w:t>
      </w:r>
      <w:r w:rsidR="00C0535B" w:rsidRPr="00E1743C">
        <w:rPr>
          <w:rFonts w:ascii="Arial" w:hAnsi="Arial" w:cs="Arial"/>
          <w:spacing w:val="-2"/>
        </w:rPr>
        <w:t xml:space="preserve"> </w:t>
      </w:r>
      <w:r w:rsidR="00C0535B" w:rsidRPr="00E1743C">
        <w:rPr>
          <w:rFonts w:ascii="Arial" w:hAnsi="Arial" w:cs="Arial"/>
          <w:spacing w:val="-1"/>
        </w:rPr>
        <w:t xml:space="preserve">event of </w:t>
      </w:r>
      <w:r w:rsidR="00C0535B" w:rsidRPr="00E1743C">
        <w:rPr>
          <w:rFonts w:ascii="Arial" w:hAnsi="Arial" w:cs="Arial"/>
        </w:rPr>
        <w:t>a</w:t>
      </w:r>
      <w:r w:rsidR="00C0535B" w:rsidRPr="00E1743C">
        <w:rPr>
          <w:rFonts w:ascii="Arial" w:hAnsi="Arial" w:cs="Arial"/>
          <w:spacing w:val="-5"/>
        </w:rPr>
        <w:t xml:space="preserve"> medical </w:t>
      </w:r>
      <w:r w:rsidR="00C0535B" w:rsidRPr="00E1743C">
        <w:rPr>
          <w:rFonts w:ascii="Arial" w:hAnsi="Arial" w:cs="Arial"/>
          <w:spacing w:val="-1"/>
        </w:rPr>
        <w:t>emergency</w:t>
      </w:r>
      <w:r w:rsidR="00C0535B" w:rsidRPr="00E1743C">
        <w:rPr>
          <w:rFonts w:ascii="Arial" w:hAnsi="Arial" w:cs="Arial"/>
          <w:spacing w:val="-5"/>
        </w:rPr>
        <w:t xml:space="preserve"> </w:t>
      </w:r>
      <w:r w:rsidR="00C0535B" w:rsidRPr="00E1743C">
        <w:rPr>
          <w:rFonts w:ascii="Arial" w:hAnsi="Arial" w:cs="Arial"/>
        </w:rPr>
        <w:t>for</w:t>
      </w:r>
      <w:r w:rsidR="00C0535B" w:rsidRPr="00E1743C">
        <w:rPr>
          <w:rFonts w:ascii="Arial" w:hAnsi="Arial" w:cs="Arial"/>
          <w:spacing w:val="-5"/>
        </w:rPr>
        <w:t xml:space="preserve"> </w:t>
      </w:r>
      <w:r w:rsidR="00C0535B" w:rsidRPr="00E1743C">
        <w:rPr>
          <w:rFonts w:ascii="Arial" w:hAnsi="Arial" w:cs="Arial"/>
          <w:spacing w:val="-1"/>
        </w:rPr>
        <w:t>patients,</w:t>
      </w:r>
      <w:r w:rsidR="00C0535B" w:rsidRPr="00E1743C">
        <w:rPr>
          <w:rFonts w:ascii="Arial" w:hAnsi="Arial" w:cs="Arial"/>
          <w:spacing w:val="37"/>
          <w:w w:val="99"/>
        </w:rPr>
        <w:t xml:space="preserve"> </w:t>
      </w:r>
      <w:r w:rsidR="00C0535B" w:rsidRPr="00E1743C">
        <w:rPr>
          <w:rFonts w:ascii="Arial" w:hAnsi="Arial" w:cs="Arial"/>
          <w:spacing w:val="-1"/>
        </w:rPr>
        <w:t>visitors</w:t>
      </w:r>
      <w:r w:rsidR="00C0535B" w:rsidRPr="00E1743C">
        <w:rPr>
          <w:rFonts w:ascii="Arial" w:hAnsi="Arial" w:cs="Arial"/>
          <w:spacing w:val="-2"/>
        </w:rPr>
        <w:t xml:space="preserve"> </w:t>
      </w:r>
      <w:r w:rsidR="00C0535B" w:rsidRPr="00E1743C">
        <w:rPr>
          <w:rFonts w:ascii="Arial" w:hAnsi="Arial" w:cs="Arial"/>
        </w:rPr>
        <w:t>or</w:t>
      </w:r>
      <w:r w:rsidR="00C0535B" w:rsidRPr="00E1743C">
        <w:rPr>
          <w:rFonts w:ascii="Arial" w:hAnsi="Arial" w:cs="Arial"/>
          <w:spacing w:val="-4"/>
        </w:rPr>
        <w:t xml:space="preserve"> </w:t>
      </w:r>
      <w:r w:rsidR="00C0535B" w:rsidRPr="00E1743C">
        <w:rPr>
          <w:rFonts w:ascii="Arial" w:hAnsi="Arial" w:cs="Arial"/>
          <w:spacing w:val="-1"/>
        </w:rPr>
        <w:t>staff</w:t>
      </w:r>
      <w:r w:rsidR="00C0535B" w:rsidRPr="00E1743C">
        <w:rPr>
          <w:rFonts w:ascii="Arial" w:hAnsi="Arial" w:cs="Arial"/>
        </w:rPr>
        <w:t>.</w:t>
      </w:r>
    </w:p>
    <w:p w14:paraId="0E14A47F" w14:textId="77777777" w:rsidR="00C0535B" w:rsidRPr="00E1743C" w:rsidRDefault="00C0535B" w:rsidP="00E1743C">
      <w:pPr>
        <w:spacing w:line="276" w:lineRule="auto"/>
        <w:ind w:left="1440" w:right="1541"/>
        <w:rPr>
          <w:rFonts w:ascii="Arial" w:eastAsia="Calibri" w:hAnsi="Arial" w:cs="Arial"/>
          <w:sz w:val="24"/>
          <w:szCs w:val="24"/>
        </w:rPr>
      </w:pPr>
    </w:p>
    <w:p w14:paraId="48F75D06" w14:textId="77777777" w:rsidR="00C0535B" w:rsidRDefault="00C0535B" w:rsidP="00E1743C">
      <w:pPr>
        <w:spacing w:line="276" w:lineRule="auto"/>
        <w:ind w:left="1440" w:right="1541"/>
        <w:rPr>
          <w:rFonts w:ascii="Arial" w:eastAsia="Calibri" w:hAnsi="Arial" w:cs="Arial"/>
          <w:sz w:val="24"/>
          <w:szCs w:val="24"/>
        </w:rPr>
      </w:pPr>
    </w:p>
    <w:p w14:paraId="54B8948F" w14:textId="77777777" w:rsidR="00756B90" w:rsidRDefault="00756B90" w:rsidP="00E1743C">
      <w:pPr>
        <w:spacing w:line="276" w:lineRule="auto"/>
        <w:ind w:left="1440" w:right="1541"/>
        <w:rPr>
          <w:rFonts w:ascii="Arial" w:eastAsia="Calibri" w:hAnsi="Arial" w:cs="Arial"/>
          <w:sz w:val="24"/>
          <w:szCs w:val="24"/>
        </w:rPr>
      </w:pPr>
    </w:p>
    <w:p w14:paraId="48280292" w14:textId="77777777" w:rsidR="00C0535B" w:rsidRPr="00E1743C" w:rsidRDefault="00B6121C" w:rsidP="00E1743C">
      <w:pPr>
        <w:pStyle w:val="Heading3"/>
        <w:spacing w:line="276" w:lineRule="auto"/>
        <w:ind w:left="1440" w:right="1541"/>
        <w:rPr>
          <w:rFonts w:ascii="Arial" w:hAnsi="Arial" w:cs="Arial"/>
          <w:color w:val="00A9A0"/>
          <w:spacing w:val="-3"/>
        </w:rPr>
      </w:pPr>
      <w:r w:rsidRPr="00E1743C">
        <w:rPr>
          <w:rFonts w:ascii="Arial" w:hAnsi="Arial" w:cs="Arial"/>
          <w:color w:val="00A9A0"/>
          <w:spacing w:val="-3"/>
        </w:rPr>
        <w:t>Automated External Defibrillator (AED)</w:t>
      </w:r>
    </w:p>
    <w:p w14:paraId="41F785F6" w14:textId="77777777" w:rsidR="00B6121C" w:rsidRPr="00E1743C" w:rsidRDefault="00B6121C" w:rsidP="00E1743C">
      <w:pPr>
        <w:spacing w:line="276" w:lineRule="auto"/>
        <w:ind w:left="1440" w:right="1541"/>
        <w:rPr>
          <w:rFonts w:ascii="Arial" w:eastAsia="Calibri" w:hAnsi="Arial" w:cs="Arial"/>
          <w:sz w:val="24"/>
          <w:szCs w:val="24"/>
        </w:rPr>
      </w:pPr>
      <w:r w:rsidRPr="00E1743C">
        <w:rPr>
          <w:rFonts w:ascii="Arial" w:eastAsia="Calibri" w:hAnsi="Arial" w:cs="Arial"/>
          <w:sz w:val="24"/>
          <w:szCs w:val="24"/>
        </w:rPr>
        <w:t>AEDs are in two locations on the first floor of the campus:</w:t>
      </w:r>
    </w:p>
    <w:p w14:paraId="4FDB0FEC" w14:textId="77777777" w:rsidR="00756B90" w:rsidRDefault="00B6121C" w:rsidP="00427AD4">
      <w:pPr>
        <w:pStyle w:val="ListParagraph"/>
        <w:numPr>
          <w:ilvl w:val="0"/>
          <w:numId w:val="26"/>
        </w:numPr>
        <w:spacing w:line="276" w:lineRule="auto"/>
        <w:ind w:right="1541"/>
        <w:rPr>
          <w:rFonts w:ascii="Arial" w:eastAsia="Calibri" w:hAnsi="Arial" w:cs="Arial"/>
          <w:sz w:val="24"/>
          <w:szCs w:val="24"/>
        </w:rPr>
      </w:pPr>
      <w:r w:rsidRPr="00756B90">
        <w:rPr>
          <w:rFonts w:ascii="Arial" w:eastAsia="Calibri" w:hAnsi="Arial" w:cs="Arial"/>
          <w:sz w:val="24"/>
          <w:szCs w:val="24"/>
        </w:rPr>
        <w:t>Outside the Conference Rooms A and B</w:t>
      </w:r>
    </w:p>
    <w:p w14:paraId="21FEBD9B" w14:textId="77777777" w:rsidR="00B6121C" w:rsidRPr="00756B90" w:rsidRDefault="00B6121C" w:rsidP="00427AD4">
      <w:pPr>
        <w:pStyle w:val="ListParagraph"/>
        <w:numPr>
          <w:ilvl w:val="0"/>
          <w:numId w:val="26"/>
        </w:numPr>
        <w:spacing w:line="276" w:lineRule="auto"/>
        <w:ind w:right="1541"/>
        <w:rPr>
          <w:rFonts w:ascii="Arial" w:eastAsia="Calibri" w:hAnsi="Arial" w:cs="Arial"/>
          <w:sz w:val="24"/>
          <w:szCs w:val="24"/>
        </w:rPr>
      </w:pPr>
      <w:r w:rsidRPr="00756B90">
        <w:rPr>
          <w:rFonts w:ascii="Arial" w:eastAsia="Calibri" w:hAnsi="Arial" w:cs="Arial"/>
          <w:sz w:val="24"/>
          <w:szCs w:val="24"/>
        </w:rPr>
        <w:t>Outside the Cafeteria</w:t>
      </w:r>
      <w:r w:rsidRPr="00756B90">
        <w:rPr>
          <w:rFonts w:ascii="Arial" w:hAnsi="Arial" w:cs="Arial"/>
          <w:noProof/>
          <w:sz w:val="24"/>
          <w:szCs w:val="24"/>
        </w:rPr>
        <w:t xml:space="preserve"> </w:t>
      </w:r>
      <w:r w:rsidRPr="006C2555">
        <w:rPr>
          <w:noProof/>
        </w:rPr>
        <w:drawing>
          <wp:inline distT="0" distB="0" distL="0" distR="0" wp14:anchorId="42DFB937" wp14:editId="1BD14747">
            <wp:extent cx="4191000" cy="2609850"/>
            <wp:effectExtent l="0" t="0" r="0" b="0"/>
            <wp:docPr id="44" name="Picture 44" descr="cid:image001.png@01D3CB67.64AF0C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CB67.64AF0CA0"/>
                    <pic:cNvPicPr>
                      <a:picLocks noChangeAspect="1" noChangeArrowheads="1"/>
                    </pic:cNvPicPr>
                  </pic:nvPicPr>
                  <pic:blipFill>
                    <a:blip r:embed="rId58" r:link="rId59" cstate="print">
                      <a:extLst>
                        <a:ext uri="{28A0092B-C50C-407E-A947-70E740481C1C}">
                          <a14:useLocalDpi xmlns:a14="http://schemas.microsoft.com/office/drawing/2010/main" val="0"/>
                        </a:ext>
                      </a:extLst>
                    </a:blip>
                    <a:srcRect/>
                    <a:stretch>
                      <a:fillRect/>
                    </a:stretch>
                  </pic:blipFill>
                  <pic:spPr bwMode="auto">
                    <a:xfrm>
                      <a:off x="0" y="0"/>
                      <a:ext cx="4191000" cy="2609850"/>
                    </a:xfrm>
                    <a:prstGeom prst="rect">
                      <a:avLst/>
                    </a:prstGeom>
                    <a:noFill/>
                    <a:ln>
                      <a:noFill/>
                    </a:ln>
                  </pic:spPr>
                </pic:pic>
              </a:graphicData>
            </a:graphic>
          </wp:inline>
        </w:drawing>
      </w:r>
    </w:p>
    <w:p w14:paraId="44BCBA3A" w14:textId="77777777" w:rsidR="00C0535B" w:rsidRPr="006C2555" w:rsidRDefault="00C0535B" w:rsidP="002D22E8">
      <w:pPr>
        <w:spacing w:line="276" w:lineRule="auto"/>
        <w:ind w:left="1540" w:right="1540"/>
        <w:rPr>
          <w:rFonts w:ascii="Arial" w:eastAsia="Calibri" w:hAnsi="Arial" w:cs="Arial"/>
          <w:sz w:val="24"/>
          <w:szCs w:val="24"/>
        </w:rPr>
      </w:pPr>
    </w:p>
    <w:p w14:paraId="17411186" w14:textId="77777777" w:rsidR="0088450E" w:rsidRPr="00E1743C" w:rsidRDefault="0088450E" w:rsidP="00756B90">
      <w:pPr>
        <w:spacing w:line="276" w:lineRule="auto"/>
        <w:ind w:left="1440" w:right="1540"/>
        <w:rPr>
          <w:rFonts w:ascii="Arial" w:hAnsi="Arial" w:cs="Arial"/>
          <w:color w:val="00A9A0"/>
          <w:spacing w:val="-11"/>
          <w:sz w:val="36"/>
          <w:szCs w:val="36"/>
        </w:rPr>
      </w:pPr>
      <w:r w:rsidRPr="00E1743C">
        <w:rPr>
          <w:rFonts w:ascii="Arial" w:hAnsi="Arial" w:cs="Arial"/>
          <w:color w:val="00A9A0"/>
          <w:spacing w:val="-11"/>
          <w:sz w:val="36"/>
          <w:szCs w:val="36"/>
        </w:rPr>
        <w:t>Emergency Management</w:t>
      </w:r>
    </w:p>
    <w:p w14:paraId="3649FBFA" w14:textId="77777777" w:rsidR="0088450E" w:rsidRPr="00E1743C" w:rsidRDefault="0088450E" w:rsidP="00756B90">
      <w:pPr>
        <w:spacing w:line="276" w:lineRule="auto"/>
        <w:ind w:left="1440" w:right="1540"/>
        <w:rPr>
          <w:rFonts w:ascii="Arial" w:hAnsi="Arial" w:cs="Arial"/>
          <w:color w:val="00A9A0"/>
          <w:spacing w:val="-11"/>
          <w:sz w:val="32"/>
          <w:szCs w:val="32"/>
        </w:rPr>
      </w:pPr>
      <w:r w:rsidRPr="00E1743C">
        <w:rPr>
          <w:rFonts w:ascii="Arial" w:hAnsi="Arial" w:cs="Arial"/>
          <w:color w:val="00A9A0"/>
          <w:spacing w:val="-11"/>
          <w:sz w:val="32"/>
          <w:szCs w:val="32"/>
        </w:rPr>
        <w:t>Emergency Operations Plan</w:t>
      </w:r>
      <w:r w:rsidR="00756B90">
        <w:rPr>
          <w:rFonts w:ascii="Arial" w:hAnsi="Arial" w:cs="Arial"/>
          <w:color w:val="00A9A0"/>
          <w:spacing w:val="-11"/>
          <w:sz w:val="32"/>
          <w:szCs w:val="32"/>
        </w:rPr>
        <w:t xml:space="preserve"> (EOP)</w:t>
      </w:r>
    </w:p>
    <w:p w14:paraId="4F54656F" w14:textId="77777777" w:rsidR="00B6121C" w:rsidRPr="00E1743C" w:rsidRDefault="00B6121C" w:rsidP="00756B90">
      <w:pPr>
        <w:widowControl/>
        <w:spacing w:line="276" w:lineRule="auto"/>
        <w:ind w:left="1440" w:right="1541"/>
        <w:rPr>
          <w:rFonts w:ascii="Arial" w:eastAsia="Times New Roman" w:hAnsi="Arial" w:cs="Arial"/>
          <w:sz w:val="24"/>
          <w:szCs w:val="24"/>
        </w:rPr>
      </w:pPr>
      <w:r w:rsidRPr="00E1743C">
        <w:rPr>
          <w:rFonts w:ascii="Arial" w:eastAsia="Times New Roman" w:hAnsi="Arial" w:cs="Arial"/>
          <w:sz w:val="24"/>
          <w:szCs w:val="24"/>
        </w:rPr>
        <w:t>Emergencies, disasters and other catastrophic events pose a significant threat to the ability of a health care organization to maintain operational capability and provide care, treatment, and services to its community.</w:t>
      </w:r>
    </w:p>
    <w:p w14:paraId="73C43554" w14:textId="77777777" w:rsidR="00B6121C" w:rsidRPr="00E1743C" w:rsidRDefault="00B6121C" w:rsidP="00756B90">
      <w:pPr>
        <w:widowControl/>
        <w:spacing w:line="276" w:lineRule="auto"/>
        <w:ind w:left="1440" w:right="1541"/>
        <w:rPr>
          <w:rFonts w:ascii="Arial" w:eastAsia="Times New Roman" w:hAnsi="Arial" w:cs="Arial"/>
          <w:sz w:val="24"/>
          <w:szCs w:val="24"/>
        </w:rPr>
      </w:pPr>
    </w:p>
    <w:p w14:paraId="493EC7D5" w14:textId="77777777" w:rsidR="00B6121C" w:rsidRPr="00E1743C" w:rsidRDefault="00B6121C" w:rsidP="00756B90">
      <w:pPr>
        <w:widowControl/>
        <w:spacing w:line="276" w:lineRule="auto"/>
        <w:ind w:left="1440" w:right="1541"/>
        <w:rPr>
          <w:rFonts w:ascii="Arial" w:eastAsia="Times New Roman" w:hAnsi="Arial" w:cs="Arial"/>
          <w:color w:val="333333"/>
          <w:sz w:val="24"/>
          <w:szCs w:val="24"/>
        </w:rPr>
      </w:pPr>
      <w:r w:rsidRPr="00E1743C">
        <w:rPr>
          <w:rFonts w:ascii="Arial" w:eastAsia="Times New Roman" w:hAnsi="Arial" w:cs="Arial"/>
          <w:sz w:val="24"/>
          <w:szCs w:val="24"/>
        </w:rPr>
        <w:t xml:space="preserve">CPMC has implemented a comprehensive </w:t>
      </w:r>
      <w:r w:rsidRPr="00E1743C">
        <w:rPr>
          <w:rFonts w:ascii="Arial" w:eastAsia="Times New Roman" w:hAnsi="Arial" w:cs="Arial"/>
          <w:i/>
          <w:color w:val="333333"/>
          <w:sz w:val="24"/>
          <w:szCs w:val="24"/>
        </w:rPr>
        <w:t>All-Hazards Emergency Operations Plan</w:t>
      </w:r>
      <w:r w:rsidRPr="00E1743C">
        <w:rPr>
          <w:rFonts w:ascii="Arial" w:eastAsia="Times New Roman" w:hAnsi="Arial" w:cs="Arial"/>
          <w:color w:val="333333"/>
          <w:sz w:val="24"/>
          <w:szCs w:val="24"/>
        </w:rPr>
        <w:t xml:space="preserve"> to respond to the medical needs of the community in the event of an emergency, disaster situation, or a mass casualty incident. </w:t>
      </w:r>
    </w:p>
    <w:p w14:paraId="08851B03" w14:textId="77777777" w:rsidR="00B6121C" w:rsidRPr="00E1743C" w:rsidRDefault="00B6121C" w:rsidP="00756B90">
      <w:pPr>
        <w:widowControl/>
        <w:spacing w:line="276" w:lineRule="auto"/>
        <w:ind w:left="1440" w:right="1541"/>
        <w:rPr>
          <w:rFonts w:ascii="Arial" w:eastAsia="Times New Roman" w:hAnsi="Arial" w:cs="Arial"/>
          <w:color w:val="333333"/>
          <w:sz w:val="24"/>
          <w:szCs w:val="24"/>
        </w:rPr>
      </w:pPr>
    </w:p>
    <w:p w14:paraId="7569F364" w14:textId="77777777" w:rsidR="00B6121C" w:rsidRPr="00E1743C" w:rsidRDefault="00B6121C" w:rsidP="00756B90">
      <w:pPr>
        <w:widowControl/>
        <w:spacing w:line="276" w:lineRule="auto"/>
        <w:ind w:left="1440" w:right="1541"/>
        <w:rPr>
          <w:rFonts w:ascii="Arial" w:eastAsia="Times New Roman" w:hAnsi="Arial" w:cs="Arial"/>
          <w:color w:val="333333"/>
          <w:sz w:val="24"/>
          <w:szCs w:val="24"/>
        </w:rPr>
      </w:pPr>
      <w:r w:rsidRPr="00E1743C">
        <w:rPr>
          <w:rFonts w:ascii="Arial" w:eastAsia="Times New Roman" w:hAnsi="Arial" w:cs="Arial"/>
          <w:color w:val="333333"/>
          <w:sz w:val="24"/>
          <w:szCs w:val="24"/>
        </w:rPr>
        <w:t xml:space="preserve">The </w:t>
      </w:r>
      <w:r w:rsidRPr="00E1743C">
        <w:rPr>
          <w:rFonts w:ascii="Arial" w:eastAsia="Times New Roman" w:hAnsi="Arial" w:cs="Arial"/>
          <w:i/>
          <w:color w:val="333333"/>
          <w:sz w:val="24"/>
          <w:szCs w:val="24"/>
        </w:rPr>
        <w:t>All-Hazards Emergency Operations Plan</w:t>
      </w:r>
      <w:r w:rsidRPr="00E1743C">
        <w:rPr>
          <w:rFonts w:ascii="Arial" w:eastAsia="Times New Roman" w:hAnsi="Arial" w:cs="Arial"/>
          <w:color w:val="333333"/>
          <w:sz w:val="24"/>
          <w:szCs w:val="24"/>
        </w:rPr>
        <w:t xml:space="preserve"> is an organization-wide program that incorporates all services and sites of care under the CPMC license. This plan applies to staff, licensed independent practitioners, contract workers, volunteers and others as appropriate and indicated throughout this document.</w:t>
      </w:r>
    </w:p>
    <w:p w14:paraId="7CAB3118" w14:textId="77777777" w:rsidR="00B6121C" w:rsidRPr="00E1743C" w:rsidRDefault="00B6121C" w:rsidP="00756B90">
      <w:pPr>
        <w:widowControl/>
        <w:spacing w:line="276" w:lineRule="auto"/>
        <w:ind w:left="1440" w:right="1541"/>
        <w:rPr>
          <w:rFonts w:ascii="Arial" w:eastAsia="Times New Roman" w:hAnsi="Arial" w:cs="Arial"/>
          <w:color w:val="333333"/>
          <w:sz w:val="24"/>
          <w:szCs w:val="24"/>
        </w:rPr>
      </w:pPr>
    </w:p>
    <w:p w14:paraId="4E8769F7" w14:textId="77777777" w:rsidR="00B6121C" w:rsidRPr="00E1743C" w:rsidRDefault="00B6121C" w:rsidP="00756B90">
      <w:pPr>
        <w:spacing w:line="276" w:lineRule="auto"/>
        <w:ind w:left="1440" w:right="1541"/>
        <w:rPr>
          <w:rFonts w:ascii="Arial" w:eastAsia="Times New Roman" w:hAnsi="Arial" w:cs="Arial"/>
          <w:color w:val="333333"/>
          <w:sz w:val="24"/>
          <w:szCs w:val="24"/>
        </w:rPr>
      </w:pPr>
      <w:r w:rsidRPr="00E1743C">
        <w:rPr>
          <w:rFonts w:ascii="Arial" w:eastAsia="Times New Roman" w:hAnsi="Arial" w:cs="Arial"/>
          <w:color w:val="333333"/>
          <w:sz w:val="24"/>
          <w:szCs w:val="24"/>
        </w:rPr>
        <w:t xml:space="preserve">The </w:t>
      </w:r>
      <w:r w:rsidRPr="00E1743C">
        <w:rPr>
          <w:rFonts w:ascii="Arial" w:eastAsia="Times New Roman" w:hAnsi="Arial" w:cs="Arial"/>
          <w:i/>
          <w:color w:val="333333"/>
          <w:sz w:val="24"/>
          <w:szCs w:val="24"/>
        </w:rPr>
        <w:t>All-Hazards Emergency Operations Plan</w:t>
      </w:r>
      <w:r w:rsidRPr="00E1743C">
        <w:rPr>
          <w:rFonts w:ascii="Arial" w:eastAsia="Times New Roman" w:hAnsi="Arial" w:cs="Arial"/>
          <w:color w:val="333333"/>
          <w:sz w:val="24"/>
          <w:szCs w:val="24"/>
        </w:rPr>
        <w:t xml:space="preserve"> complies with the elements of the National Incident Management System (NIMS), incorporates the Hospital Incident Management System (HICS), and addresses the six critical areas mandated by Joint Commission standards:</w:t>
      </w:r>
    </w:p>
    <w:p w14:paraId="3BF91980" w14:textId="77777777" w:rsidR="00B6121C" w:rsidRPr="00E1743C" w:rsidRDefault="00B6121C" w:rsidP="00427AD4">
      <w:pPr>
        <w:pStyle w:val="ListParagraph"/>
        <w:numPr>
          <w:ilvl w:val="0"/>
          <w:numId w:val="27"/>
        </w:numPr>
        <w:spacing w:line="276" w:lineRule="auto"/>
        <w:ind w:right="1541"/>
        <w:rPr>
          <w:rFonts w:ascii="Arial" w:eastAsia="Times New Roman" w:hAnsi="Arial" w:cs="Arial"/>
          <w:color w:val="333333"/>
          <w:sz w:val="24"/>
          <w:szCs w:val="24"/>
        </w:rPr>
      </w:pPr>
      <w:r w:rsidRPr="00E1743C">
        <w:rPr>
          <w:rFonts w:ascii="Arial" w:eastAsia="Times New Roman" w:hAnsi="Arial" w:cs="Arial"/>
          <w:color w:val="333333"/>
          <w:sz w:val="24"/>
          <w:szCs w:val="24"/>
        </w:rPr>
        <w:t>Communications</w:t>
      </w:r>
    </w:p>
    <w:p w14:paraId="5E540523" w14:textId="77777777" w:rsidR="00B6121C" w:rsidRPr="00E1743C" w:rsidRDefault="00B6121C" w:rsidP="00427AD4">
      <w:pPr>
        <w:pStyle w:val="ListParagraph"/>
        <w:numPr>
          <w:ilvl w:val="0"/>
          <w:numId w:val="27"/>
        </w:numPr>
        <w:spacing w:line="276" w:lineRule="auto"/>
        <w:ind w:right="1541"/>
        <w:rPr>
          <w:rFonts w:ascii="Arial" w:eastAsia="Times New Roman" w:hAnsi="Arial" w:cs="Arial"/>
          <w:color w:val="333333"/>
          <w:sz w:val="24"/>
          <w:szCs w:val="24"/>
        </w:rPr>
      </w:pPr>
      <w:r w:rsidRPr="00E1743C">
        <w:rPr>
          <w:rFonts w:ascii="Arial" w:eastAsia="Times New Roman" w:hAnsi="Arial" w:cs="Arial"/>
          <w:color w:val="333333"/>
          <w:sz w:val="24"/>
          <w:szCs w:val="24"/>
        </w:rPr>
        <w:t>Resources and assets</w:t>
      </w:r>
    </w:p>
    <w:p w14:paraId="5855EE0C" w14:textId="77777777" w:rsidR="00B6121C" w:rsidRPr="00E1743C" w:rsidRDefault="00B6121C" w:rsidP="00427AD4">
      <w:pPr>
        <w:pStyle w:val="ListParagraph"/>
        <w:numPr>
          <w:ilvl w:val="0"/>
          <w:numId w:val="27"/>
        </w:numPr>
        <w:spacing w:line="276" w:lineRule="auto"/>
        <w:ind w:right="1541"/>
        <w:rPr>
          <w:rFonts w:ascii="Arial" w:eastAsia="Times New Roman" w:hAnsi="Arial" w:cs="Arial"/>
          <w:color w:val="333333"/>
          <w:sz w:val="24"/>
          <w:szCs w:val="24"/>
        </w:rPr>
      </w:pPr>
      <w:r w:rsidRPr="00E1743C">
        <w:rPr>
          <w:rFonts w:ascii="Arial" w:eastAsia="Times New Roman" w:hAnsi="Arial" w:cs="Arial"/>
          <w:color w:val="333333"/>
          <w:sz w:val="24"/>
          <w:szCs w:val="24"/>
        </w:rPr>
        <w:t>Safety and security</w:t>
      </w:r>
    </w:p>
    <w:p w14:paraId="739A367F" w14:textId="77777777" w:rsidR="00B6121C" w:rsidRPr="00E1743C" w:rsidRDefault="00B6121C" w:rsidP="00427AD4">
      <w:pPr>
        <w:pStyle w:val="ListParagraph"/>
        <w:numPr>
          <w:ilvl w:val="0"/>
          <w:numId w:val="27"/>
        </w:numPr>
        <w:spacing w:line="276" w:lineRule="auto"/>
        <w:ind w:right="1541"/>
        <w:rPr>
          <w:rFonts w:ascii="Arial" w:eastAsia="Times New Roman" w:hAnsi="Arial" w:cs="Arial"/>
          <w:color w:val="333333"/>
          <w:sz w:val="24"/>
          <w:szCs w:val="24"/>
        </w:rPr>
      </w:pPr>
      <w:r w:rsidRPr="00E1743C">
        <w:rPr>
          <w:rFonts w:ascii="Arial" w:eastAsia="Times New Roman" w:hAnsi="Arial" w:cs="Arial"/>
          <w:color w:val="333333"/>
          <w:sz w:val="24"/>
          <w:szCs w:val="24"/>
        </w:rPr>
        <w:t>Staff responsibilities</w:t>
      </w:r>
    </w:p>
    <w:p w14:paraId="7E2994CD" w14:textId="77777777" w:rsidR="00B6121C" w:rsidRPr="00E1743C" w:rsidRDefault="00B6121C" w:rsidP="00427AD4">
      <w:pPr>
        <w:pStyle w:val="ListParagraph"/>
        <w:numPr>
          <w:ilvl w:val="0"/>
          <w:numId w:val="27"/>
        </w:numPr>
        <w:spacing w:line="276" w:lineRule="auto"/>
        <w:ind w:right="1541"/>
        <w:rPr>
          <w:rFonts w:ascii="Arial" w:eastAsia="Times New Roman" w:hAnsi="Arial" w:cs="Arial"/>
          <w:color w:val="333333"/>
          <w:sz w:val="24"/>
          <w:szCs w:val="24"/>
        </w:rPr>
      </w:pPr>
      <w:r w:rsidRPr="00E1743C">
        <w:rPr>
          <w:rFonts w:ascii="Arial" w:eastAsia="Times New Roman" w:hAnsi="Arial" w:cs="Arial"/>
          <w:color w:val="333333"/>
          <w:sz w:val="24"/>
          <w:szCs w:val="24"/>
        </w:rPr>
        <w:t>Utilities management</w:t>
      </w:r>
    </w:p>
    <w:p w14:paraId="1C3E879E" w14:textId="77777777" w:rsidR="00B6121C" w:rsidRPr="00E1743C" w:rsidRDefault="00B6121C" w:rsidP="00427AD4">
      <w:pPr>
        <w:pStyle w:val="ListParagraph"/>
        <w:numPr>
          <w:ilvl w:val="0"/>
          <w:numId w:val="27"/>
        </w:numPr>
        <w:spacing w:line="276" w:lineRule="auto"/>
        <w:ind w:right="1541"/>
        <w:rPr>
          <w:rFonts w:ascii="Arial" w:eastAsia="Times New Roman" w:hAnsi="Arial" w:cs="Arial"/>
          <w:color w:val="333333"/>
          <w:sz w:val="24"/>
          <w:szCs w:val="24"/>
        </w:rPr>
      </w:pPr>
      <w:r w:rsidRPr="00E1743C">
        <w:rPr>
          <w:rFonts w:ascii="Arial" w:eastAsia="Times New Roman" w:hAnsi="Arial" w:cs="Arial"/>
          <w:color w:val="333333"/>
          <w:sz w:val="24"/>
          <w:szCs w:val="24"/>
        </w:rPr>
        <w:t>Patient clinical and support activities</w:t>
      </w:r>
    </w:p>
    <w:p w14:paraId="25E577B7" w14:textId="77777777" w:rsidR="00B6121C" w:rsidRPr="00E1743C" w:rsidRDefault="00B6121C" w:rsidP="00756B90">
      <w:pPr>
        <w:spacing w:line="276" w:lineRule="auto"/>
        <w:ind w:left="1440" w:right="1541"/>
        <w:rPr>
          <w:rFonts w:ascii="Arial" w:eastAsia="Calibri" w:hAnsi="Arial" w:cs="Arial"/>
          <w:sz w:val="24"/>
          <w:szCs w:val="24"/>
        </w:rPr>
      </w:pPr>
    </w:p>
    <w:p w14:paraId="6F2E6D9C" w14:textId="77777777" w:rsidR="0088450E" w:rsidRPr="00E1743C" w:rsidRDefault="0088450E" w:rsidP="00756B90">
      <w:pPr>
        <w:spacing w:line="276" w:lineRule="auto"/>
        <w:ind w:left="1440" w:right="1541"/>
        <w:rPr>
          <w:rFonts w:ascii="Arial" w:hAnsi="Arial" w:cs="Arial"/>
          <w:color w:val="BD582C"/>
          <w:spacing w:val="-11"/>
          <w:sz w:val="24"/>
          <w:szCs w:val="24"/>
        </w:rPr>
      </w:pPr>
      <w:r w:rsidRPr="00E1743C">
        <w:rPr>
          <w:rFonts w:ascii="Arial" w:hAnsi="Arial" w:cs="Arial"/>
          <w:i/>
          <w:spacing w:val="-1"/>
          <w:sz w:val="24"/>
          <w:szCs w:val="24"/>
        </w:rPr>
        <w:t xml:space="preserve">The full plan is located on the CPMC Intranet </w:t>
      </w:r>
    </w:p>
    <w:p w14:paraId="29EE97C6" w14:textId="77777777" w:rsidR="00517B91" w:rsidRDefault="00517B91" w:rsidP="00843AED">
      <w:pPr>
        <w:spacing w:line="276" w:lineRule="auto"/>
        <w:ind w:right="1540"/>
        <w:rPr>
          <w:rFonts w:ascii="Arial" w:hAnsi="Arial" w:cs="Arial"/>
          <w:color w:val="BD582C"/>
          <w:spacing w:val="-11"/>
          <w:sz w:val="24"/>
          <w:szCs w:val="24"/>
        </w:rPr>
      </w:pPr>
    </w:p>
    <w:p w14:paraId="222D3354" w14:textId="77777777" w:rsidR="00517B91" w:rsidRDefault="00517B91" w:rsidP="00843AED">
      <w:pPr>
        <w:spacing w:line="276" w:lineRule="auto"/>
        <w:ind w:right="1540"/>
        <w:rPr>
          <w:rFonts w:ascii="Arial" w:hAnsi="Arial" w:cs="Arial"/>
          <w:color w:val="BD582C"/>
          <w:spacing w:val="-11"/>
          <w:sz w:val="24"/>
          <w:szCs w:val="24"/>
        </w:rPr>
      </w:pPr>
    </w:p>
    <w:p w14:paraId="2DE8ABEB" w14:textId="77777777" w:rsidR="00517B91" w:rsidRDefault="00517B91" w:rsidP="00843AED">
      <w:pPr>
        <w:spacing w:line="276" w:lineRule="auto"/>
        <w:ind w:right="1540"/>
        <w:rPr>
          <w:rFonts w:ascii="Arial" w:hAnsi="Arial" w:cs="Arial"/>
          <w:color w:val="BD582C"/>
          <w:spacing w:val="-11"/>
          <w:sz w:val="24"/>
          <w:szCs w:val="24"/>
        </w:rPr>
      </w:pPr>
    </w:p>
    <w:p w14:paraId="67545097" w14:textId="0BEF4D36" w:rsidR="00517B91" w:rsidRPr="006C2555" w:rsidRDefault="00517B91" w:rsidP="00843AED">
      <w:pPr>
        <w:spacing w:line="276" w:lineRule="auto"/>
        <w:ind w:right="1540"/>
        <w:rPr>
          <w:rFonts w:ascii="Arial" w:eastAsia="Calibri" w:hAnsi="Arial" w:cs="Arial"/>
          <w:sz w:val="24"/>
          <w:szCs w:val="24"/>
        </w:rPr>
        <w:sectPr w:rsidR="00517B91" w:rsidRPr="006C2555" w:rsidSect="001C0C92">
          <w:headerReference w:type="even" r:id="rId60"/>
          <w:headerReference w:type="default" r:id="rId61"/>
          <w:footerReference w:type="default" r:id="rId62"/>
          <w:headerReference w:type="first" r:id="rId63"/>
          <w:pgSz w:w="12240" w:h="15840"/>
          <w:pgMar w:top="1420" w:right="0" w:bottom="1580" w:left="260" w:header="0" w:footer="720" w:gutter="0"/>
          <w:cols w:space="720"/>
          <w:docGrid w:linePitch="299"/>
        </w:sectPr>
      </w:pPr>
      <w:r>
        <w:rPr>
          <w:rFonts w:ascii="Arial" w:hAnsi="Arial" w:cs="Arial"/>
          <w:color w:val="BD582C"/>
          <w:spacing w:val="-11"/>
          <w:sz w:val="24"/>
          <w:szCs w:val="24"/>
        </w:rPr>
        <w:t>DON’T NEED A SECTION BREAK</w:t>
      </w:r>
    </w:p>
    <w:p w14:paraId="62504CBE" w14:textId="77777777" w:rsidR="00A25BE3" w:rsidRPr="009D59EC" w:rsidRDefault="00A25BE3" w:rsidP="002D22E8">
      <w:pPr>
        <w:spacing w:line="276" w:lineRule="auto"/>
        <w:ind w:left="1540" w:right="1540"/>
        <w:rPr>
          <w:rFonts w:ascii="Arial" w:hAnsi="Arial" w:cs="Arial"/>
          <w:color w:val="BD582C"/>
          <w:spacing w:val="-11"/>
          <w:sz w:val="32"/>
          <w:szCs w:val="32"/>
        </w:rPr>
      </w:pPr>
      <w:r w:rsidRPr="009D59EC">
        <w:rPr>
          <w:rFonts w:ascii="Arial" w:hAnsi="Arial" w:cs="Arial"/>
          <w:color w:val="00A9A0"/>
          <w:spacing w:val="-11"/>
          <w:sz w:val="32"/>
          <w:szCs w:val="32"/>
        </w:rPr>
        <w:t>Hospital Command Center</w:t>
      </w:r>
    </w:p>
    <w:p w14:paraId="3D9D087D" w14:textId="77777777" w:rsidR="00B6121C" w:rsidRPr="006C2555" w:rsidRDefault="00A25BE3" w:rsidP="002D22E8">
      <w:pPr>
        <w:spacing w:line="276" w:lineRule="auto"/>
        <w:ind w:left="1540" w:right="1540"/>
        <w:rPr>
          <w:rFonts w:ascii="Arial" w:hAnsi="Arial" w:cs="Arial"/>
          <w:spacing w:val="-11"/>
          <w:sz w:val="24"/>
          <w:szCs w:val="24"/>
        </w:rPr>
      </w:pPr>
      <w:r w:rsidRPr="006C2555">
        <w:rPr>
          <w:rFonts w:ascii="Arial" w:hAnsi="Arial" w:cs="Arial"/>
          <w:spacing w:val="-11"/>
          <w:sz w:val="24"/>
          <w:szCs w:val="24"/>
        </w:rPr>
        <w:t xml:space="preserve">The hospital uses the Hospital Incident Command Structure (HICS) to manage emergency events and if the situation warrants the Emergency Operations Plan would be activated via Code Triage.  </w:t>
      </w:r>
    </w:p>
    <w:p w14:paraId="4C5B79BA" w14:textId="77777777" w:rsidR="00B6121C" w:rsidRPr="006C2555" w:rsidRDefault="00B6121C" w:rsidP="002D22E8">
      <w:pPr>
        <w:spacing w:line="276" w:lineRule="auto"/>
        <w:ind w:left="1540" w:right="1540"/>
        <w:rPr>
          <w:rFonts w:ascii="Arial" w:hAnsi="Arial" w:cs="Arial"/>
          <w:spacing w:val="-11"/>
          <w:sz w:val="24"/>
          <w:szCs w:val="24"/>
        </w:rPr>
      </w:pPr>
    </w:p>
    <w:p w14:paraId="6C59B7FF" w14:textId="77777777" w:rsidR="00A25BE3" w:rsidRPr="006C2555" w:rsidRDefault="00A25BE3" w:rsidP="002D22E8">
      <w:pPr>
        <w:spacing w:line="276" w:lineRule="auto"/>
        <w:ind w:left="1540" w:right="1540"/>
        <w:rPr>
          <w:rFonts w:ascii="Arial" w:hAnsi="Arial" w:cs="Arial"/>
          <w:spacing w:val="-11"/>
          <w:sz w:val="24"/>
          <w:szCs w:val="24"/>
        </w:rPr>
      </w:pPr>
      <w:r w:rsidRPr="006C2555">
        <w:rPr>
          <w:rFonts w:ascii="Arial" w:hAnsi="Arial" w:cs="Arial"/>
          <w:spacing w:val="-11"/>
          <w:sz w:val="24"/>
          <w:szCs w:val="24"/>
        </w:rPr>
        <w:t xml:space="preserve">If Code Triage is initiated, the Hospital Command Center (HCC) will be activated and is located on the </w:t>
      </w:r>
      <w:r w:rsidR="00B6121C" w:rsidRPr="006C2555">
        <w:rPr>
          <w:rFonts w:ascii="Arial" w:hAnsi="Arial" w:cs="Arial"/>
          <w:spacing w:val="-11"/>
          <w:sz w:val="24"/>
          <w:szCs w:val="24"/>
        </w:rPr>
        <w:t>first f</w:t>
      </w:r>
      <w:r w:rsidRPr="006C2555">
        <w:rPr>
          <w:rFonts w:ascii="Arial" w:hAnsi="Arial" w:cs="Arial"/>
          <w:spacing w:val="-11"/>
          <w:sz w:val="24"/>
          <w:szCs w:val="24"/>
        </w:rPr>
        <w:t>loor</w:t>
      </w:r>
      <w:r w:rsidR="00B6121C" w:rsidRPr="006C2555">
        <w:rPr>
          <w:rFonts w:ascii="Arial" w:hAnsi="Arial" w:cs="Arial"/>
          <w:spacing w:val="-11"/>
          <w:sz w:val="24"/>
          <w:szCs w:val="24"/>
        </w:rPr>
        <w:t xml:space="preserve"> in</w:t>
      </w:r>
      <w:r w:rsidRPr="006C2555">
        <w:rPr>
          <w:rFonts w:ascii="Arial" w:hAnsi="Arial" w:cs="Arial"/>
          <w:spacing w:val="-11"/>
          <w:sz w:val="24"/>
          <w:szCs w:val="24"/>
        </w:rPr>
        <w:t xml:space="preserve"> Conference Room A</w:t>
      </w:r>
      <w:r w:rsidR="00B6121C" w:rsidRPr="006C2555">
        <w:rPr>
          <w:rFonts w:ascii="Arial" w:hAnsi="Arial" w:cs="Arial"/>
          <w:spacing w:val="-11"/>
          <w:sz w:val="24"/>
          <w:szCs w:val="24"/>
        </w:rPr>
        <w:t xml:space="preserve"> and B. I</w:t>
      </w:r>
      <w:r w:rsidRPr="006C2555">
        <w:rPr>
          <w:rFonts w:ascii="Arial" w:hAnsi="Arial" w:cs="Arial"/>
          <w:spacing w:val="-11"/>
          <w:sz w:val="24"/>
          <w:szCs w:val="24"/>
        </w:rPr>
        <w:t>f additional resources are needed to manage the event, the Labor Pool will be activated and is located in the hospital cafeteria.</w:t>
      </w:r>
    </w:p>
    <w:p w14:paraId="48F4B343" w14:textId="77777777" w:rsidR="00A25BE3" w:rsidRPr="006C2555" w:rsidRDefault="009D59EC" w:rsidP="009D59EC">
      <w:pPr>
        <w:spacing w:line="276" w:lineRule="auto"/>
        <w:ind w:left="1540" w:right="1540"/>
        <w:jc w:val="center"/>
        <w:rPr>
          <w:rFonts w:ascii="Arial" w:hAnsi="Arial" w:cs="Arial"/>
          <w:spacing w:val="-11"/>
          <w:sz w:val="24"/>
          <w:szCs w:val="24"/>
        </w:rPr>
      </w:pPr>
      <w:commentRangeStart w:id="105"/>
      <w:r>
        <w:rPr>
          <w:noProof/>
        </w:rPr>
        <w:drawing>
          <wp:inline distT="0" distB="0" distL="0" distR="0" wp14:anchorId="46A82F88" wp14:editId="3D344BD9">
            <wp:extent cx="4993838" cy="575993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97995" cy="5764732"/>
                    </a:xfrm>
                    <a:prstGeom prst="rect">
                      <a:avLst/>
                    </a:prstGeom>
                  </pic:spPr>
                </pic:pic>
              </a:graphicData>
            </a:graphic>
          </wp:inline>
        </w:drawing>
      </w:r>
      <w:commentRangeEnd w:id="105"/>
      <w:r>
        <w:rPr>
          <w:rStyle w:val="CommentReference"/>
        </w:rPr>
        <w:commentReference w:id="105"/>
      </w:r>
    </w:p>
    <w:p w14:paraId="6E8DF478" w14:textId="77777777" w:rsidR="00A25BE3" w:rsidRPr="006C2555" w:rsidRDefault="00A25BE3" w:rsidP="002D22E8">
      <w:pPr>
        <w:spacing w:line="276" w:lineRule="auto"/>
        <w:ind w:left="1540" w:right="1540"/>
        <w:rPr>
          <w:rFonts w:ascii="Arial" w:hAnsi="Arial" w:cs="Arial"/>
          <w:color w:val="BD582C"/>
          <w:spacing w:val="-11"/>
          <w:sz w:val="24"/>
          <w:szCs w:val="24"/>
        </w:rPr>
      </w:pPr>
    </w:p>
    <w:p w14:paraId="56E88558" w14:textId="77777777" w:rsidR="009D59EC" w:rsidRDefault="009D59EC" w:rsidP="009D59EC">
      <w:pPr>
        <w:spacing w:line="276" w:lineRule="auto"/>
        <w:ind w:left="1440" w:right="1541"/>
        <w:rPr>
          <w:rFonts w:ascii="Arial" w:hAnsi="Arial" w:cs="Arial"/>
          <w:spacing w:val="12"/>
          <w:sz w:val="36"/>
          <w:szCs w:val="36"/>
        </w:rPr>
      </w:pPr>
    </w:p>
    <w:p w14:paraId="31507496" w14:textId="77777777" w:rsidR="00224160" w:rsidRPr="009D59EC" w:rsidRDefault="00224160" w:rsidP="009D59EC">
      <w:pPr>
        <w:spacing w:line="276" w:lineRule="auto"/>
        <w:ind w:left="1440" w:right="1541"/>
        <w:rPr>
          <w:rFonts w:ascii="Arial" w:eastAsia="Calibri" w:hAnsi="Arial" w:cs="Arial"/>
          <w:color w:val="00A9A0"/>
          <w:sz w:val="32"/>
          <w:szCs w:val="32"/>
        </w:rPr>
      </w:pPr>
      <w:r w:rsidRPr="009D59EC">
        <w:rPr>
          <w:rFonts w:ascii="Arial" w:hAnsi="Arial" w:cs="Arial"/>
          <w:color w:val="00A9A0"/>
          <w:spacing w:val="12"/>
          <w:sz w:val="32"/>
          <w:szCs w:val="32"/>
        </w:rPr>
        <w:t>Communications in a Disaster</w:t>
      </w:r>
    </w:p>
    <w:p w14:paraId="76955C61" w14:textId="77777777" w:rsidR="00224160" w:rsidRPr="006C2555" w:rsidRDefault="00224160" w:rsidP="009D59EC">
      <w:pPr>
        <w:pStyle w:val="BodyText"/>
        <w:spacing w:line="276" w:lineRule="auto"/>
        <w:ind w:left="1440" w:right="1541" w:firstLine="0"/>
        <w:rPr>
          <w:rFonts w:ascii="Arial" w:hAnsi="Arial" w:cs="Arial"/>
        </w:rPr>
      </w:pPr>
      <w:r w:rsidRPr="006C2555">
        <w:rPr>
          <w:rFonts w:ascii="Arial" w:hAnsi="Arial" w:cs="Arial"/>
        </w:rPr>
        <w:t xml:space="preserve">Sutter </w:t>
      </w:r>
      <w:r w:rsidR="00B6121C" w:rsidRPr="006C2555">
        <w:rPr>
          <w:rFonts w:ascii="Arial" w:hAnsi="Arial" w:cs="Arial"/>
        </w:rPr>
        <w:t xml:space="preserve">Health </w:t>
      </w:r>
      <w:r w:rsidRPr="006C2555">
        <w:rPr>
          <w:rFonts w:ascii="Arial" w:hAnsi="Arial" w:cs="Arial"/>
        </w:rPr>
        <w:t xml:space="preserve">affiliates use Everbridge Mass Notification System to communicate to all staff simultaneously in a disaster or other type of </w:t>
      </w:r>
      <w:r w:rsidR="00B6121C" w:rsidRPr="006C2555">
        <w:rPr>
          <w:rFonts w:ascii="Arial" w:hAnsi="Arial" w:cs="Arial"/>
        </w:rPr>
        <w:t>emergency</w:t>
      </w:r>
      <w:r w:rsidRPr="006C2555">
        <w:rPr>
          <w:rFonts w:ascii="Arial" w:hAnsi="Arial" w:cs="Arial"/>
        </w:rPr>
        <w:t xml:space="preserve">. </w:t>
      </w:r>
      <w:r w:rsidR="001D004E" w:rsidRPr="006C2555">
        <w:rPr>
          <w:rFonts w:ascii="Arial" w:hAnsi="Arial" w:cs="Arial"/>
          <w:spacing w:val="-1"/>
        </w:rPr>
        <w:t>Everbridge</w:t>
      </w:r>
      <w:r w:rsidR="001D004E" w:rsidRPr="006C2555">
        <w:rPr>
          <w:rFonts w:ascii="Arial" w:hAnsi="Arial" w:cs="Arial"/>
          <w:spacing w:val="-3"/>
        </w:rPr>
        <w:t xml:space="preserve"> </w:t>
      </w:r>
      <w:r w:rsidR="001D004E" w:rsidRPr="006C2555">
        <w:rPr>
          <w:rFonts w:ascii="Arial" w:hAnsi="Arial" w:cs="Arial"/>
          <w:spacing w:val="-1"/>
        </w:rPr>
        <w:t>has</w:t>
      </w:r>
      <w:r w:rsidR="001D004E" w:rsidRPr="006C2555">
        <w:rPr>
          <w:rFonts w:ascii="Arial" w:hAnsi="Arial" w:cs="Arial"/>
          <w:spacing w:val="-3"/>
        </w:rPr>
        <w:t xml:space="preserve"> </w:t>
      </w:r>
      <w:r w:rsidR="001D004E" w:rsidRPr="006C2555">
        <w:rPr>
          <w:rFonts w:ascii="Arial" w:hAnsi="Arial" w:cs="Arial"/>
          <w:spacing w:val="-1"/>
        </w:rPr>
        <w:t>been</w:t>
      </w:r>
      <w:r w:rsidR="001D004E" w:rsidRPr="006C2555">
        <w:rPr>
          <w:rFonts w:ascii="Arial" w:hAnsi="Arial" w:cs="Arial"/>
          <w:spacing w:val="-4"/>
        </w:rPr>
        <w:t xml:space="preserve"> </w:t>
      </w:r>
      <w:r w:rsidR="001D004E" w:rsidRPr="006C2555">
        <w:rPr>
          <w:rFonts w:ascii="Arial" w:hAnsi="Arial" w:cs="Arial"/>
          <w:spacing w:val="-1"/>
        </w:rPr>
        <w:t>implemented</w:t>
      </w:r>
      <w:r w:rsidR="001D004E" w:rsidRPr="006C2555">
        <w:rPr>
          <w:rFonts w:ascii="Arial" w:hAnsi="Arial" w:cs="Arial"/>
          <w:spacing w:val="-4"/>
        </w:rPr>
        <w:t xml:space="preserve"> </w:t>
      </w:r>
      <w:r w:rsidR="001D004E" w:rsidRPr="006C2555">
        <w:rPr>
          <w:rFonts w:ascii="Arial" w:hAnsi="Arial" w:cs="Arial"/>
        </w:rPr>
        <w:t>to</w:t>
      </w:r>
      <w:r w:rsidR="001D004E" w:rsidRPr="006C2555">
        <w:rPr>
          <w:rFonts w:ascii="Arial" w:hAnsi="Arial" w:cs="Arial"/>
          <w:spacing w:val="-4"/>
        </w:rPr>
        <w:t xml:space="preserve"> </w:t>
      </w:r>
      <w:r w:rsidR="001D004E" w:rsidRPr="006C2555">
        <w:rPr>
          <w:rFonts w:ascii="Arial" w:hAnsi="Arial" w:cs="Arial"/>
          <w:spacing w:val="-1"/>
        </w:rPr>
        <w:t>improve</w:t>
      </w:r>
      <w:r w:rsidR="001D004E" w:rsidRPr="006C2555">
        <w:rPr>
          <w:rFonts w:ascii="Arial" w:hAnsi="Arial" w:cs="Arial"/>
          <w:spacing w:val="-4"/>
        </w:rPr>
        <w:t xml:space="preserve"> </w:t>
      </w:r>
      <w:r w:rsidR="001D004E" w:rsidRPr="006C2555">
        <w:rPr>
          <w:rFonts w:ascii="Arial" w:hAnsi="Arial" w:cs="Arial"/>
          <w:spacing w:val="-1"/>
        </w:rPr>
        <w:t>the</w:t>
      </w:r>
      <w:r w:rsidR="001D004E" w:rsidRPr="006C2555">
        <w:rPr>
          <w:rFonts w:ascii="Arial" w:hAnsi="Arial" w:cs="Arial"/>
          <w:spacing w:val="-5"/>
        </w:rPr>
        <w:t xml:space="preserve"> </w:t>
      </w:r>
      <w:r w:rsidR="001D004E" w:rsidRPr="006C2555">
        <w:rPr>
          <w:rFonts w:ascii="Arial" w:hAnsi="Arial" w:cs="Arial"/>
          <w:spacing w:val="-1"/>
        </w:rPr>
        <w:t>efficiency</w:t>
      </w:r>
      <w:r w:rsidR="001D004E" w:rsidRPr="006C2555">
        <w:rPr>
          <w:rFonts w:ascii="Arial" w:hAnsi="Arial" w:cs="Arial"/>
          <w:spacing w:val="-3"/>
        </w:rPr>
        <w:t xml:space="preserve"> </w:t>
      </w:r>
      <w:r w:rsidR="001D004E" w:rsidRPr="006C2555">
        <w:rPr>
          <w:rFonts w:ascii="Arial" w:hAnsi="Arial" w:cs="Arial"/>
          <w:spacing w:val="-1"/>
        </w:rPr>
        <w:t>and</w:t>
      </w:r>
      <w:r w:rsidR="001D004E" w:rsidRPr="006C2555">
        <w:rPr>
          <w:rFonts w:ascii="Arial" w:hAnsi="Arial" w:cs="Arial"/>
          <w:spacing w:val="-4"/>
        </w:rPr>
        <w:t xml:space="preserve"> </w:t>
      </w:r>
      <w:r w:rsidR="001D004E" w:rsidRPr="006C2555">
        <w:rPr>
          <w:rFonts w:ascii="Arial" w:hAnsi="Arial" w:cs="Arial"/>
          <w:spacing w:val="-1"/>
        </w:rPr>
        <w:t>effectiveness</w:t>
      </w:r>
      <w:r w:rsidR="001D004E" w:rsidRPr="006C2555">
        <w:rPr>
          <w:rFonts w:ascii="Arial" w:hAnsi="Arial" w:cs="Arial"/>
          <w:spacing w:val="-3"/>
        </w:rPr>
        <w:t xml:space="preserve"> </w:t>
      </w:r>
      <w:r w:rsidR="001D004E" w:rsidRPr="006C2555">
        <w:rPr>
          <w:rFonts w:ascii="Arial" w:hAnsi="Arial" w:cs="Arial"/>
        </w:rPr>
        <w:t>of</w:t>
      </w:r>
      <w:r w:rsidR="001D004E" w:rsidRPr="006C2555">
        <w:rPr>
          <w:rFonts w:ascii="Arial" w:hAnsi="Arial" w:cs="Arial"/>
          <w:spacing w:val="81"/>
        </w:rPr>
        <w:t xml:space="preserve"> </w:t>
      </w:r>
      <w:r w:rsidR="001D004E" w:rsidRPr="006C2555">
        <w:rPr>
          <w:rFonts w:ascii="Arial" w:hAnsi="Arial" w:cs="Arial"/>
          <w:spacing w:val="-1"/>
        </w:rPr>
        <w:t>communications. The</w:t>
      </w:r>
      <w:r w:rsidRPr="006C2555">
        <w:rPr>
          <w:rFonts w:ascii="Arial" w:hAnsi="Arial" w:cs="Arial"/>
          <w:spacing w:val="-2"/>
        </w:rPr>
        <w:t xml:space="preserve"> </w:t>
      </w:r>
      <w:r w:rsidRPr="006C2555">
        <w:rPr>
          <w:rFonts w:ascii="Arial" w:hAnsi="Arial" w:cs="Arial"/>
          <w:spacing w:val="-1"/>
        </w:rPr>
        <w:t>system-wide</w:t>
      </w:r>
      <w:r w:rsidRPr="006C2555">
        <w:rPr>
          <w:rFonts w:ascii="Arial" w:hAnsi="Arial" w:cs="Arial"/>
          <w:spacing w:val="-4"/>
        </w:rPr>
        <w:t xml:space="preserve"> </w:t>
      </w:r>
      <w:r w:rsidRPr="006C2555">
        <w:rPr>
          <w:rFonts w:ascii="Arial" w:hAnsi="Arial" w:cs="Arial"/>
          <w:spacing w:val="-1"/>
        </w:rPr>
        <w:t>notification</w:t>
      </w:r>
      <w:r w:rsidRPr="006C2555">
        <w:rPr>
          <w:rFonts w:ascii="Arial" w:hAnsi="Arial" w:cs="Arial"/>
          <w:spacing w:val="-5"/>
        </w:rPr>
        <w:t xml:space="preserve"> </w:t>
      </w:r>
      <w:r w:rsidRPr="006C2555">
        <w:rPr>
          <w:rFonts w:ascii="Arial" w:hAnsi="Arial" w:cs="Arial"/>
          <w:spacing w:val="-1"/>
        </w:rPr>
        <w:t>system</w:t>
      </w:r>
      <w:r w:rsidR="001D004E" w:rsidRPr="006C2555">
        <w:rPr>
          <w:rFonts w:ascii="Arial" w:hAnsi="Arial" w:cs="Arial"/>
          <w:spacing w:val="-1"/>
        </w:rPr>
        <w:t xml:space="preserve"> enables</w:t>
      </w:r>
      <w:r w:rsidRPr="006C2555">
        <w:rPr>
          <w:rFonts w:ascii="Arial" w:hAnsi="Arial" w:cs="Arial"/>
          <w:spacing w:val="-5"/>
        </w:rPr>
        <w:t xml:space="preserve"> CPMC</w:t>
      </w:r>
      <w:r w:rsidR="001D004E" w:rsidRPr="006C2555">
        <w:rPr>
          <w:rFonts w:ascii="Arial" w:hAnsi="Arial" w:cs="Arial"/>
          <w:spacing w:val="-5"/>
        </w:rPr>
        <w:t xml:space="preserve"> staff</w:t>
      </w:r>
      <w:r w:rsidRPr="006C2555">
        <w:rPr>
          <w:rFonts w:ascii="Arial" w:hAnsi="Arial" w:cs="Arial"/>
          <w:spacing w:val="-5"/>
        </w:rPr>
        <w:t xml:space="preserve"> </w:t>
      </w:r>
      <w:r w:rsidR="001D004E" w:rsidRPr="006C2555">
        <w:rPr>
          <w:rFonts w:ascii="Arial" w:hAnsi="Arial" w:cs="Arial"/>
        </w:rPr>
        <w:t>to</w:t>
      </w:r>
      <w:r w:rsidRPr="006C2555">
        <w:rPr>
          <w:rFonts w:ascii="Arial" w:hAnsi="Arial" w:cs="Arial"/>
          <w:spacing w:val="-1"/>
        </w:rPr>
        <w:t xml:space="preserve"> receive</w:t>
      </w:r>
      <w:r w:rsidRPr="006C2555">
        <w:rPr>
          <w:rFonts w:ascii="Arial" w:hAnsi="Arial" w:cs="Arial"/>
          <w:spacing w:val="-2"/>
        </w:rPr>
        <w:t xml:space="preserve"> </w:t>
      </w:r>
      <w:r w:rsidRPr="006C2555">
        <w:rPr>
          <w:rFonts w:ascii="Arial" w:hAnsi="Arial" w:cs="Arial"/>
          <w:spacing w:val="-1"/>
        </w:rPr>
        <w:t>and</w:t>
      </w:r>
      <w:r w:rsidRPr="006C2555">
        <w:rPr>
          <w:rFonts w:ascii="Arial" w:hAnsi="Arial" w:cs="Arial"/>
        </w:rPr>
        <w:t xml:space="preserve"> </w:t>
      </w:r>
      <w:r w:rsidRPr="006C2555">
        <w:rPr>
          <w:rFonts w:ascii="Arial" w:hAnsi="Arial" w:cs="Arial"/>
          <w:spacing w:val="-1"/>
        </w:rPr>
        <w:t>respond</w:t>
      </w:r>
      <w:r w:rsidRPr="006C2555">
        <w:rPr>
          <w:rFonts w:ascii="Arial" w:hAnsi="Arial" w:cs="Arial"/>
          <w:spacing w:val="-3"/>
        </w:rPr>
        <w:t xml:space="preserve"> </w:t>
      </w:r>
      <w:r w:rsidRPr="006C2555">
        <w:rPr>
          <w:rFonts w:ascii="Arial" w:hAnsi="Arial" w:cs="Arial"/>
        </w:rPr>
        <w:t>to</w:t>
      </w:r>
      <w:r w:rsidRPr="006C2555">
        <w:rPr>
          <w:rFonts w:ascii="Arial" w:hAnsi="Arial" w:cs="Arial"/>
          <w:spacing w:val="-3"/>
        </w:rPr>
        <w:t xml:space="preserve"> </w:t>
      </w:r>
      <w:r w:rsidRPr="006C2555">
        <w:rPr>
          <w:rFonts w:ascii="Arial" w:hAnsi="Arial" w:cs="Arial"/>
          <w:spacing w:val="-1"/>
        </w:rPr>
        <w:t>critical safety</w:t>
      </w:r>
      <w:r w:rsidRPr="006C2555">
        <w:rPr>
          <w:rFonts w:ascii="Arial" w:hAnsi="Arial" w:cs="Arial"/>
          <w:spacing w:val="-2"/>
        </w:rPr>
        <w:t xml:space="preserve"> </w:t>
      </w:r>
      <w:r w:rsidRPr="006C2555">
        <w:rPr>
          <w:rFonts w:ascii="Arial" w:hAnsi="Arial" w:cs="Arial"/>
          <w:spacing w:val="-1"/>
        </w:rPr>
        <w:t>and</w:t>
      </w:r>
      <w:r w:rsidRPr="006C2555">
        <w:rPr>
          <w:rFonts w:ascii="Arial" w:hAnsi="Arial" w:cs="Arial"/>
          <w:spacing w:val="-4"/>
        </w:rPr>
        <w:t xml:space="preserve"> </w:t>
      </w:r>
      <w:r w:rsidRPr="006C2555">
        <w:rPr>
          <w:rFonts w:ascii="Arial" w:hAnsi="Arial" w:cs="Arial"/>
          <w:spacing w:val="-1"/>
        </w:rPr>
        <w:t>business</w:t>
      </w:r>
      <w:r w:rsidRPr="006C2555">
        <w:rPr>
          <w:rFonts w:ascii="Arial" w:hAnsi="Arial" w:cs="Arial"/>
          <w:spacing w:val="-2"/>
        </w:rPr>
        <w:t xml:space="preserve"> </w:t>
      </w:r>
      <w:r w:rsidRPr="006C2555">
        <w:rPr>
          <w:rFonts w:ascii="Arial" w:hAnsi="Arial" w:cs="Arial"/>
        </w:rPr>
        <w:t>impact</w:t>
      </w:r>
      <w:r w:rsidRPr="006C2555">
        <w:rPr>
          <w:rFonts w:ascii="Arial" w:hAnsi="Arial" w:cs="Arial"/>
          <w:spacing w:val="-3"/>
        </w:rPr>
        <w:t xml:space="preserve"> </w:t>
      </w:r>
      <w:r w:rsidRPr="006C2555">
        <w:rPr>
          <w:rFonts w:ascii="Arial" w:hAnsi="Arial" w:cs="Arial"/>
          <w:spacing w:val="-1"/>
        </w:rPr>
        <w:t>information</w:t>
      </w:r>
      <w:r w:rsidRPr="006C2555">
        <w:rPr>
          <w:rFonts w:ascii="Arial" w:hAnsi="Arial" w:cs="Arial"/>
          <w:spacing w:val="-3"/>
        </w:rPr>
        <w:t xml:space="preserve"> </w:t>
      </w:r>
      <w:r w:rsidRPr="006C2555">
        <w:rPr>
          <w:rFonts w:ascii="Arial" w:hAnsi="Arial" w:cs="Arial"/>
        </w:rPr>
        <w:t>in</w:t>
      </w:r>
      <w:r w:rsidRPr="006C2555">
        <w:rPr>
          <w:rFonts w:ascii="Arial" w:hAnsi="Arial" w:cs="Arial"/>
          <w:spacing w:val="-3"/>
        </w:rPr>
        <w:t xml:space="preserve"> </w:t>
      </w:r>
      <w:r w:rsidRPr="006C2555">
        <w:rPr>
          <w:rFonts w:ascii="Arial" w:hAnsi="Arial" w:cs="Arial"/>
        </w:rPr>
        <w:t>a</w:t>
      </w:r>
      <w:r w:rsidRPr="006C2555">
        <w:rPr>
          <w:rFonts w:ascii="Arial" w:hAnsi="Arial" w:cs="Arial"/>
          <w:spacing w:val="-4"/>
        </w:rPr>
        <w:t xml:space="preserve"> </w:t>
      </w:r>
      <w:r w:rsidRPr="006C2555">
        <w:rPr>
          <w:rFonts w:ascii="Arial" w:hAnsi="Arial" w:cs="Arial"/>
        </w:rPr>
        <w:t>timely</w:t>
      </w:r>
      <w:r w:rsidRPr="006C2555">
        <w:rPr>
          <w:rFonts w:ascii="Arial" w:hAnsi="Arial" w:cs="Arial"/>
          <w:spacing w:val="71"/>
        </w:rPr>
        <w:t xml:space="preserve"> </w:t>
      </w:r>
      <w:r w:rsidRPr="006C2555">
        <w:rPr>
          <w:rFonts w:ascii="Arial" w:hAnsi="Arial" w:cs="Arial"/>
        </w:rPr>
        <w:t>manner.</w:t>
      </w:r>
      <w:r w:rsidR="001D004E" w:rsidRPr="006C2555">
        <w:rPr>
          <w:rFonts w:ascii="Arial" w:hAnsi="Arial" w:cs="Arial"/>
        </w:rPr>
        <w:t xml:space="preserve"> </w:t>
      </w:r>
    </w:p>
    <w:p w14:paraId="5B05F6CA" w14:textId="77777777" w:rsidR="001D004E" w:rsidRPr="006C2555" w:rsidRDefault="001D004E" w:rsidP="009D59EC">
      <w:pPr>
        <w:pStyle w:val="BodyText"/>
        <w:spacing w:line="276" w:lineRule="auto"/>
        <w:ind w:left="1440" w:right="1540" w:firstLine="0"/>
        <w:jc w:val="both"/>
        <w:rPr>
          <w:rFonts w:ascii="Arial" w:hAnsi="Arial" w:cs="Arial"/>
        </w:rPr>
      </w:pPr>
    </w:p>
    <w:p w14:paraId="0ED97F79" w14:textId="77777777" w:rsidR="00224160" w:rsidRPr="006C2555" w:rsidRDefault="00224160" w:rsidP="009D59EC">
      <w:pPr>
        <w:pStyle w:val="BodyText"/>
        <w:spacing w:line="276" w:lineRule="auto"/>
        <w:ind w:left="1440" w:right="1540" w:firstLine="0"/>
        <w:rPr>
          <w:rFonts w:ascii="Arial" w:hAnsi="Arial" w:cs="Arial"/>
        </w:rPr>
      </w:pPr>
      <w:r w:rsidRPr="006C2555">
        <w:rPr>
          <w:rFonts w:ascii="Arial" w:hAnsi="Arial" w:cs="Arial"/>
        </w:rPr>
        <w:t xml:space="preserve">Everbridge allows CPMC to communicate with </w:t>
      </w:r>
      <w:r w:rsidR="001D004E" w:rsidRPr="006C2555">
        <w:rPr>
          <w:rFonts w:ascii="Arial" w:hAnsi="Arial" w:cs="Arial"/>
        </w:rPr>
        <w:t>staff</w:t>
      </w:r>
      <w:r w:rsidRPr="006C2555">
        <w:rPr>
          <w:rFonts w:ascii="Arial" w:hAnsi="Arial" w:cs="Arial"/>
        </w:rPr>
        <w:t xml:space="preserve"> via multiple contact paths including home phone, email, mobile phones and other communication devices during an emergency event.</w:t>
      </w:r>
    </w:p>
    <w:p w14:paraId="48FC0180" w14:textId="77777777" w:rsidR="001D004E" w:rsidRPr="006C2555" w:rsidRDefault="001D004E" w:rsidP="009D59EC">
      <w:pPr>
        <w:pStyle w:val="BodyText"/>
        <w:spacing w:line="276" w:lineRule="auto"/>
        <w:ind w:left="1440" w:right="1540" w:firstLine="0"/>
        <w:jc w:val="both"/>
        <w:rPr>
          <w:rFonts w:ascii="Arial" w:hAnsi="Arial" w:cs="Arial"/>
        </w:rPr>
      </w:pPr>
    </w:p>
    <w:p w14:paraId="06D25C5A" w14:textId="77777777" w:rsidR="001D004E" w:rsidRPr="006C2555" w:rsidRDefault="00224160" w:rsidP="00BB61FF">
      <w:pPr>
        <w:pStyle w:val="BodyText"/>
        <w:spacing w:line="276" w:lineRule="auto"/>
        <w:ind w:left="1440" w:right="1540" w:firstLine="0"/>
        <w:rPr>
          <w:rFonts w:ascii="Arial" w:hAnsi="Arial" w:cs="Arial"/>
        </w:rPr>
      </w:pPr>
      <w:r w:rsidRPr="006C2555">
        <w:rPr>
          <w:rFonts w:ascii="Arial" w:hAnsi="Arial" w:cs="Arial"/>
          <w:b/>
        </w:rPr>
        <w:t>What to do when a notification is received</w:t>
      </w:r>
      <w:r w:rsidRPr="006C2555">
        <w:rPr>
          <w:rFonts w:ascii="Arial" w:hAnsi="Arial" w:cs="Arial"/>
        </w:rPr>
        <w:t xml:space="preserve">: </w:t>
      </w:r>
    </w:p>
    <w:p w14:paraId="4F2D9BCC" w14:textId="77777777" w:rsidR="001D004E" w:rsidRPr="006C2555" w:rsidRDefault="00224160" w:rsidP="00427AD4">
      <w:pPr>
        <w:pStyle w:val="BodyText"/>
        <w:numPr>
          <w:ilvl w:val="0"/>
          <w:numId w:val="28"/>
        </w:numPr>
        <w:spacing w:line="276" w:lineRule="auto"/>
        <w:ind w:right="1540"/>
        <w:rPr>
          <w:rFonts w:ascii="Arial" w:hAnsi="Arial" w:cs="Arial"/>
        </w:rPr>
      </w:pPr>
      <w:r w:rsidRPr="006C2555">
        <w:rPr>
          <w:rFonts w:ascii="Arial" w:hAnsi="Arial" w:cs="Arial"/>
        </w:rPr>
        <w:t>Read (when received via email) or listen to the message carefully for directions</w:t>
      </w:r>
    </w:p>
    <w:p w14:paraId="23BEB64E" w14:textId="77777777" w:rsidR="001D004E" w:rsidRPr="006C2555" w:rsidRDefault="00224160" w:rsidP="00427AD4">
      <w:pPr>
        <w:pStyle w:val="BodyText"/>
        <w:numPr>
          <w:ilvl w:val="0"/>
          <w:numId w:val="28"/>
        </w:numPr>
        <w:spacing w:line="276" w:lineRule="auto"/>
        <w:ind w:right="1540"/>
        <w:rPr>
          <w:rFonts w:ascii="Arial" w:hAnsi="Arial" w:cs="Arial"/>
        </w:rPr>
      </w:pPr>
      <w:r w:rsidRPr="006C2555">
        <w:rPr>
          <w:rFonts w:ascii="Arial" w:hAnsi="Arial" w:cs="Arial"/>
        </w:rPr>
        <w:t>“</w:t>
      </w:r>
      <w:r w:rsidR="001D004E" w:rsidRPr="006C2555">
        <w:rPr>
          <w:rFonts w:ascii="Arial" w:hAnsi="Arial" w:cs="Arial"/>
        </w:rPr>
        <w:t>C</w:t>
      </w:r>
      <w:r w:rsidRPr="006C2555">
        <w:rPr>
          <w:rFonts w:ascii="Arial" w:hAnsi="Arial" w:cs="Arial"/>
        </w:rPr>
        <w:t xml:space="preserve">onfirm the </w:t>
      </w:r>
      <w:r w:rsidR="001D004E" w:rsidRPr="006C2555">
        <w:rPr>
          <w:rFonts w:ascii="Arial" w:hAnsi="Arial" w:cs="Arial"/>
        </w:rPr>
        <w:t>M</w:t>
      </w:r>
      <w:r w:rsidRPr="006C2555">
        <w:rPr>
          <w:rFonts w:ascii="Arial" w:hAnsi="Arial" w:cs="Arial"/>
        </w:rPr>
        <w:t>essage”</w:t>
      </w:r>
      <w:r w:rsidR="001D004E" w:rsidRPr="006C2555">
        <w:rPr>
          <w:rFonts w:ascii="Arial" w:hAnsi="Arial" w:cs="Arial"/>
        </w:rPr>
        <w:t xml:space="preserve"> when asked by</w:t>
      </w:r>
      <w:r w:rsidRPr="006C2555">
        <w:rPr>
          <w:rFonts w:ascii="Arial" w:hAnsi="Arial" w:cs="Arial"/>
        </w:rPr>
        <w:t xml:space="preserve"> click</w:t>
      </w:r>
      <w:r w:rsidR="001D004E" w:rsidRPr="006C2555">
        <w:rPr>
          <w:rFonts w:ascii="Arial" w:hAnsi="Arial" w:cs="Arial"/>
        </w:rPr>
        <w:t>ing</w:t>
      </w:r>
      <w:r w:rsidRPr="006C2555">
        <w:rPr>
          <w:rFonts w:ascii="Arial" w:hAnsi="Arial" w:cs="Arial"/>
        </w:rPr>
        <w:t xml:space="preserve"> on the link provided in the email, or “press 1” if the message is received via phone.  </w:t>
      </w:r>
    </w:p>
    <w:p w14:paraId="666495F7" w14:textId="77777777" w:rsidR="00224160" w:rsidRPr="006C2555" w:rsidRDefault="00224160" w:rsidP="00427AD4">
      <w:pPr>
        <w:pStyle w:val="BodyText"/>
        <w:numPr>
          <w:ilvl w:val="0"/>
          <w:numId w:val="28"/>
        </w:numPr>
        <w:spacing w:line="276" w:lineRule="auto"/>
        <w:ind w:right="1540"/>
        <w:rPr>
          <w:rFonts w:ascii="Arial" w:hAnsi="Arial" w:cs="Arial"/>
          <w:spacing w:val="-4"/>
        </w:rPr>
      </w:pPr>
      <w:r w:rsidRPr="006C2555">
        <w:rPr>
          <w:rFonts w:ascii="Arial" w:hAnsi="Arial" w:cs="Arial"/>
        </w:rPr>
        <w:t xml:space="preserve">The purpose of confirming the message is so that CPMC knows that you have received the message. </w:t>
      </w:r>
    </w:p>
    <w:p w14:paraId="3BDA1772" w14:textId="77777777" w:rsidR="001D004E" w:rsidRPr="006C2555" w:rsidRDefault="001D004E" w:rsidP="00BB61FF">
      <w:pPr>
        <w:pStyle w:val="BodyText"/>
        <w:spacing w:line="276" w:lineRule="auto"/>
        <w:ind w:left="1440" w:right="1540" w:firstLine="0"/>
        <w:rPr>
          <w:rFonts w:ascii="Arial" w:hAnsi="Arial" w:cs="Arial"/>
        </w:rPr>
      </w:pPr>
    </w:p>
    <w:p w14:paraId="38C24DC7" w14:textId="77777777" w:rsidR="00224160" w:rsidRPr="006C2555" w:rsidRDefault="00224160" w:rsidP="00BB61FF">
      <w:pPr>
        <w:pStyle w:val="BodyText"/>
        <w:spacing w:line="276" w:lineRule="auto"/>
        <w:ind w:left="1440" w:right="1540" w:firstLine="0"/>
        <w:rPr>
          <w:rFonts w:ascii="Arial" w:hAnsi="Arial" w:cs="Arial"/>
          <w:spacing w:val="-1"/>
        </w:rPr>
      </w:pPr>
      <w:r w:rsidRPr="006C2555">
        <w:rPr>
          <w:rFonts w:ascii="Arial" w:hAnsi="Arial" w:cs="Arial"/>
          <w:spacing w:val="-1"/>
        </w:rPr>
        <w:t>Having</w:t>
      </w:r>
      <w:r w:rsidRPr="006C2555">
        <w:rPr>
          <w:rFonts w:ascii="Arial" w:hAnsi="Arial" w:cs="Arial"/>
          <w:spacing w:val="-4"/>
        </w:rPr>
        <w:t xml:space="preserve"> </w:t>
      </w:r>
      <w:r w:rsidRPr="006C2555">
        <w:rPr>
          <w:rFonts w:ascii="Arial" w:hAnsi="Arial" w:cs="Arial"/>
        </w:rPr>
        <w:t>accurate</w:t>
      </w:r>
      <w:r w:rsidRPr="006C2555">
        <w:rPr>
          <w:rFonts w:ascii="Arial" w:hAnsi="Arial" w:cs="Arial"/>
          <w:spacing w:val="-4"/>
        </w:rPr>
        <w:t xml:space="preserve"> </w:t>
      </w:r>
      <w:r w:rsidRPr="006C2555">
        <w:rPr>
          <w:rFonts w:ascii="Arial" w:hAnsi="Arial" w:cs="Arial"/>
          <w:spacing w:val="-1"/>
        </w:rPr>
        <w:t>contact</w:t>
      </w:r>
      <w:r w:rsidRPr="006C2555">
        <w:rPr>
          <w:rFonts w:ascii="Arial" w:hAnsi="Arial" w:cs="Arial"/>
          <w:spacing w:val="-5"/>
        </w:rPr>
        <w:t xml:space="preserve"> </w:t>
      </w:r>
      <w:r w:rsidRPr="006C2555">
        <w:rPr>
          <w:rFonts w:ascii="Arial" w:hAnsi="Arial" w:cs="Arial"/>
          <w:spacing w:val="-1"/>
        </w:rPr>
        <w:t xml:space="preserve">information </w:t>
      </w:r>
      <w:r w:rsidRPr="006C2555">
        <w:rPr>
          <w:rFonts w:ascii="Arial" w:hAnsi="Arial" w:cs="Arial"/>
        </w:rPr>
        <w:t>is</w:t>
      </w:r>
      <w:r w:rsidRPr="006C2555">
        <w:rPr>
          <w:rFonts w:ascii="Arial" w:hAnsi="Arial" w:cs="Arial"/>
          <w:spacing w:val="-5"/>
        </w:rPr>
        <w:t xml:space="preserve"> </w:t>
      </w:r>
      <w:r w:rsidRPr="006C2555">
        <w:rPr>
          <w:rFonts w:ascii="Arial" w:hAnsi="Arial" w:cs="Arial"/>
          <w:spacing w:val="-1"/>
        </w:rPr>
        <w:t>critical</w:t>
      </w:r>
      <w:r w:rsidRPr="006C2555">
        <w:rPr>
          <w:rFonts w:ascii="Arial" w:hAnsi="Arial" w:cs="Arial"/>
          <w:spacing w:val="-6"/>
        </w:rPr>
        <w:t xml:space="preserve"> </w:t>
      </w:r>
      <w:r w:rsidRPr="006C2555">
        <w:rPr>
          <w:rFonts w:ascii="Arial" w:hAnsi="Arial" w:cs="Arial"/>
        </w:rPr>
        <w:t>for</w:t>
      </w:r>
      <w:r w:rsidRPr="006C2555">
        <w:rPr>
          <w:rFonts w:ascii="Arial" w:hAnsi="Arial" w:cs="Arial"/>
          <w:spacing w:val="-7"/>
        </w:rPr>
        <w:t xml:space="preserve"> </w:t>
      </w:r>
      <w:r w:rsidRPr="006C2555">
        <w:rPr>
          <w:rFonts w:ascii="Arial" w:hAnsi="Arial" w:cs="Arial"/>
          <w:spacing w:val="-1"/>
        </w:rPr>
        <w:t>Everbridge</w:t>
      </w:r>
      <w:r w:rsidRPr="006C2555">
        <w:rPr>
          <w:rFonts w:ascii="Arial" w:hAnsi="Arial" w:cs="Arial"/>
          <w:spacing w:val="-4"/>
        </w:rPr>
        <w:t xml:space="preserve"> </w:t>
      </w:r>
      <w:r w:rsidRPr="006C2555">
        <w:rPr>
          <w:rFonts w:ascii="Arial" w:hAnsi="Arial" w:cs="Arial"/>
        </w:rPr>
        <w:t>to</w:t>
      </w:r>
      <w:r w:rsidRPr="006C2555">
        <w:rPr>
          <w:rFonts w:ascii="Arial" w:hAnsi="Arial" w:cs="Arial"/>
          <w:spacing w:val="-2"/>
        </w:rPr>
        <w:t xml:space="preserve"> </w:t>
      </w:r>
      <w:r w:rsidRPr="006C2555">
        <w:rPr>
          <w:rFonts w:ascii="Arial" w:hAnsi="Arial" w:cs="Arial"/>
          <w:spacing w:val="-1"/>
        </w:rPr>
        <w:t>work</w:t>
      </w:r>
      <w:r w:rsidRPr="006C2555">
        <w:rPr>
          <w:rFonts w:ascii="Arial" w:hAnsi="Arial" w:cs="Arial"/>
          <w:spacing w:val="-5"/>
        </w:rPr>
        <w:t xml:space="preserve"> </w:t>
      </w:r>
      <w:r w:rsidRPr="006C2555">
        <w:rPr>
          <w:rFonts w:ascii="Arial" w:hAnsi="Arial" w:cs="Arial"/>
          <w:spacing w:val="-1"/>
        </w:rPr>
        <w:t>effectively</w:t>
      </w:r>
      <w:r w:rsidRPr="006C2555">
        <w:rPr>
          <w:rFonts w:ascii="Arial" w:hAnsi="Arial" w:cs="Arial"/>
          <w:spacing w:val="-3"/>
        </w:rPr>
        <w:t xml:space="preserve"> </w:t>
      </w:r>
      <w:r w:rsidRPr="006C2555">
        <w:rPr>
          <w:rFonts w:ascii="Arial" w:hAnsi="Arial" w:cs="Arial"/>
          <w:spacing w:val="-1"/>
        </w:rPr>
        <w:t>and</w:t>
      </w:r>
      <w:r w:rsidRPr="006C2555">
        <w:rPr>
          <w:rFonts w:ascii="Arial" w:hAnsi="Arial" w:cs="Arial"/>
          <w:spacing w:val="-4"/>
        </w:rPr>
        <w:t xml:space="preserve"> </w:t>
      </w:r>
      <w:r w:rsidR="001D004E" w:rsidRPr="006C2555">
        <w:rPr>
          <w:rFonts w:ascii="Arial" w:hAnsi="Arial" w:cs="Arial"/>
        </w:rPr>
        <w:t>staff</w:t>
      </w:r>
      <w:r w:rsidRPr="006C2555">
        <w:rPr>
          <w:rFonts w:ascii="Arial" w:hAnsi="Arial" w:cs="Arial"/>
          <w:spacing w:val="-3"/>
        </w:rPr>
        <w:t xml:space="preserve"> </w:t>
      </w:r>
      <w:r w:rsidRPr="006C2555">
        <w:rPr>
          <w:rFonts w:ascii="Arial" w:hAnsi="Arial" w:cs="Arial"/>
          <w:spacing w:val="-1"/>
        </w:rPr>
        <w:t>to</w:t>
      </w:r>
      <w:r w:rsidRPr="006C2555">
        <w:rPr>
          <w:rFonts w:ascii="Arial" w:hAnsi="Arial" w:cs="Arial"/>
          <w:spacing w:val="-3"/>
        </w:rPr>
        <w:t xml:space="preserve"> </w:t>
      </w:r>
      <w:r w:rsidRPr="006C2555">
        <w:rPr>
          <w:rFonts w:ascii="Arial" w:hAnsi="Arial" w:cs="Arial"/>
          <w:spacing w:val="-1"/>
        </w:rPr>
        <w:t>receive</w:t>
      </w:r>
      <w:r w:rsidRPr="006C2555">
        <w:rPr>
          <w:rFonts w:ascii="Arial" w:hAnsi="Arial" w:cs="Arial"/>
          <w:spacing w:val="-5"/>
        </w:rPr>
        <w:t xml:space="preserve"> </w:t>
      </w:r>
      <w:r w:rsidRPr="006C2555">
        <w:rPr>
          <w:rFonts w:ascii="Arial" w:hAnsi="Arial" w:cs="Arial"/>
          <w:spacing w:val="-1"/>
        </w:rPr>
        <w:t>emergency</w:t>
      </w:r>
      <w:r w:rsidRPr="006C2555">
        <w:rPr>
          <w:rFonts w:ascii="Arial" w:hAnsi="Arial" w:cs="Arial"/>
          <w:spacing w:val="-4"/>
        </w:rPr>
        <w:t xml:space="preserve"> </w:t>
      </w:r>
      <w:r w:rsidRPr="006C2555">
        <w:rPr>
          <w:rFonts w:ascii="Arial" w:hAnsi="Arial" w:cs="Arial"/>
          <w:spacing w:val="-1"/>
        </w:rPr>
        <w:t>information.</w:t>
      </w:r>
      <w:r w:rsidRPr="006C2555">
        <w:rPr>
          <w:rFonts w:ascii="Arial" w:hAnsi="Arial" w:cs="Arial"/>
          <w:spacing w:val="-4"/>
        </w:rPr>
        <w:t xml:space="preserve"> </w:t>
      </w:r>
      <w:r w:rsidRPr="006C2555">
        <w:rPr>
          <w:rFonts w:ascii="Arial" w:hAnsi="Arial" w:cs="Arial"/>
          <w:spacing w:val="-1"/>
        </w:rPr>
        <w:t>In</w:t>
      </w:r>
      <w:r w:rsidRPr="006C2555">
        <w:rPr>
          <w:rFonts w:ascii="Arial" w:hAnsi="Arial" w:cs="Arial"/>
          <w:spacing w:val="-5"/>
        </w:rPr>
        <w:t xml:space="preserve"> </w:t>
      </w:r>
      <w:r w:rsidRPr="006C2555">
        <w:rPr>
          <w:rFonts w:ascii="Arial" w:hAnsi="Arial" w:cs="Arial"/>
          <w:spacing w:val="-1"/>
        </w:rPr>
        <w:t>some</w:t>
      </w:r>
      <w:r w:rsidRPr="006C2555">
        <w:rPr>
          <w:rFonts w:ascii="Arial" w:hAnsi="Arial" w:cs="Arial"/>
          <w:spacing w:val="-5"/>
        </w:rPr>
        <w:t xml:space="preserve"> </w:t>
      </w:r>
      <w:r w:rsidRPr="006C2555">
        <w:rPr>
          <w:rFonts w:ascii="Arial" w:hAnsi="Arial" w:cs="Arial"/>
          <w:spacing w:val="-1"/>
        </w:rPr>
        <w:t>cases,</w:t>
      </w:r>
      <w:r w:rsidRPr="006C2555">
        <w:rPr>
          <w:rFonts w:ascii="Arial" w:hAnsi="Arial" w:cs="Arial"/>
          <w:spacing w:val="-3"/>
        </w:rPr>
        <w:t xml:space="preserve"> </w:t>
      </w:r>
      <w:r w:rsidRPr="006C2555">
        <w:rPr>
          <w:rFonts w:ascii="Arial" w:hAnsi="Arial" w:cs="Arial"/>
          <w:spacing w:val="-1"/>
        </w:rPr>
        <w:t>personal</w:t>
      </w:r>
      <w:r w:rsidRPr="006C2555">
        <w:rPr>
          <w:rFonts w:ascii="Arial" w:hAnsi="Arial" w:cs="Arial"/>
          <w:spacing w:val="-6"/>
        </w:rPr>
        <w:t xml:space="preserve"> </w:t>
      </w:r>
      <w:r w:rsidRPr="006C2555">
        <w:rPr>
          <w:rFonts w:ascii="Arial" w:hAnsi="Arial" w:cs="Arial"/>
          <w:spacing w:val="-1"/>
        </w:rPr>
        <w:t>contact</w:t>
      </w:r>
      <w:r w:rsidRPr="006C2555">
        <w:rPr>
          <w:rFonts w:ascii="Arial" w:hAnsi="Arial" w:cs="Arial"/>
          <w:spacing w:val="-2"/>
        </w:rPr>
        <w:t xml:space="preserve"> </w:t>
      </w:r>
      <w:r w:rsidRPr="006C2555">
        <w:rPr>
          <w:rFonts w:ascii="Arial" w:hAnsi="Arial" w:cs="Arial"/>
          <w:spacing w:val="-1"/>
        </w:rPr>
        <w:t>information</w:t>
      </w:r>
      <w:r w:rsidR="001D004E" w:rsidRPr="006C2555">
        <w:rPr>
          <w:rFonts w:ascii="Arial" w:hAnsi="Arial" w:cs="Arial"/>
          <w:spacing w:val="89"/>
        </w:rPr>
        <w:t xml:space="preserve"> </w:t>
      </w:r>
      <w:r w:rsidRPr="006C2555">
        <w:rPr>
          <w:rFonts w:ascii="Arial" w:hAnsi="Arial" w:cs="Arial"/>
          <w:spacing w:val="-1"/>
        </w:rPr>
        <w:t xml:space="preserve">such </w:t>
      </w:r>
      <w:r w:rsidRPr="006C2555">
        <w:rPr>
          <w:rFonts w:ascii="Arial" w:hAnsi="Arial" w:cs="Arial"/>
        </w:rPr>
        <w:t>as</w:t>
      </w:r>
      <w:r w:rsidRPr="006C2555">
        <w:rPr>
          <w:rFonts w:ascii="Arial" w:hAnsi="Arial" w:cs="Arial"/>
          <w:spacing w:val="-2"/>
        </w:rPr>
        <w:t xml:space="preserve"> </w:t>
      </w:r>
      <w:r w:rsidRPr="006C2555">
        <w:rPr>
          <w:rFonts w:ascii="Arial" w:hAnsi="Arial" w:cs="Arial"/>
          <w:spacing w:val="-1"/>
        </w:rPr>
        <w:t>cell</w:t>
      </w:r>
      <w:r w:rsidRPr="006C2555">
        <w:rPr>
          <w:rFonts w:ascii="Arial" w:hAnsi="Arial" w:cs="Arial"/>
          <w:spacing w:val="-4"/>
        </w:rPr>
        <w:t xml:space="preserve"> </w:t>
      </w:r>
      <w:r w:rsidRPr="006C2555">
        <w:rPr>
          <w:rFonts w:ascii="Arial" w:hAnsi="Arial" w:cs="Arial"/>
          <w:spacing w:val="-1"/>
        </w:rPr>
        <w:t>and</w:t>
      </w:r>
      <w:r w:rsidRPr="006C2555">
        <w:rPr>
          <w:rFonts w:ascii="Arial" w:hAnsi="Arial" w:cs="Arial"/>
          <w:spacing w:val="-4"/>
        </w:rPr>
        <w:t xml:space="preserve"> </w:t>
      </w:r>
      <w:r w:rsidRPr="006C2555">
        <w:rPr>
          <w:rFonts w:ascii="Arial" w:hAnsi="Arial" w:cs="Arial"/>
        </w:rPr>
        <w:t>home</w:t>
      </w:r>
      <w:r w:rsidRPr="006C2555">
        <w:rPr>
          <w:rFonts w:ascii="Arial" w:hAnsi="Arial" w:cs="Arial"/>
          <w:spacing w:val="-3"/>
        </w:rPr>
        <w:t xml:space="preserve"> </w:t>
      </w:r>
      <w:r w:rsidRPr="006C2555">
        <w:rPr>
          <w:rFonts w:ascii="Arial" w:hAnsi="Arial" w:cs="Arial"/>
          <w:spacing w:val="-1"/>
        </w:rPr>
        <w:t>are inaccurate</w:t>
      </w:r>
      <w:r w:rsidRPr="006C2555">
        <w:rPr>
          <w:rFonts w:ascii="Arial" w:hAnsi="Arial" w:cs="Arial"/>
          <w:spacing w:val="-3"/>
        </w:rPr>
        <w:t xml:space="preserve"> </w:t>
      </w:r>
      <w:r w:rsidRPr="006C2555">
        <w:rPr>
          <w:rFonts w:ascii="Arial" w:hAnsi="Arial" w:cs="Arial"/>
        </w:rPr>
        <w:t>or</w:t>
      </w:r>
      <w:r w:rsidRPr="006C2555">
        <w:rPr>
          <w:rFonts w:ascii="Arial" w:hAnsi="Arial" w:cs="Arial"/>
          <w:spacing w:val="-2"/>
        </w:rPr>
        <w:t xml:space="preserve"> </w:t>
      </w:r>
      <w:r w:rsidRPr="006C2555">
        <w:rPr>
          <w:rFonts w:ascii="Arial" w:hAnsi="Arial" w:cs="Arial"/>
          <w:spacing w:val="-1"/>
        </w:rPr>
        <w:t>missing</w:t>
      </w:r>
      <w:r w:rsidRPr="006C2555">
        <w:rPr>
          <w:rFonts w:ascii="Arial" w:hAnsi="Arial" w:cs="Arial"/>
          <w:spacing w:val="-2"/>
        </w:rPr>
        <w:t xml:space="preserve"> in</w:t>
      </w:r>
      <w:r w:rsidRPr="006C2555">
        <w:rPr>
          <w:rFonts w:ascii="Arial" w:hAnsi="Arial" w:cs="Arial"/>
        </w:rPr>
        <w:t xml:space="preserve"> </w:t>
      </w:r>
      <w:r w:rsidRPr="006C2555">
        <w:rPr>
          <w:rFonts w:ascii="Arial" w:hAnsi="Arial" w:cs="Arial"/>
          <w:spacing w:val="-1"/>
        </w:rPr>
        <w:t>Lawson.</w:t>
      </w:r>
      <w:r w:rsidR="001D004E" w:rsidRPr="006C2555">
        <w:rPr>
          <w:rFonts w:ascii="Arial" w:hAnsi="Arial" w:cs="Arial"/>
        </w:rPr>
        <w:t xml:space="preserve"> Everbridge pulls from Lawson and unless your personal information is accurate you may not receive emergency notifications.</w:t>
      </w:r>
    </w:p>
    <w:p w14:paraId="112E8B36" w14:textId="77777777" w:rsidR="001D004E" w:rsidRPr="006C2555" w:rsidRDefault="001D004E" w:rsidP="009D59EC">
      <w:pPr>
        <w:pStyle w:val="BodyText"/>
        <w:spacing w:line="276" w:lineRule="auto"/>
        <w:ind w:left="1440" w:right="1540" w:firstLine="0"/>
        <w:rPr>
          <w:rFonts w:ascii="Arial" w:hAnsi="Arial" w:cs="Arial"/>
        </w:rPr>
      </w:pPr>
    </w:p>
    <w:p w14:paraId="419F47C5" w14:textId="77777777" w:rsidR="001D004E" w:rsidRPr="006C2555" w:rsidRDefault="00224160" w:rsidP="009D59EC">
      <w:pPr>
        <w:spacing w:line="276" w:lineRule="auto"/>
        <w:ind w:left="1440" w:right="1540"/>
        <w:rPr>
          <w:rFonts w:ascii="Arial" w:hAnsi="Arial" w:cs="Arial"/>
          <w:sz w:val="24"/>
          <w:szCs w:val="24"/>
        </w:rPr>
      </w:pPr>
      <w:r w:rsidRPr="006C2555">
        <w:rPr>
          <w:rFonts w:ascii="Arial" w:hAnsi="Arial" w:cs="Arial"/>
          <w:b/>
          <w:sz w:val="24"/>
          <w:szCs w:val="24"/>
        </w:rPr>
        <w:t>How to update your personal contact information</w:t>
      </w:r>
      <w:r w:rsidRPr="006C2555">
        <w:rPr>
          <w:rFonts w:ascii="Arial" w:hAnsi="Arial" w:cs="Arial"/>
          <w:sz w:val="24"/>
          <w:szCs w:val="24"/>
        </w:rPr>
        <w:t xml:space="preserve">:  </w:t>
      </w:r>
    </w:p>
    <w:p w14:paraId="16913067" w14:textId="77777777" w:rsidR="001D004E" w:rsidRPr="006C2555" w:rsidRDefault="001D004E" w:rsidP="009D59EC">
      <w:pPr>
        <w:spacing w:line="276" w:lineRule="auto"/>
        <w:ind w:left="1440" w:right="1540"/>
        <w:rPr>
          <w:rFonts w:ascii="Arial" w:eastAsia="Calibri" w:hAnsi="Arial" w:cs="Arial"/>
          <w:sz w:val="24"/>
          <w:szCs w:val="24"/>
        </w:rPr>
      </w:pPr>
      <w:r w:rsidRPr="006C2555">
        <w:rPr>
          <w:rFonts w:ascii="Arial" w:hAnsi="Arial" w:cs="Arial"/>
          <w:sz w:val="24"/>
          <w:szCs w:val="24"/>
        </w:rPr>
        <w:t xml:space="preserve">Check the </w:t>
      </w:r>
      <w:r w:rsidRPr="006C2555">
        <w:rPr>
          <w:rFonts w:ascii="Arial" w:hAnsi="Arial" w:cs="Arial"/>
          <w:b/>
          <w:i/>
          <w:sz w:val="24"/>
          <w:szCs w:val="24"/>
        </w:rPr>
        <w:t>Lawson</w:t>
      </w:r>
      <w:r w:rsidRPr="006C2555">
        <w:rPr>
          <w:rFonts w:ascii="Arial" w:hAnsi="Arial" w:cs="Arial"/>
          <w:sz w:val="24"/>
          <w:szCs w:val="24"/>
        </w:rPr>
        <w:t xml:space="preserve"> </w:t>
      </w:r>
      <w:r w:rsidRPr="006C2555">
        <w:rPr>
          <w:rFonts w:ascii="Arial" w:hAnsi="Arial" w:cs="Arial"/>
          <w:b/>
          <w:sz w:val="24"/>
          <w:szCs w:val="24"/>
        </w:rPr>
        <w:t>e-Self Service</w:t>
      </w:r>
      <w:r w:rsidRPr="006C2555">
        <w:rPr>
          <w:rFonts w:ascii="Arial" w:hAnsi="Arial" w:cs="Arial"/>
          <w:sz w:val="24"/>
          <w:szCs w:val="24"/>
        </w:rPr>
        <w:t xml:space="preserve"> site on the Intranet Portal to confirm</w:t>
      </w:r>
      <w:r w:rsidR="00224160" w:rsidRPr="006C2555">
        <w:rPr>
          <w:rFonts w:ascii="Arial" w:hAnsi="Arial" w:cs="Arial"/>
          <w:sz w:val="24"/>
          <w:szCs w:val="24"/>
        </w:rPr>
        <w:t xml:space="preserve"> your personal contact information is </w:t>
      </w:r>
      <w:r w:rsidRPr="006C2555">
        <w:rPr>
          <w:rFonts w:ascii="Arial" w:hAnsi="Arial" w:cs="Arial"/>
          <w:sz w:val="24"/>
          <w:szCs w:val="24"/>
        </w:rPr>
        <w:t>correct</w:t>
      </w:r>
      <w:r w:rsidR="00224160" w:rsidRPr="006C2555">
        <w:rPr>
          <w:rFonts w:ascii="Arial" w:hAnsi="Arial" w:cs="Arial"/>
          <w:sz w:val="24"/>
          <w:szCs w:val="24"/>
        </w:rPr>
        <w:t xml:space="preserve">.  </w:t>
      </w:r>
    </w:p>
    <w:p w14:paraId="5AFA9F1B" w14:textId="77777777" w:rsidR="001D004E" w:rsidRPr="006C2555" w:rsidRDefault="001D004E" w:rsidP="009D59EC">
      <w:pPr>
        <w:spacing w:line="276" w:lineRule="auto"/>
        <w:ind w:left="1440" w:right="1540"/>
        <w:rPr>
          <w:rFonts w:ascii="Arial" w:hAnsi="Arial" w:cs="Arial"/>
          <w:sz w:val="24"/>
          <w:szCs w:val="24"/>
        </w:rPr>
      </w:pPr>
    </w:p>
    <w:p w14:paraId="5BB6B7C8" w14:textId="77777777" w:rsidR="009340A5" w:rsidRPr="009340A5" w:rsidRDefault="001D004E" w:rsidP="009340A5">
      <w:pPr>
        <w:spacing w:line="276" w:lineRule="auto"/>
        <w:ind w:left="1440" w:right="1540"/>
        <w:rPr>
          <w:rFonts w:ascii="Arial" w:hAnsi="Arial" w:cs="Arial"/>
          <w:sz w:val="24"/>
          <w:szCs w:val="24"/>
        </w:rPr>
      </w:pPr>
      <w:r w:rsidRPr="009D59EC">
        <w:rPr>
          <w:rFonts w:ascii="Arial" w:hAnsi="Arial" w:cs="Arial"/>
          <w:sz w:val="24"/>
          <w:szCs w:val="24"/>
        </w:rPr>
        <w:t>Please direct questions regarding Everbridge to the Safety Department</w:t>
      </w:r>
      <w:r w:rsidR="00795D26">
        <w:rPr>
          <w:rFonts w:ascii="Arial" w:hAnsi="Arial" w:cs="Arial"/>
          <w:sz w:val="24"/>
          <w:szCs w:val="24"/>
        </w:rPr>
        <w:t xml:space="preserve"> at </w:t>
      </w:r>
    </w:p>
    <w:p w14:paraId="0BB55FDB" w14:textId="77777777" w:rsidR="004A61D8" w:rsidRPr="006C2555" w:rsidRDefault="009340A5" w:rsidP="009340A5">
      <w:pPr>
        <w:spacing w:line="276" w:lineRule="auto"/>
        <w:ind w:left="1440" w:right="1540"/>
        <w:rPr>
          <w:rFonts w:ascii="Arial" w:hAnsi="Arial" w:cs="Arial"/>
        </w:rPr>
      </w:pPr>
      <w:r w:rsidRPr="00843AED">
        <w:rPr>
          <w:rFonts w:ascii="Arial" w:hAnsi="Arial" w:cs="Arial"/>
          <w:b/>
          <w:sz w:val="24"/>
          <w:szCs w:val="24"/>
        </w:rPr>
        <w:t>415-600-4620</w:t>
      </w:r>
      <w:r>
        <w:rPr>
          <w:rFonts w:ascii="Arial" w:hAnsi="Arial" w:cs="Arial"/>
          <w:sz w:val="24"/>
          <w:szCs w:val="24"/>
        </w:rPr>
        <w:t xml:space="preserve"> or </w:t>
      </w:r>
      <w:r w:rsidRPr="009340A5">
        <w:rPr>
          <w:rFonts w:ascii="Arial" w:hAnsi="Arial" w:cs="Arial"/>
          <w:sz w:val="24"/>
          <w:szCs w:val="24"/>
        </w:rPr>
        <w:t>email is sforzok@sutterhealth.org</w:t>
      </w:r>
      <w:r w:rsidR="001D004E" w:rsidRPr="009D59EC">
        <w:rPr>
          <w:rFonts w:ascii="Arial" w:hAnsi="Arial" w:cs="Arial"/>
          <w:sz w:val="24"/>
          <w:szCs w:val="24"/>
        </w:rPr>
        <w:t>.</w:t>
      </w:r>
    </w:p>
    <w:p w14:paraId="482B1320" w14:textId="77777777" w:rsidR="00224160" w:rsidRPr="006C2555" w:rsidRDefault="00224160" w:rsidP="009D59EC">
      <w:pPr>
        <w:pStyle w:val="BodyText"/>
        <w:spacing w:line="276" w:lineRule="auto"/>
        <w:ind w:left="1440" w:right="1540" w:firstLine="0"/>
        <w:rPr>
          <w:rFonts w:ascii="Arial" w:hAnsi="Arial" w:cs="Arial"/>
        </w:rPr>
      </w:pPr>
    </w:p>
    <w:p w14:paraId="37897FCD" w14:textId="77777777" w:rsidR="00224160" w:rsidRPr="006C2555" w:rsidRDefault="00224160" w:rsidP="009D59EC">
      <w:pPr>
        <w:pStyle w:val="BodyText"/>
        <w:spacing w:line="276" w:lineRule="auto"/>
        <w:ind w:left="1440" w:right="1540" w:firstLine="0"/>
        <w:jc w:val="both"/>
        <w:rPr>
          <w:rFonts w:ascii="Arial" w:hAnsi="Arial" w:cs="Arial"/>
        </w:rPr>
      </w:pPr>
    </w:p>
    <w:p w14:paraId="30F8B8C2" w14:textId="77777777" w:rsidR="00224160" w:rsidRPr="006C2555" w:rsidRDefault="00224160" w:rsidP="009D59EC">
      <w:pPr>
        <w:pStyle w:val="BodyText"/>
        <w:spacing w:line="276" w:lineRule="auto"/>
        <w:ind w:left="1440" w:right="1540" w:firstLine="0"/>
        <w:jc w:val="both"/>
        <w:rPr>
          <w:rFonts w:ascii="Arial" w:hAnsi="Arial" w:cs="Arial"/>
        </w:rPr>
      </w:pPr>
    </w:p>
    <w:p w14:paraId="50D4C9C9" w14:textId="77777777" w:rsidR="00224160" w:rsidRDefault="00224160" w:rsidP="002D22E8">
      <w:pPr>
        <w:pStyle w:val="BodyText"/>
        <w:spacing w:line="276" w:lineRule="auto"/>
        <w:ind w:left="1540" w:right="1540" w:firstLine="0"/>
        <w:rPr>
          <w:rFonts w:ascii="Arial" w:hAnsi="Arial" w:cs="Arial"/>
          <w:noProof/>
        </w:rPr>
      </w:pPr>
    </w:p>
    <w:p w14:paraId="0E4DFFA9" w14:textId="77777777" w:rsidR="009D59EC" w:rsidRDefault="009D59EC" w:rsidP="002D22E8">
      <w:pPr>
        <w:pStyle w:val="BodyText"/>
        <w:spacing w:line="276" w:lineRule="auto"/>
        <w:ind w:left="1540" w:right="1540" w:firstLine="0"/>
        <w:rPr>
          <w:rFonts w:ascii="Arial" w:hAnsi="Arial" w:cs="Arial"/>
        </w:rPr>
      </w:pPr>
    </w:p>
    <w:p w14:paraId="6155AF7D" w14:textId="77777777" w:rsidR="009D59EC" w:rsidRDefault="009D59EC" w:rsidP="002D22E8">
      <w:pPr>
        <w:pStyle w:val="BodyText"/>
        <w:spacing w:line="276" w:lineRule="auto"/>
        <w:ind w:left="1540" w:right="1540" w:firstLine="0"/>
        <w:rPr>
          <w:rFonts w:ascii="Arial" w:hAnsi="Arial" w:cs="Arial"/>
        </w:rPr>
      </w:pPr>
    </w:p>
    <w:p w14:paraId="2F3A37FC" w14:textId="77777777" w:rsidR="009D59EC" w:rsidRDefault="009D59EC" w:rsidP="002D22E8">
      <w:pPr>
        <w:pStyle w:val="BodyText"/>
        <w:spacing w:line="276" w:lineRule="auto"/>
        <w:ind w:left="1540" w:right="1540" w:firstLine="0"/>
        <w:rPr>
          <w:rFonts w:ascii="Arial" w:hAnsi="Arial" w:cs="Arial"/>
        </w:rPr>
      </w:pPr>
    </w:p>
    <w:p w14:paraId="678295C3" w14:textId="77777777" w:rsidR="009D59EC" w:rsidRPr="006C2555" w:rsidRDefault="009D59EC" w:rsidP="002D22E8">
      <w:pPr>
        <w:pStyle w:val="BodyText"/>
        <w:spacing w:line="276" w:lineRule="auto"/>
        <w:ind w:left="1540" w:right="1540" w:firstLine="0"/>
        <w:rPr>
          <w:rFonts w:ascii="Arial" w:hAnsi="Arial" w:cs="Arial"/>
        </w:rPr>
      </w:pPr>
    </w:p>
    <w:p w14:paraId="17B8442A" w14:textId="77777777" w:rsidR="009D59EC" w:rsidRPr="009D59EC" w:rsidRDefault="009D59EC" w:rsidP="009D59EC">
      <w:pPr>
        <w:pStyle w:val="BodyText"/>
        <w:spacing w:line="276" w:lineRule="auto"/>
        <w:ind w:left="1440" w:right="1540" w:firstLine="0"/>
        <w:rPr>
          <w:rFonts w:ascii="Arial" w:hAnsi="Arial" w:cs="Arial"/>
          <w:b/>
          <w:color w:val="00A9A0"/>
          <w:sz w:val="36"/>
          <w:szCs w:val="36"/>
        </w:rPr>
      </w:pPr>
      <w:r w:rsidRPr="009D59EC">
        <w:rPr>
          <w:rFonts w:ascii="Arial" w:hAnsi="Arial" w:cs="Arial"/>
          <w:b/>
          <w:color w:val="00A9A0"/>
          <w:sz w:val="36"/>
          <w:szCs w:val="36"/>
        </w:rPr>
        <w:t>Fire Safety</w:t>
      </w:r>
    </w:p>
    <w:p w14:paraId="131BCF6F" w14:textId="77777777" w:rsidR="009D59EC" w:rsidRDefault="009D59EC" w:rsidP="009D59EC">
      <w:pPr>
        <w:pStyle w:val="Heading3"/>
        <w:spacing w:line="276" w:lineRule="auto"/>
        <w:ind w:left="1440" w:right="1540"/>
        <w:rPr>
          <w:rFonts w:ascii="Arial" w:hAnsi="Arial" w:cs="Arial"/>
          <w:color w:val="00A9A0"/>
          <w:spacing w:val="-2"/>
        </w:rPr>
      </w:pPr>
      <w:r w:rsidRPr="009D59EC">
        <w:rPr>
          <w:rFonts w:ascii="Arial" w:hAnsi="Arial" w:cs="Arial"/>
          <w:color w:val="00A9A0"/>
          <w:spacing w:val="-3"/>
        </w:rPr>
        <w:t>General</w:t>
      </w:r>
      <w:r w:rsidRPr="009D59EC">
        <w:rPr>
          <w:rFonts w:ascii="Arial" w:hAnsi="Arial" w:cs="Arial"/>
          <w:color w:val="00A9A0"/>
          <w:spacing w:val="-14"/>
        </w:rPr>
        <w:t xml:space="preserve"> </w:t>
      </w:r>
      <w:r w:rsidRPr="009D59EC">
        <w:rPr>
          <w:rFonts w:ascii="Arial" w:hAnsi="Arial" w:cs="Arial"/>
          <w:color w:val="00A9A0"/>
          <w:spacing w:val="-2"/>
        </w:rPr>
        <w:t>Fire</w:t>
      </w:r>
      <w:r w:rsidRPr="009D59EC">
        <w:rPr>
          <w:rFonts w:ascii="Arial" w:hAnsi="Arial" w:cs="Arial"/>
          <w:color w:val="00A9A0"/>
          <w:spacing w:val="-16"/>
        </w:rPr>
        <w:t xml:space="preserve"> </w:t>
      </w:r>
      <w:r w:rsidRPr="009D59EC">
        <w:rPr>
          <w:rFonts w:ascii="Arial" w:hAnsi="Arial" w:cs="Arial"/>
          <w:color w:val="00A9A0"/>
          <w:spacing w:val="-2"/>
        </w:rPr>
        <w:t>Safety</w:t>
      </w:r>
    </w:p>
    <w:p w14:paraId="7671B6E7" w14:textId="77777777" w:rsidR="00517B91" w:rsidRDefault="00517B91" w:rsidP="009D59EC">
      <w:pPr>
        <w:pStyle w:val="Heading3"/>
        <w:spacing w:line="276" w:lineRule="auto"/>
        <w:ind w:left="1440" w:right="1540"/>
        <w:rPr>
          <w:rFonts w:ascii="Arial" w:hAnsi="Arial" w:cs="Arial"/>
          <w:color w:val="00A9A0"/>
          <w:spacing w:val="-2"/>
        </w:rPr>
      </w:pPr>
    </w:p>
    <w:p w14:paraId="0382B528" w14:textId="1BB85926" w:rsidR="00517B91" w:rsidRDefault="00517B91" w:rsidP="009D59EC">
      <w:pPr>
        <w:pStyle w:val="Heading3"/>
        <w:spacing w:line="276" w:lineRule="auto"/>
        <w:ind w:left="1440" w:right="1540"/>
        <w:rPr>
          <w:rFonts w:ascii="Arial" w:hAnsi="Arial" w:cs="Arial"/>
          <w:color w:val="00A9A0"/>
          <w:spacing w:val="-2"/>
        </w:rPr>
      </w:pPr>
      <w:r w:rsidRPr="00517B91">
        <w:rPr>
          <w:rFonts w:ascii="Arial" w:hAnsi="Arial" w:cs="Arial"/>
          <w:color w:val="00A9A0"/>
          <w:spacing w:val="-2"/>
          <w:highlight w:val="yellow"/>
        </w:rPr>
        <w:t xml:space="preserve">Leave room here for 3 </w:t>
      </w:r>
      <w:r>
        <w:rPr>
          <w:rFonts w:ascii="Arial" w:hAnsi="Arial" w:cs="Arial"/>
          <w:color w:val="00A9A0"/>
          <w:spacing w:val="-2"/>
          <w:highlight w:val="yellow"/>
        </w:rPr>
        <w:t xml:space="preserve">more </w:t>
      </w:r>
      <w:r w:rsidRPr="00517B91">
        <w:rPr>
          <w:rFonts w:ascii="Arial" w:hAnsi="Arial" w:cs="Arial"/>
          <w:color w:val="00A9A0"/>
          <w:spacing w:val="-2"/>
          <w:highlight w:val="yellow"/>
        </w:rPr>
        <w:t>short para</w:t>
      </w:r>
      <w:r>
        <w:rPr>
          <w:rFonts w:ascii="Arial" w:hAnsi="Arial" w:cs="Arial"/>
          <w:color w:val="00A9A0"/>
          <w:spacing w:val="-2"/>
          <w:highlight w:val="yellow"/>
        </w:rPr>
        <w:t>s</w:t>
      </w:r>
      <w:r w:rsidRPr="00517B91">
        <w:rPr>
          <w:rFonts w:ascii="Arial" w:hAnsi="Arial" w:cs="Arial"/>
          <w:color w:val="00A9A0"/>
          <w:spacing w:val="-2"/>
          <w:highlight w:val="yellow"/>
        </w:rPr>
        <w:t xml:space="preserve"> from Jim Benney</w:t>
      </w:r>
    </w:p>
    <w:p w14:paraId="0A40C706" w14:textId="77777777" w:rsidR="00517B91" w:rsidRDefault="00517B91" w:rsidP="009D59EC">
      <w:pPr>
        <w:pStyle w:val="Heading3"/>
        <w:spacing w:line="276" w:lineRule="auto"/>
        <w:ind w:left="1440" w:right="1540"/>
        <w:rPr>
          <w:rFonts w:ascii="Arial" w:hAnsi="Arial" w:cs="Arial"/>
          <w:color w:val="00A9A0"/>
          <w:spacing w:val="-2"/>
        </w:rPr>
      </w:pPr>
    </w:p>
    <w:p w14:paraId="721FD7D7" w14:textId="77777777" w:rsidR="00517B91" w:rsidRPr="009D59EC" w:rsidRDefault="00517B91" w:rsidP="009D59EC">
      <w:pPr>
        <w:pStyle w:val="Heading3"/>
        <w:spacing w:line="276" w:lineRule="auto"/>
        <w:ind w:left="1440" w:right="1540"/>
        <w:rPr>
          <w:rFonts w:ascii="Arial" w:hAnsi="Arial" w:cs="Arial"/>
          <w:color w:val="00A9A0"/>
        </w:rPr>
      </w:pPr>
    </w:p>
    <w:p w14:paraId="2CF19670" w14:textId="77777777" w:rsidR="009D59EC" w:rsidRDefault="0025616F" w:rsidP="0025616F">
      <w:pPr>
        <w:pStyle w:val="BodyText"/>
        <w:tabs>
          <w:tab w:val="left" w:pos="2260"/>
        </w:tabs>
        <w:spacing w:line="276" w:lineRule="auto"/>
        <w:ind w:left="1620" w:right="1440" w:firstLine="0"/>
        <w:jc w:val="both"/>
        <w:rPr>
          <w:rFonts w:ascii="Arial" w:hAnsi="Arial" w:cs="Arial"/>
        </w:rPr>
      </w:pPr>
      <w:r>
        <w:rPr>
          <w:rFonts w:ascii="Arial" w:hAnsi="Arial" w:cs="Arial"/>
        </w:rPr>
        <w:t xml:space="preserve">Never block access to pull stations, fire extinguishers and medical gas value boxes. Corridors should be clear except for crash cards, isolation carts or “in use equipment.” </w:t>
      </w:r>
      <w:r w:rsidR="009D59EC" w:rsidRPr="006C2555">
        <w:rPr>
          <w:rFonts w:ascii="Arial" w:hAnsi="Arial" w:cs="Arial"/>
        </w:rPr>
        <w:t>If the fire alarm is activated, make sure corridors are clear.</w:t>
      </w:r>
    </w:p>
    <w:p w14:paraId="4AA848D1" w14:textId="77777777" w:rsidR="00517B91" w:rsidRPr="006C2555" w:rsidRDefault="00517B91" w:rsidP="0025616F">
      <w:pPr>
        <w:pStyle w:val="BodyText"/>
        <w:tabs>
          <w:tab w:val="left" w:pos="2260"/>
        </w:tabs>
        <w:spacing w:line="276" w:lineRule="auto"/>
        <w:ind w:left="1620" w:right="1440" w:firstLine="0"/>
        <w:jc w:val="both"/>
        <w:rPr>
          <w:rFonts w:ascii="Arial" w:hAnsi="Arial" w:cs="Arial"/>
        </w:rPr>
      </w:pPr>
    </w:p>
    <w:p w14:paraId="4B251A9B" w14:textId="77777777" w:rsidR="009D59EC" w:rsidRPr="006C2555" w:rsidRDefault="009D59EC" w:rsidP="00427AD4">
      <w:pPr>
        <w:pStyle w:val="BodyText"/>
        <w:numPr>
          <w:ilvl w:val="0"/>
          <w:numId w:val="29"/>
        </w:numPr>
        <w:tabs>
          <w:tab w:val="left" w:pos="2260"/>
        </w:tabs>
        <w:spacing w:line="276" w:lineRule="auto"/>
        <w:ind w:left="1980" w:right="1440"/>
        <w:jc w:val="both"/>
        <w:rPr>
          <w:rFonts w:ascii="Arial" w:hAnsi="Arial" w:cs="Arial"/>
        </w:rPr>
      </w:pPr>
      <w:r w:rsidRPr="006C2555">
        <w:rPr>
          <w:rFonts w:ascii="Arial" w:hAnsi="Arial" w:cs="Arial"/>
        </w:rPr>
        <w:t>During</w:t>
      </w:r>
      <w:r w:rsidRPr="006C2555">
        <w:rPr>
          <w:rFonts w:ascii="Arial" w:hAnsi="Arial" w:cs="Arial"/>
          <w:spacing w:val="-2"/>
        </w:rPr>
        <w:t xml:space="preserve"> </w:t>
      </w:r>
      <w:r w:rsidRPr="006C2555">
        <w:rPr>
          <w:rFonts w:ascii="Arial" w:hAnsi="Arial" w:cs="Arial"/>
        </w:rPr>
        <w:t>an</w:t>
      </w:r>
      <w:r w:rsidRPr="006C2555">
        <w:rPr>
          <w:rFonts w:ascii="Arial" w:hAnsi="Arial" w:cs="Arial"/>
          <w:spacing w:val="-3"/>
        </w:rPr>
        <w:t xml:space="preserve"> </w:t>
      </w:r>
      <w:r w:rsidRPr="006C2555">
        <w:rPr>
          <w:rFonts w:ascii="Arial" w:hAnsi="Arial" w:cs="Arial"/>
          <w:spacing w:val="-1"/>
        </w:rPr>
        <w:t>actual</w:t>
      </w:r>
      <w:r w:rsidRPr="006C2555">
        <w:rPr>
          <w:rFonts w:ascii="Arial" w:hAnsi="Arial" w:cs="Arial"/>
          <w:spacing w:val="-4"/>
        </w:rPr>
        <w:t xml:space="preserve"> </w:t>
      </w:r>
      <w:r w:rsidRPr="006C2555">
        <w:rPr>
          <w:rFonts w:ascii="Arial" w:hAnsi="Arial" w:cs="Arial"/>
        </w:rPr>
        <w:t>fire</w:t>
      </w:r>
      <w:r w:rsidRPr="006C2555">
        <w:rPr>
          <w:rFonts w:ascii="Arial" w:hAnsi="Arial" w:cs="Arial"/>
          <w:spacing w:val="-3"/>
        </w:rPr>
        <w:t xml:space="preserve"> </w:t>
      </w:r>
      <w:r w:rsidRPr="006C2555">
        <w:rPr>
          <w:rFonts w:ascii="Arial" w:hAnsi="Arial" w:cs="Arial"/>
        </w:rPr>
        <w:t>or</w:t>
      </w:r>
      <w:r w:rsidRPr="006C2555">
        <w:rPr>
          <w:rFonts w:ascii="Arial" w:hAnsi="Arial" w:cs="Arial"/>
          <w:spacing w:val="-1"/>
        </w:rPr>
        <w:t xml:space="preserve"> smoke event,</w:t>
      </w:r>
      <w:r w:rsidRPr="006C2555">
        <w:rPr>
          <w:rFonts w:ascii="Arial" w:hAnsi="Arial" w:cs="Arial"/>
          <w:spacing w:val="-3"/>
        </w:rPr>
        <w:t xml:space="preserve"> </w:t>
      </w:r>
      <w:r w:rsidRPr="006C2555">
        <w:rPr>
          <w:rFonts w:ascii="Arial" w:hAnsi="Arial" w:cs="Arial"/>
        </w:rPr>
        <w:t>do</w:t>
      </w:r>
      <w:r w:rsidRPr="006C2555">
        <w:rPr>
          <w:rFonts w:ascii="Arial" w:hAnsi="Arial" w:cs="Arial"/>
          <w:spacing w:val="-3"/>
        </w:rPr>
        <w:t xml:space="preserve"> </w:t>
      </w:r>
      <w:r w:rsidRPr="006C2555">
        <w:rPr>
          <w:rFonts w:ascii="Arial" w:hAnsi="Arial" w:cs="Arial"/>
          <w:spacing w:val="-1"/>
        </w:rPr>
        <w:t>not</w:t>
      </w:r>
      <w:r w:rsidRPr="006C2555">
        <w:rPr>
          <w:rFonts w:ascii="Arial" w:hAnsi="Arial" w:cs="Arial"/>
        </w:rPr>
        <w:t xml:space="preserve"> </w:t>
      </w:r>
      <w:r w:rsidRPr="006C2555">
        <w:rPr>
          <w:rFonts w:ascii="Arial" w:hAnsi="Arial" w:cs="Arial"/>
          <w:spacing w:val="-1"/>
        </w:rPr>
        <w:t>use</w:t>
      </w:r>
      <w:r w:rsidRPr="006C2555">
        <w:rPr>
          <w:rFonts w:ascii="Arial" w:hAnsi="Arial" w:cs="Arial"/>
          <w:spacing w:val="27"/>
          <w:w w:val="99"/>
        </w:rPr>
        <w:t xml:space="preserve"> </w:t>
      </w:r>
      <w:r w:rsidRPr="006C2555">
        <w:rPr>
          <w:rFonts w:ascii="Arial" w:hAnsi="Arial" w:cs="Arial"/>
          <w:spacing w:val="-1"/>
        </w:rPr>
        <w:t>elevators.</w:t>
      </w:r>
      <w:r w:rsidRPr="006C2555">
        <w:rPr>
          <w:rFonts w:ascii="Arial" w:hAnsi="Arial" w:cs="Arial"/>
          <w:spacing w:val="47"/>
        </w:rPr>
        <w:t xml:space="preserve"> </w:t>
      </w:r>
      <w:r w:rsidRPr="006C2555">
        <w:rPr>
          <w:rFonts w:ascii="Arial" w:hAnsi="Arial" w:cs="Arial"/>
        </w:rPr>
        <w:t>Follow</w:t>
      </w:r>
      <w:r w:rsidRPr="006C2555">
        <w:rPr>
          <w:rFonts w:ascii="Arial" w:hAnsi="Arial" w:cs="Arial"/>
          <w:spacing w:val="-5"/>
        </w:rPr>
        <w:t xml:space="preserve"> </w:t>
      </w:r>
      <w:r w:rsidRPr="006C2555">
        <w:rPr>
          <w:rFonts w:ascii="Arial" w:hAnsi="Arial" w:cs="Arial"/>
          <w:spacing w:val="-1"/>
        </w:rPr>
        <w:t>exit signs</w:t>
      </w:r>
      <w:r w:rsidRPr="006C2555">
        <w:rPr>
          <w:rFonts w:ascii="Arial" w:hAnsi="Arial" w:cs="Arial"/>
          <w:spacing w:val="-2"/>
        </w:rPr>
        <w:t xml:space="preserve"> </w:t>
      </w:r>
      <w:r w:rsidRPr="006C2555">
        <w:rPr>
          <w:rFonts w:ascii="Arial" w:hAnsi="Arial" w:cs="Arial"/>
        </w:rPr>
        <w:t>to</w:t>
      </w:r>
      <w:r w:rsidRPr="006C2555">
        <w:rPr>
          <w:rFonts w:ascii="Arial" w:hAnsi="Arial" w:cs="Arial"/>
          <w:spacing w:val="-4"/>
        </w:rPr>
        <w:t xml:space="preserve"> </w:t>
      </w:r>
      <w:r w:rsidRPr="006C2555">
        <w:rPr>
          <w:rFonts w:ascii="Arial" w:hAnsi="Arial" w:cs="Arial"/>
          <w:spacing w:val="-1"/>
        </w:rPr>
        <w:t>the</w:t>
      </w:r>
      <w:r w:rsidRPr="006C2555">
        <w:rPr>
          <w:rFonts w:ascii="Arial" w:hAnsi="Arial" w:cs="Arial"/>
          <w:spacing w:val="-3"/>
        </w:rPr>
        <w:t xml:space="preserve"> </w:t>
      </w:r>
      <w:r w:rsidRPr="006C2555">
        <w:rPr>
          <w:rFonts w:ascii="Arial" w:hAnsi="Arial" w:cs="Arial"/>
          <w:spacing w:val="-1"/>
        </w:rPr>
        <w:t>nearest,</w:t>
      </w:r>
      <w:r w:rsidRPr="006C2555">
        <w:rPr>
          <w:rFonts w:ascii="Arial" w:hAnsi="Arial" w:cs="Arial"/>
          <w:spacing w:val="-2"/>
        </w:rPr>
        <w:t xml:space="preserve"> </w:t>
      </w:r>
      <w:r w:rsidRPr="006C2555">
        <w:rPr>
          <w:rFonts w:ascii="Arial" w:hAnsi="Arial" w:cs="Arial"/>
          <w:spacing w:val="-1"/>
        </w:rPr>
        <w:t>safest</w:t>
      </w:r>
      <w:r w:rsidRPr="006C2555">
        <w:rPr>
          <w:rFonts w:ascii="Arial" w:hAnsi="Arial" w:cs="Arial"/>
          <w:spacing w:val="47"/>
          <w:w w:val="99"/>
        </w:rPr>
        <w:t xml:space="preserve"> </w:t>
      </w:r>
      <w:r w:rsidRPr="006C2555">
        <w:rPr>
          <w:rFonts w:ascii="Arial" w:hAnsi="Arial" w:cs="Arial"/>
          <w:spacing w:val="-1"/>
        </w:rPr>
        <w:t>exit</w:t>
      </w:r>
      <w:r w:rsidRPr="006C2555">
        <w:rPr>
          <w:rFonts w:ascii="Arial" w:hAnsi="Arial" w:cs="Arial"/>
          <w:spacing w:val="-2"/>
        </w:rPr>
        <w:t xml:space="preserve"> </w:t>
      </w:r>
      <w:r w:rsidRPr="006C2555">
        <w:rPr>
          <w:rFonts w:ascii="Arial" w:hAnsi="Arial" w:cs="Arial"/>
          <w:spacing w:val="-1"/>
        </w:rPr>
        <w:t>stairwell.</w:t>
      </w:r>
    </w:p>
    <w:p w14:paraId="697A96EE" w14:textId="77777777" w:rsidR="009D59EC" w:rsidRPr="006C2555" w:rsidRDefault="009D59EC" w:rsidP="00427AD4">
      <w:pPr>
        <w:pStyle w:val="BodyText"/>
        <w:numPr>
          <w:ilvl w:val="0"/>
          <w:numId w:val="29"/>
        </w:numPr>
        <w:tabs>
          <w:tab w:val="left" w:pos="2260"/>
        </w:tabs>
        <w:spacing w:line="276" w:lineRule="auto"/>
        <w:ind w:left="1980" w:right="1440"/>
        <w:jc w:val="both"/>
        <w:rPr>
          <w:rFonts w:ascii="Arial" w:hAnsi="Arial" w:cs="Arial"/>
        </w:rPr>
      </w:pPr>
      <w:r w:rsidRPr="006C2555">
        <w:rPr>
          <w:rFonts w:ascii="Arial" w:hAnsi="Arial" w:cs="Arial"/>
        </w:rPr>
        <w:t>Do</w:t>
      </w:r>
      <w:r w:rsidRPr="006C2555">
        <w:rPr>
          <w:rFonts w:ascii="Arial" w:hAnsi="Arial" w:cs="Arial"/>
          <w:spacing w:val="-3"/>
        </w:rPr>
        <w:t xml:space="preserve"> </w:t>
      </w:r>
      <w:r w:rsidRPr="006C2555">
        <w:rPr>
          <w:rFonts w:ascii="Arial" w:hAnsi="Arial" w:cs="Arial"/>
        </w:rPr>
        <w:t>not</w:t>
      </w:r>
      <w:r w:rsidRPr="006C2555">
        <w:rPr>
          <w:rFonts w:ascii="Arial" w:hAnsi="Arial" w:cs="Arial"/>
          <w:spacing w:val="-2"/>
        </w:rPr>
        <w:t xml:space="preserve"> </w:t>
      </w:r>
      <w:r w:rsidRPr="006C2555">
        <w:rPr>
          <w:rFonts w:ascii="Arial" w:hAnsi="Arial" w:cs="Arial"/>
          <w:spacing w:val="-1"/>
        </w:rPr>
        <w:t>open</w:t>
      </w:r>
      <w:r w:rsidRPr="006C2555">
        <w:rPr>
          <w:rFonts w:ascii="Arial" w:hAnsi="Arial" w:cs="Arial"/>
          <w:spacing w:val="-2"/>
        </w:rPr>
        <w:t xml:space="preserve"> </w:t>
      </w:r>
      <w:r w:rsidRPr="006C2555">
        <w:rPr>
          <w:rFonts w:ascii="Arial" w:hAnsi="Arial" w:cs="Arial"/>
          <w:spacing w:val="-1"/>
        </w:rPr>
        <w:t xml:space="preserve">doors </w:t>
      </w:r>
      <w:r w:rsidRPr="006C2555">
        <w:rPr>
          <w:rFonts w:ascii="Arial" w:hAnsi="Arial" w:cs="Arial"/>
        </w:rPr>
        <w:t>if</w:t>
      </w:r>
      <w:r w:rsidRPr="006C2555">
        <w:rPr>
          <w:rFonts w:ascii="Arial" w:hAnsi="Arial" w:cs="Arial"/>
          <w:spacing w:val="-3"/>
        </w:rPr>
        <w:t xml:space="preserve"> </w:t>
      </w:r>
      <w:r w:rsidRPr="006C2555">
        <w:rPr>
          <w:rFonts w:ascii="Arial" w:hAnsi="Arial" w:cs="Arial"/>
          <w:spacing w:val="-1"/>
        </w:rPr>
        <w:t xml:space="preserve">they </w:t>
      </w:r>
      <w:r w:rsidRPr="006C2555">
        <w:rPr>
          <w:rFonts w:ascii="Arial" w:hAnsi="Arial" w:cs="Arial"/>
        </w:rPr>
        <w:t xml:space="preserve">are </w:t>
      </w:r>
      <w:r w:rsidRPr="006C2555">
        <w:rPr>
          <w:rFonts w:ascii="Arial" w:hAnsi="Arial" w:cs="Arial"/>
          <w:spacing w:val="-1"/>
        </w:rPr>
        <w:t>hot</w:t>
      </w:r>
      <w:r w:rsidRPr="006C2555">
        <w:rPr>
          <w:rFonts w:ascii="Arial" w:hAnsi="Arial" w:cs="Arial"/>
          <w:spacing w:val="-2"/>
        </w:rPr>
        <w:t xml:space="preserve"> </w:t>
      </w:r>
      <w:r w:rsidRPr="006C2555">
        <w:rPr>
          <w:rFonts w:ascii="Arial" w:hAnsi="Arial" w:cs="Arial"/>
        </w:rPr>
        <w:t>to</w:t>
      </w:r>
      <w:r w:rsidRPr="006C2555">
        <w:rPr>
          <w:rFonts w:ascii="Arial" w:hAnsi="Arial" w:cs="Arial"/>
          <w:spacing w:val="-2"/>
        </w:rPr>
        <w:t xml:space="preserve"> </w:t>
      </w:r>
      <w:r w:rsidRPr="006C2555">
        <w:rPr>
          <w:rFonts w:ascii="Arial" w:hAnsi="Arial" w:cs="Arial"/>
          <w:spacing w:val="-1"/>
        </w:rPr>
        <w:t>touch,</w:t>
      </w:r>
      <w:r w:rsidRPr="006C2555">
        <w:rPr>
          <w:rFonts w:ascii="Arial" w:hAnsi="Arial" w:cs="Arial"/>
          <w:spacing w:val="-4"/>
        </w:rPr>
        <w:t xml:space="preserve"> </w:t>
      </w:r>
      <w:r w:rsidRPr="006C2555">
        <w:rPr>
          <w:rFonts w:ascii="Arial" w:hAnsi="Arial" w:cs="Arial"/>
        </w:rPr>
        <w:t xml:space="preserve">or </w:t>
      </w:r>
      <w:r w:rsidRPr="006C2555">
        <w:rPr>
          <w:rFonts w:ascii="Arial" w:hAnsi="Arial" w:cs="Arial"/>
          <w:spacing w:val="-2"/>
        </w:rPr>
        <w:t>if</w:t>
      </w:r>
      <w:r w:rsidRPr="006C2555">
        <w:rPr>
          <w:rFonts w:ascii="Arial" w:hAnsi="Arial" w:cs="Arial"/>
          <w:spacing w:val="1"/>
        </w:rPr>
        <w:t xml:space="preserve"> </w:t>
      </w:r>
      <w:r w:rsidRPr="006C2555">
        <w:rPr>
          <w:rFonts w:ascii="Arial" w:hAnsi="Arial" w:cs="Arial"/>
          <w:spacing w:val="-2"/>
        </w:rPr>
        <w:t>you</w:t>
      </w:r>
      <w:r w:rsidRPr="006C2555">
        <w:rPr>
          <w:rFonts w:ascii="Arial" w:hAnsi="Arial" w:cs="Arial"/>
          <w:spacing w:val="39"/>
        </w:rPr>
        <w:t xml:space="preserve"> </w:t>
      </w:r>
      <w:r w:rsidRPr="006C2555">
        <w:rPr>
          <w:rFonts w:ascii="Arial" w:hAnsi="Arial" w:cs="Arial"/>
          <w:spacing w:val="-1"/>
        </w:rPr>
        <w:t>can see smoke.</w:t>
      </w:r>
      <w:r w:rsidRPr="006C2555">
        <w:rPr>
          <w:rFonts w:ascii="Arial" w:hAnsi="Arial" w:cs="Arial"/>
          <w:spacing w:val="51"/>
        </w:rPr>
        <w:t xml:space="preserve"> </w:t>
      </w:r>
      <w:r w:rsidRPr="006C2555">
        <w:rPr>
          <w:rFonts w:ascii="Arial" w:hAnsi="Arial" w:cs="Arial"/>
          <w:spacing w:val="-1"/>
        </w:rPr>
        <w:t>If</w:t>
      </w:r>
      <w:r w:rsidRPr="006C2555">
        <w:rPr>
          <w:rFonts w:ascii="Arial" w:hAnsi="Arial" w:cs="Arial"/>
          <w:spacing w:val="-3"/>
        </w:rPr>
        <w:t xml:space="preserve"> </w:t>
      </w:r>
      <w:r w:rsidRPr="006C2555">
        <w:rPr>
          <w:rFonts w:ascii="Arial" w:hAnsi="Arial" w:cs="Arial"/>
          <w:spacing w:val="-1"/>
        </w:rPr>
        <w:t>you</w:t>
      </w:r>
      <w:r w:rsidRPr="006C2555">
        <w:rPr>
          <w:rFonts w:ascii="Arial" w:hAnsi="Arial" w:cs="Arial"/>
          <w:spacing w:val="-3"/>
        </w:rPr>
        <w:t xml:space="preserve"> </w:t>
      </w:r>
      <w:r w:rsidRPr="006C2555">
        <w:rPr>
          <w:rFonts w:ascii="Arial" w:hAnsi="Arial" w:cs="Arial"/>
          <w:spacing w:val="-1"/>
        </w:rPr>
        <w:t>become</w:t>
      </w:r>
      <w:r w:rsidRPr="006C2555">
        <w:rPr>
          <w:rFonts w:ascii="Arial" w:hAnsi="Arial" w:cs="Arial"/>
          <w:spacing w:val="-2"/>
        </w:rPr>
        <w:t xml:space="preserve"> </w:t>
      </w:r>
      <w:r w:rsidRPr="006C2555">
        <w:rPr>
          <w:rFonts w:ascii="Arial" w:hAnsi="Arial" w:cs="Arial"/>
          <w:spacing w:val="-1"/>
        </w:rPr>
        <w:t>trapped</w:t>
      </w:r>
      <w:r w:rsidRPr="006C2555">
        <w:rPr>
          <w:rFonts w:ascii="Arial" w:hAnsi="Arial" w:cs="Arial"/>
        </w:rPr>
        <w:t xml:space="preserve"> </w:t>
      </w:r>
      <w:r w:rsidRPr="006C2555">
        <w:rPr>
          <w:rFonts w:ascii="Arial" w:hAnsi="Arial" w:cs="Arial"/>
          <w:spacing w:val="-2"/>
        </w:rPr>
        <w:t>in</w:t>
      </w:r>
      <w:r w:rsidRPr="006C2555">
        <w:rPr>
          <w:rFonts w:ascii="Arial" w:hAnsi="Arial" w:cs="Arial"/>
        </w:rPr>
        <w:t xml:space="preserve"> a</w:t>
      </w:r>
      <w:r w:rsidRPr="006C2555">
        <w:rPr>
          <w:rFonts w:ascii="Arial" w:hAnsi="Arial" w:cs="Arial"/>
          <w:spacing w:val="-4"/>
        </w:rPr>
        <w:t xml:space="preserve"> </w:t>
      </w:r>
      <w:r w:rsidRPr="006C2555">
        <w:rPr>
          <w:rFonts w:ascii="Arial" w:hAnsi="Arial" w:cs="Arial"/>
          <w:spacing w:val="-1"/>
        </w:rPr>
        <w:t>room,</w:t>
      </w:r>
      <w:r w:rsidRPr="006C2555">
        <w:rPr>
          <w:rFonts w:ascii="Arial" w:hAnsi="Arial" w:cs="Arial"/>
          <w:spacing w:val="39"/>
          <w:w w:val="99"/>
        </w:rPr>
        <w:t xml:space="preserve"> </w:t>
      </w:r>
      <w:r w:rsidRPr="006C2555">
        <w:rPr>
          <w:rFonts w:ascii="Arial" w:hAnsi="Arial" w:cs="Arial"/>
        </w:rPr>
        <w:t>and</w:t>
      </w:r>
      <w:r w:rsidRPr="006C2555">
        <w:rPr>
          <w:rFonts w:ascii="Arial" w:hAnsi="Arial" w:cs="Arial"/>
          <w:spacing w:val="-1"/>
        </w:rPr>
        <w:t xml:space="preserve"> cannot exit </w:t>
      </w:r>
      <w:r w:rsidRPr="009340A5">
        <w:rPr>
          <w:rFonts w:ascii="Arial" w:hAnsi="Arial" w:cs="Arial"/>
          <w:spacing w:val="-1"/>
        </w:rPr>
        <w:t>safety,</w:t>
      </w:r>
      <w:r w:rsidRPr="009340A5">
        <w:rPr>
          <w:rFonts w:ascii="Arial" w:hAnsi="Arial" w:cs="Arial"/>
          <w:spacing w:val="-5"/>
        </w:rPr>
        <w:t xml:space="preserve"> </w:t>
      </w:r>
      <w:r w:rsidRPr="009340A5">
        <w:rPr>
          <w:rFonts w:ascii="Arial" w:hAnsi="Arial" w:cs="Arial"/>
          <w:spacing w:val="-1"/>
        </w:rPr>
        <w:t>keep</w:t>
      </w:r>
      <w:r w:rsidRPr="009340A5">
        <w:rPr>
          <w:rFonts w:ascii="Arial" w:hAnsi="Arial" w:cs="Arial"/>
          <w:spacing w:val="-3"/>
        </w:rPr>
        <w:t xml:space="preserve"> </w:t>
      </w:r>
      <w:r w:rsidRPr="009340A5">
        <w:rPr>
          <w:rFonts w:ascii="Arial" w:hAnsi="Arial" w:cs="Arial"/>
          <w:spacing w:val="-1"/>
        </w:rPr>
        <w:t>the</w:t>
      </w:r>
      <w:r w:rsidRPr="009340A5">
        <w:rPr>
          <w:rFonts w:ascii="Arial" w:hAnsi="Arial" w:cs="Arial"/>
          <w:spacing w:val="-4"/>
        </w:rPr>
        <w:t xml:space="preserve"> </w:t>
      </w:r>
      <w:r w:rsidRPr="009340A5">
        <w:rPr>
          <w:rFonts w:ascii="Arial" w:hAnsi="Arial" w:cs="Arial"/>
        </w:rPr>
        <w:t>door</w:t>
      </w:r>
      <w:r w:rsidRPr="009340A5">
        <w:rPr>
          <w:rFonts w:ascii="Arial" w:hAnsi="Arial" w:cs="Arial"/>
          <w:spacing w:val="39"/>
          <w:w w:val="99"/>
        </w:rPr>
        <w:t xml:space="preserve"> </w:t>
      </w:r>
      <w:r w:rsidRPr="009340A5">
        <w:rPr>
          <w:rFonts w:ascii="Arial" w:hAnsi="Arial" w:cs="Arial"/>
          <w:spacing w:val="-1"/>
        </w:rPr>
        <w:t>closed and</w:t>
      </w:r>
      <w:r w:rsidRPr="009340A5">
        <w:rPr>
          <w:rFonts w:ascii="Arial" w:hAnsi="Arial" w:cs="Arial"/>
        </w:rPr>
        <w:t xml:space="preserve"> </w:t>
      </w:r>
      <w:r w:rsidRPr="009340A5">
        <w:rPr>
          <w:rFonts w:ascii="Arial" w:hAnsi="Arial" w:cs="Arial"/>
          <w:spacing w:val="-1"/>
        </w:rPr>
        <w:t>seal</w:t>
      </w:r>
      <w:r w:rsidRPr="009340A5">
        <w:rPr>
          <w:rFonts w:ascii="Arial" w:hAnsi="Arial" w:cs="Arial"/>
          <w:spacing w:val="-2"/>
        </w:rPr>
        <w:t xml:space="preserve"> </w:t>
      </w:r>
      <w:r w:rsidRPr="009340A5">
        <w:rPr>
          <w:rFonts w:ascii="Arial" w:hAnsi="Arial" w:cs="Arial"/>
          <w:spacing w:val="-1"/>
        </w:rPr>
        <w:t>off</w:t>
      </w:r>
      <w:r w:rsidRPr="009340A5">
        <w:rPr>
          <w:rFonts w:ascii="Arial" w:hAnsi="Arial" w:cs="Arial"/>
          <w:spacing w:val="-3"/>
        </w:rPr>
        <w:t xml:space="preserve"> </w:t>
      </w:r>
      <w:r w:rsidRPr="009340A5">
        <w:rPr>
          <w:rFonts w:ascii="Arial" w:hAnsi="Arial" w:cs="Arial"/>
        </w:rPr>
        <w:t>any</w:t>
      </w:r>
      <w:r w:rsidRPr="009340A5">
        <w:rPr>
          <w:rFonts w:ascii="Arial" w:hAnsi="Arial" w:cs="Arial"/>
          <w:spacing w:val="-2"/>
        </w:rPr>
        <w:t xml:space="preserve"> cracks. </w:t>
      </w:r>
      <w:r w:rsidRPr="009340A5">
        <w:rPr>
          <w:rFonts w:ascii="Arial" w:hAnsi="Arial" w:cs="Arial"/>
          <w:spacing w:val="-1"/>
        </w:rPr>
        <w:t>Call</w:t>
      </w:r>
      <w:r w:rsidRPr="009340A5">
        <w:rPr>
          <w:rFonts w:ascii="Arial" w:hAnsi="Arial" w:cs="Arial"/>
          <w:spacing w:val="-3"/>
        </w:rPr>
        <w:t xml:space="preserve"> hospital operator at 4-4444</w:t>
      </w:r>
      <w:r w:rsidRPr="006C2555">
        <w:rPr>
          <w:rFonts w:ascii="Arial" w:hAnsi="Arial" w:cs="Arial"/>
          <w:spacing w:val="-3"/>
        </w:rPr>
        <w:t xml:space="preserve"> and</w:t>
      </w:r>
      <w:r w:rsidRPr="006C2555">
        <w:rPr>
          <w:rFonts w:ascii="Arial" w:hAnsi="Arial" w:cs="Arial"/>
          <w:spacing w:val="-5"/>
        </w:rPr>
        <w:t xml:space="preserve"> </w:t>
      </w:r>
      <w:r w:rsidRPr="006C2555">
        <w:rPr>
          <w:rFonts w:ascii="Arial" w:hAnsi="Arial" w:cs="Arial"/>
          <w:spacing w:val="-1"/>
        </w:rPr>
        <w:t>report</w:t>
      </w:r>
      <w:r w:rsidRPr="006C2555">
        <w:rPr>
          <w:rFonts w:ascii="Arial" w:hAnsi="Arial" w:cs="Arial"/>
          <w:spacing w:val="-6"/>
        </w:rPr>
        <w:t xml:space="preserve"> </w:t>
      </w:r>
      <w:r w:rsidRPr="006C2555">
        <w:rPr>
          <w:rFonts w:ascii="Arial" w:hAnsi="Arial" w:cs="Arial"/>
        </w:rPr>
        <w:t>your</w:t>
      </w:r>
      <w:r w:rsidRPr="006C2555">
        <w:rPr>
          <w:rFonts w:ascii="Arial" w:hAnsi="Arial" w:cs="Arial"/>
          <w:spacing w:val="-6"/>
        </w:rPr>
        <w:t xml:space="preserve"> </w:t>
      </w:r>
      <w:r w:rsidRPr="006C2555">
        <w:rPr>
          <w:rFonts w:ascii="Arial" w:hAnsi="Arial" w:cs="Arial"/>
          <w:spacing w:val="-1"/>
        </w:rPr>
        <w:t>exact</w:t>
      </w:r>
      <w:r w:rsidRPr="006C2555">
        <w:rPr>
          <w:rFonts w:ascii="Arial" w:hAnsi="Arial" w:cs="Arial"/>
          <w:spacing w:val="-3"/>
        </w:rPr>
        <w:t xml:space="preserve"> </w:t>
      </w:r>
      <w:r w:rsidRPr="006C2555">
        <w:rPr>
          <w:rFonts w:ascii="Arial" w:hAnsi="Arial" w:cs="Arial"/>
          <w:spacing w:val="-1"/>
        </w:rPr>
        <w:t>location.</w:t>
      </w:r>
    </w:p>
    <w:p w14:paraId="1EFD1483" w14:textId="5F329DAA" w:rsidR="009D59EC" w:rsidRPr="006C2555" w:rsidRDefault="009D59EC" w:rsidP="00427AD4">
      <w:pPr>
        <w:pStyle w:val="BodyText"/>
        <w:numPr>
          <w:ilvl w:val="0"/>
          <w:numId w:val="29"/>
        </w:numPr>
        <w:tabs>
          <w:tab w:val="left" w:pos="2260"/>
        </w:tabs>
        <w:spacing w:line="276" w:lineRule="auto"/>
        <w:ind w:left="1980" w:right="1440"/>
        <w:jc w:val="both"/>
        <w:rPr>
          <w:rFonts w:ascii="Arial" w:hAnsi="Arial" w:cs="Arial"/>
        </w:rPr>
      </w:pPr>
      <w:r w:rsidRPr="006C2555">
        <w:rPr>
          <w:rFonts w:ascii="Arial" w:hAnsi="Arial" w:cs="Arial"/>
          <w:spacing w:val="-1"/>
        </w:rPr>
        <w:t>If</w:t>
      </w:r>
      <w:r w:rsidRPr="006C2555">
        <w:rPr>
          <w:rFonts w:ascii="Arial" w:hAnsi="Arial" w:cs="Arial"/>
        </w:rPr>
        <w:t xml:space="preserve"> a</w:t>
      </w:r>
      <w:r w:rsidRPr="006C2555">
        <w:rPr>
          <w:rFonts w:ascii="Arial" w:hAnsi="Arial" w:cs="Arial"/>
          <w:spacing w:val="-3"/>
        </w:rPr>
        <w:t xml:space="preserve"> </w:t>
      </w:r>
      <w:r w:rsidRPr="006C2555">
        <w:rPr>
          <w:rFonts w:ascii="Arial" w:hAnsi="Arial" w:cs="Arial"/>
        </w:rPr>
        <w:t>door</w:t>
      </w:r>
      <w:r w:rsidRPr="006C2555">
        <w:rPr>
          <w:rFonts w:ascii="Arial" w:hAnsi="Arial" w:cs="Arial"/>
          <w:spacing w:val="-3"/>
        </w:rPr>
        <w:t xml:space="preserve"> </w:t>
      </w:r>
      <w:r w:rsidRPr="006C2555">
        <w:rPr>
          <w:rFonts w:ascii="Arial" w:hAnsi="Arial" w:cs="Arial"/>
          <w:spacing w:val="-1"/>
        </w:rPr>
        <w:t>feels</w:t>
      </w:r>
      <w:r w:rsidRPr="006C2555">
        <w:rPr>
          <w:rFonts w:ascii="Arial" w:hAnsi="Arial" w:cs="Arial"/>
          <w:spacing w:val="-2"/>
        </w:rPr>
        <w:t xml:space="preserve"> </w:t>
      </w:r>
      <w:r w:rsidRPr="006C2555">
        <w:rPr>
          <w:rFonts w:ascii="Arial" w:hAnsi="Arial" w:cs="Arial"/>
          <w:spacing w:val="-1"/>
        </w:rPr>
        <w:t>cool</w:t>
      </w:r>
      <w:r w:rsidRPr="006C2555">
        <w:rPr>
          <w:rFonts w:ascii="Arial" w:hAnsi="Arial" w:cs="Arial"/>
          <w:spacing w:val="-3"/>
        </w:rPr>
        <w:t xml:space="preserve"> </w:t>
      </w:r>
      <w:r w:rsidRPr="006C2555">
        <w:rPr>
          <w:rFonts w:ascii="Arial" w:hAnsi="Arial" w:cs="Arial"/>
        </w:rPr>
        <w:t>to</w:t>
      </w:r>
      <w:r w:rsidRPr="006C2555">
        <w:rPr>
          <w:rFonts w:ascii="Arial" w:hAnsi="Arial" w:cs="Arial"/>
          <w:spacing w:val="-2"/>
        </w:rPr>
        <w:t xml:space="preserve"> </w:t>
      </w:r>
      <w:r w:rsidRPr="006C2555">
        <w:rPr>
          <w:rFonts w:ascii="Arial" w:hAnsi="Arial" w:cs="Arial"/>
          <w:spacing w:val="-1"/>
        </w:rPr>
        <w:t>the</w:t>
      </w:r>
      <w:r w:rsidRPr="006C2555">
        <w:rPr>
          <w:rFonts w:ascii="Arial" w:hAnsi="Arial" w:cs="Arial"/>
          <w:spacing w:val="-3"/>
        </w:rPr>
        <w:t xml:space="preserve"> </w:t>
      </w:r>
      <w:r w:rsidRPr="006C2555">
        <w:rPr>
          <w:rFonts w:ascii="Arial" w:hAnsi="Arial" w:cs="Arial"/>
        </w:rPr>
        <w:t xml:space="preserve">touch, </w:t>
      </w:r>
      <w:r w:rsidRPr="006C2555">
        <w:rPr>
          <w:rFonts w:ascii="Arial" w:hAnsi="Arial" w:cs="Arial"/>
          <w:spacing w:val="-1"/>
        </w:rPr>
        <w:t>open</w:t>
      </w:r>
      <w:r w:rsidRPr="006C2555">
        <w:rPr>
          <w:rFonts w:ascii="Arial" w:hAnsi="Arial" w:cs="Arial"/>
        </w:rPr>
        <w:t xml:space="preserve"> </w:t>
      </w:r>
      <w:r w:rsidRPr="006C2555">
        <w:rPr>
          <w:rFonts w:ascii="Arial" w:hAnsi="Arial" w:cs="Arial"/>
          <w:spacing w:val="-2"/>
        </w:rPr>
        <w:t>it</w:t>
      </w:r>
      <w:r w:rsidRPr="006C2555">
        <w:rPr>
          <w:rFonts w:ascii="Arial" w:hAnsi="Arial" w:cs="Arial"/>
          <w:spacing w:val="1"/>
        </w:rPr>
        <w:t xml:space="preserve"> </w:t>
      </w:r>
      <w:r w:rsidRPr="006C2555">
        <w:rPr>
          <w:rFonts w:ascii="Arial" w:hAnsi="Arial" w:cs="Arial"/>
          <w:spacing w:val="-1"/>
        </w:rPr>
        <w:t>cautiously.</w:t>
      </w:r>
      <w:r w:rsidRPr="006C2555">
        <w:rPr>
          <w:rFonts w:ascii="Arial" w:hAnsi="Arial" w:cs="Arial"/>
          <w:spacing w:val="53"/>
        </w:rPr>
        <w:t xml:space="preserve"> </w:t>
      </w:r>
      <w:r w:rsidRPr="006C2555">
        <w:rPr>
          <w:rFonts w:ascii="Arial" w:hAnsi="Arial" w:cs="Arial"/>
          <w:spacing w:val="-1"/>
        </w:rPr>
        <w:t>Be prepared</w:t>
      </w:r>
      <w:r w:rsidRPr="006C2555">
        <w:rPr>
          <w:rFonts w:ascii="Arial" w:hAnsi="Arial" w:cs="Arial"/>
          <w:spacing w:val="1"/>
        </w:rPr>
        <w:t xml:space="preserve"> </w:t>
      </w:r>
      <w:r w:rsidRPr="006C2555">
        <w:rPr>
          <w:rFonts w:ascii="Arial" w:hAnsi="Arial" w:cs="Arial"/>
          <w:spacing w:val="-1"/>
        </w:rPr>
        <w:t>to slam</w:t>
      </w:r>
      <w:r w:rsidRPr="006C2555">
        <w:rPr>
          <w:rFonts w:ascii="Arial" w:hAnsi="Arial" w:cs="Arial"/>
          <w:spacing w:val="-3"/>
        </w:rPr>
        <w:t xml:space="preserve"> </w:t>
      </w:r>
      <w:r w:rsidRPr="006C2555">
        <w:rPr>
          <w:rFonts w:ascii="Arial" w:hAnsi="Arial" w:cs="Arial"/>
        </w:rPr>
        <w:t>the door</w:t>
      </w:r>
      <w:r w:rsidRPr="006C2555">
        <w:rPr>
          <w:rFonts w:ascii="Arial" w:hAnsi="Arial" w:cs="Arial"/>
          <w:spacing w:val="-2"/>
        </w:rPr>
        <w:t xml:space="preserve"> </w:t>
      </w:r>
      <w:r w:rsidRPr="006C2555">
        <w:rPr>
          <w:rFonts w:ascii="Arial" w:hAnsi="Arial" w:cs="Arial"/>
        </w:rPr>
        <w:t>shut</w:t>
      </w:r>
      <w:r w:rsidRPr="006C2555">
        <w:rPr>
          <w:rFonts w:ascii="Arial" w:hAnsi="Arial" w:cs="Arial"/>
          <w:spacing w:val="-3"/>
        </w:rPr>
        <w:t xml:space="preserve"> </w:t>
      </w:r>
      <w:r w:rsidRPr="006C2555">
        <w:rPr>
          <w:rFonts w:ascii="Arial" w:hAnsi="Arial" w:cs="Arial"/>
        </w:rPr>
        <w:t>if</w:t>
      </w:r>
      <w:r w:rsidRPr="006C2555">
        <w:rPr>
          <w:rFonts w:ascii="Arial" w:hAnsi="Arial" w:cs="Arial"/>
          <w:spacing w:val="57"/>
        </w:rPr>
        <w:t xml:space="preserve"> </w:t>
      </w:r>
      <w:r w:rsidRPr="006C2555">
        <w:rPr>
          <w:rFonts w:ascii="Arial" w:hAnsi="Arial" w:cs="Arial"/>
        </w:rPr>
        <w:t>the</w:t>
      </w:r>
      <w:r w:rsidRPr="006C2555">
        <w:rPr>
          <w:rFonts w:ascii="Arial" w:hAnsi="Arial" w:cs="Arial"/>
          <w:spacing w:val="-3"/>
        </w:rPr>
        <w:t xml:space="preserve"> </w:t>
      </w:r>
      <w:r w:rsidRPr="006C2555">
        <w:rPr>
          <w:rFonts w:ascii="Arial" w:hAnsi="Arial" w:cs="Arial"/>
          <w:spacing w:val="-1"/>
        </w:rPr>
        <w:t xml:space="preserve">corridor </w:t>
      </w:r>
      <w:r w:rsidRPr="006C2555">
        <w:rPr>
          <w:rFonts w:ascii="Arial" w:hAnsi="Arial" w:cs="Arial"/>
        </w:rPr>
        <w:t>is</w:t>
      </w:r>
      <w:r w:rsidRPr="006C2555">
        <w:rPr>
          <w:rFonts w:ascii="Arial" w:hAnsi="Arial" w:cs="Arial"/>
          <w:spacing w:val="-4"/>
        </w:rPr>
        <w:t xml:space="preserve"> </w:t>
      </w:r>
      <w:r w:rsidRPr="006C2555">
        <w:rPr>
          <w:rFonts w:ascii="Arial" w:hAnsi="Arial" w:cs="Arial"/>
        </w:rPr>
        <w:t>full</w:t>
      </w:r>
      <w:r w:rsidRPr="006C2555">
        <w:rPr>
          <w:rFonts w:ascii="Arial" w:hAnsi="Arial" w:cs="Arial"/>
          <w:spacing w:val="-4"/>
        </w:rPr>
        <w:t xml:space="preserve"> </w:t>
      </w:r>
      <w:r w:rsidRPr="006C2555">
        <w:rPr>
          <w:rFonts w:ascii="Arial" w:hAnsi="Arial" w:cs="Arial"/>
          <w:spacing w:val="-1"/>
        </w:rPr>
        <w:t>of</w:t>
      </w:r>
      <w:r w:rsidRPr="006C2555">
        <w:rPr>
          <w:rFonts w:ascii="Arial" w:hAnsi="Arial" w:cs="Arial"/>
          <w:spacing w:val="1"/>
        </w:rPr>
        <w:t xml:space="preserve"> </w:t>
      </w:r>
      <w:r w:rsidRPr="006C2555">
        <w:rPr>
          <w:rFonts w:ascii="Arial" w:hAnsi="Arial" w:cs="Arial"/>
          <w:spacing w:val="-1"/>
        </w:rPr>
        <w:t xml:space="preserve">smoke </w:t>
      </w:r>
      <w:r w:rsidRPr="006C2555">
        <w:rPr>
          <w:rFonts w:ascii="Arial" w:hAnsi="Arial" w:cs="Arial"/>
        </w:rPr>
        <w:t>or</w:t>
      </w:r>
      <w:r w:rsidRPr="006C2555">
        <w:rPr>
          <w:rFonts w:ascii="Arial" w:hAnsi="Arial" w:cs="Arial"/>
          <w:spacing w:val="-1"/>
        </w:rPr>
        <w:t xml:space="preserve"> </w:t>
      </w:r>
      <w:r w:rsidRPr="006C2555">
        <w:rPr>
          <w:rFonts w:ascii="Arial" w:hAnsi="Arial" w:cs="Arial"/>
        </w:rPr>
        <w:t>if</w:t>
      </w:r>
      <w:r w:rsidRPr="006C2555">
        <w:rPr>
          <w:rFonts w:ascii="Arial" w:hAnsi="Arial" w:cs="Arial"/>
          <w:spacing w:val="-3"/>
        </w:rPr>
        <w:t xml:space="preserve"> </w:t>
      </w:r>
      <w:r w:rsidRPr="006C2555">
        <w:rPr>
          <w:rFonts w:ascii="Arial" w:hAnsi="Arial" w:cs="Arial"/>
          <w:spacing w:val="-1"/>
        </w:rPr>
        <w:t>you</w:t>
      </w:r>
      <w:r w:rsidRPr="006C2555">
        <w:rPr>
          <w:rFonts w:ascii="Arial" w:hAnsi="Arial" w:cs="Arial"/>
          <w:spacing w:val="-3"/>
        </w:rPr>
        <w:t xml:space="preserve"> </w:t>
      </w:r>
      <w:r w:rsidRPr="006C2555">
        <w:rPr>
          <w:rFonts w:ascii="Arial" w:hAnsi="Arial" w:cs="Arial"/>
          <w:spacing w:val="-1"/>
        </w:rPr>
        <w:t>feel</w:t>
      </w:r>
      <w:r w:rsidRPr="006C2555">
        <w:rPr>
          <w:rFonts w:ascii="Arial" w:hAnsi="Arial" w:cs="Arial"/>
          <w:spacing w:val="-3"/>
        </w:rPr>
        <w:t xml:space="preserve"> </w:t>
      </w:r>
      <w:r w:rsidRPr="006C2555">
        <w:rPr>
          <w:rFonts w:ascii="Arial" w:hAnsi="Arial" w:cs="Arial"/>
        </w:rPr>
        <w:t>heat</w:t>
      </w:r>
      <w:r w:rsidRPr="006C2555">
        <w:rPr>
          <w:rFonts w:ascii="Arial" w:hAnsi="Arial" w:cs="Arial"/>
          <w:spacing w:val="-3"/>
        </w:rPr>
        <w:t xml:space="preserve"> </w:t>
      </w:r>
      <w:r w:rsidRPr="006C2555">
        <w:rPr>
          <w:rFonts w:ascii="Arial" w:hAnsi="Arial" w:cs="Arial"/>
          <w:spacing w:val="-1"/>
        </w:rPr>
        <w:t>when</w:t>
      </w:r>
      <w:r w:rsidRPr="006C2555">
        <w:rPr>
          <w:rFonts w:ascii="Arial" w:hAnsi="Arial" w:cs="Arial"/>
        </w:rPr>
        <w:t xml:space="preserve"> </w:t>
      </w:r>
      <w:r w:rsidRPr="006C2555">
        <w:rPr>
          <w:rFonts w:ascii="Arial" w:hAnsi="Arial" w:cs="Arial"/>
          <w:spacing w:val="-1"/>
        </w:rPr>
        <w:t>opening</w:t>
      </w:r>
      <w:r w:rsidRPr="006C2555">
        <w:rPr>
          <w:rFonts w:ascii="Arial" w:hAnsi="Arial" w:cs="Arial"/>
          <w:spacing w:val="-4"/>
        </w:rPr>
        <w:t xml:space="preserve"> </w:t>
      </w:r>
      <w:r w:rsidRPr="006C2555">
        <w:rPr>
          <w:rFonts w:ascii="Arial" w:hAnsi="Arial" w:cs="Arial"/>
          <w:spacing w:val="-1"/>
        </w:rPr>
        <w:t xml:space="preserve">the </w:t>
      </w:r>
      <w:r w:rsidR="00E64D3D" w:rsidRPr="006C2555">
        <w:rPr>
          <w:rFonts w:ascii="Arial" w:hAnsi="Arial" w:cs="Arial"/>
          <w:spacing w:val="-1"/>
        </w:rPr>
        <w:t>door. If</w:t>
      </w:r>
      <w:r w:rsidRPr="006C2555">
        <w:rPr>
          <w:rFonts w:ascii="Arial" w:hAnsi="Arial" w:cs="Arial"/>
          <w:spacing w:val="-3"/>
        </w:rPr>
        <w:t xml:space="preserve"> </w:t>
      </w:r>
      <w:r w:rsidRPr="006C2555">
        <w:rPr>
          <w:rFonts w:ascii="Arial" w:hAnsi="Arial" w:cs="Arial"/>
        </w:rPr>
        <w:t>the</w:t>
      </w:r>
      <w:r w:rsidRPr="006C2555">
        <w:rPr>
          <w:rFonts w:ascii="Arial" w:hAnsi="Arial" w:cs="Arial"/>
          <w:spacing w:val="56"/>
          <w:w w:val="99"/>
        </w:rPr>
        <w:t xml:space="preserve"> </w:t>
      </w:r>
      <w:r w:rsidRPr="006C2555">
        <w:rPr>
          <w:rFonts w:ascii="Arial" w:hAnsi="Arial" w:cs="Arial"/>
        </w:rPr>
        <w:t>corridor</w:t>
      </w:r>
      <w:r w:rsidRPr="006C2555">
        <w:rPr>
          <w:rFonts w:ascii="Arial" w:hAnsi="Arial" w:cs="Arial"/>
          <w:spacing w:val="-6"/>
        </w:rPr>
        <w:t xml:space="preserve"> </w:t>
      </w:r>
      <w:r w:rsidRPr="006C2555">
        <w:rPr>
          <w:rFonts w:ascii="Arial" w:hAnsi="Arial" w:cs="Arial"/>
        </w:rPr>
        <w:t>is</w:t>
      </w:r>
      <w:r w:rsidRPr="006C2555">
        <w:rPr>
          <w:rFonts w:ascii="Arial" w:hAnsi="Arial" w:cs="Arial"/>
          <w:spacing w:val="-4"/>
        </w:rPr>
        <w:t xml:space="preserve"> </w:t>
      </w:r>
      <w:r w:rsidRPr="006C2555">
        <w:rPr>
          <w:rFonts w:ascii="Arial" w:hAnsi="Arial" w:cs="Arial"/>
          <w:spacing w:val="-1"/>
        </w:rPr>
        <w:t>clear,</w:t>
      </w:r>
      <w:r w:rsidRPr="006C2555">
        <w:rPr>
          <w:rFonts w:ascii="Arial" w:hAnsi="Arial" w:cs="Arial"/>
          <w:spacing w:val="-6"/>
        </w:rPr>
        <w:t xml:space="preserve"> </w:t>
      </w:r>
      <w:r w:rsidRPr="006C2555">
        <w:rPr>
          <w:rFonts w:ascii="Arial" w:hAnsi="Arial" w:cs="Arial"/>
          <w:spacing w:val="-1"/>
        </w:rPr>
        <w:t>proceed</w:t>
      </w:r>
      <w:r w:rsidRPr="006C2555">
        <w:rPr>
          <w:rFonts w:ascii="Arial" w:hAnsi="Arial" w:cs="Arial"/>
          <w:spacing w:val="-5"/>
        </w:rPr>
        <w:t xml:space="preserve"> </w:t>
      </w:r>
      <w:r w:rsidRPr="006C2555">
        <w:rPr>
          <w:rFonts w:ascii="Arial" w:hAnsi="Arial" w:cs="Arial"/>
          <w:spacing w:val="-1"/>
        </w:rPr>
        <w:t>with</w:t>
      </w:r>
      <w:r w:rsidRPr="006C2555">
        <w:rPr>
          <w:rFonts w:ascii="Arial" w:hAnsi="Arial" w:cs="Arial"/>
          <w:spacing w:val="-5"/>
        </w:rPr>
        <w:t xml:space="preserve"> </w:t>
      </w:r>
      <w:r w:rsidRPr="006C2555">
        <w:rPr>
          <w:rFonts w:ascii="Arial" w:hAnsi="Arial" w:cs="Arial"/>
          <w:spacing w:val="-1"/>
        </w:rPr>
        <w:t>evacuation.</w:t>
      </w:r>
    </w:p>
    <w:p w14:paraId="6E089637" w14:textId="77777777" w:rsidR="009D59EC" w:rsidRDefault="009D59EC" w:rsidP="00427AD4">
      <w:pPr>
        <w:pStyle w:val="BodyText"/>
        <w:numPr>
          <w:ilvl w:val="0"/>
          <w:numId w:val="29"/>
        </w:numPr>
        <w:spacing w:line="276" w:lineRule="auto"/>
        <w:ind w:left="1980" w:right="1440"/>
        <w:jc w:val="both"/>
        <w:rPr>
          <w:rFonts w:ascii="Arial" w:hAnsi="Arial" w:cs="Arial"/>
        </w:rPr>
      </w:pPr>
      <w:r w:rsidRPr="006C2555">
        <w:rPr>
          <w:rFonts w:ascii="Arial" w:hAnsi="Arial" w:cs="Arial"/>
          <w:spacing w:val="-1"/>
        </w:rPr>
        <w:t>If</w:t>
      </w:r>
      <w:r w:rsidRPr="006C2555">
        <w:rPr>
          <w:rFonts w:ascii="Arial" w:hAnsi="Arial" w:cs="Arial"/>
        </w:rPr>
        <w:t xml:space="preserve"> </w:t>
      </w:r>
      <w:r w:rsidRPr="006C2555">
        <w:rPr>
          <w:rFonts w:ascii="Arial" w:hAnsi="Arial" w:cs="Arial"/>
          <w:spacing w:val="-1"/>
        </w:rPr>
        <w:t>you</w:t>
      </w:r>
      <w:r w:rsidRPr="006C2555">
        <w:rPr>
          <w:rFonts w:ascii="Arial" w:hAnsi="Arial" w:cs="Arial"/>
          <w:spacing w:val="-3"/>
        </w:rPr>
        <w:t xml:space="preserve"> </w:t>
      </w:r>
      <w:r w:rsidRPr="006C2555">
        <w:rPr>
          <w:rFonts w:ascii="Arial" w:hAnsi="Arial" w:cs="Arial"/>
        </w:rPr>
        <w:t xml:space="preserve">are </w:t>
      </w:r>
      <w:r w:rsidRPr="006C2555">
        <w:rPr>
          <w:rFonts w:ascii="Arial" w:hAnsi="Arial" w:cs="Arial"/>
          <w:spacing w:val="-1"/>
        </w:rPr>
        <w:t>caught</w:t>
      </w:r>
      <w:r w:rsidRPr="006C2555">
        <w:rPr>
          <w:rFonts w:ascii="Arial" w:hAnsi="Arial" w:cs="Arial"/>
        </w:rPr>
        <w:t xml:space="preserve"> in</w:t>
      </w:r>
      <w:r w:rsidRPr="006C2555">
        <w:rPr>
          <w:rFonts w:ascii="Arial" w:hAnsi="Arial" w:cs="Arial"/>
          <w:spacing w:val="-3"/>
        </w:rPr>
        <w:t xml:space="preserve"> </w:t>
      </w:r>
      <w:r w:rsidRPr="006C2555">
        <w:rPr>
          <w:rFonts w:ascii="Arial" w:hAnsi="Arial" w:cs="Arial"/>
          <w:spacing w:val="-1"/>
        </w:rPr>
        <w:t xml:space="preserve">smoke </w:t>
      </w:r>
      <w:r w:rsidRPr="006C2555">
        <w:rPr>
          <w:rFonts w:ascii="Arial" w:hAnsi="Arial" w:cs="Arial"/>
        </w:rPr>
        <w:t>or</w:t>
      </w:r>
      <w:r w:rsidRPr="006C2555">
        <w:rPr>
          <w:rFonts w:ascii="Arial" w:hAnsi="Arial" w:cs="Arial"/>
          <w:spacing w:val="-3"/>
        </w:rPr>
        <w:t xml:space="preserve"> </w:t>
      </w:r>
      <w:r w:rsidRPr="006C2555">
        <w:rPr>
          <w:rFonts w:ascii="Arial" w:hAnsi="Arial" w:cs="Arial"/>
          <w:spacing w:val="-1"/>
        </w:rPr>
        <w:t xml:space="preserve">heat, stay </w:t>
      </w:r>
      <w:r w:rsidRPr="006C2555">
        <w:rPr>
          <w:rFonts w:ascii="Arial" w:hAnsi="Arial" w:cs="Arial"/>
        </w:rPr>
        <w:t>low</w:t>
      </w:r>
      <w:r w:rsidRPr="006C2555">
        <w:rPr>
          <w:rFonts w:ascii="Arial" w:hAnsi="Arial" w:cs="Arial"/>
          <w:spacing w:val="-3"/>
        </w:rPr>
        <w:t xml:space="preserve"> </w:t>
      </w:r>
      <w:r w:rsidRPr="006C2555">
        <w:rPr>
          <w:rFonts w:ascii="Arial" w:hAnsi="Arial" w:cs="Arial"/>
        </w:rPr>
        <w:t>until</w:t>
      </w:r>
      <w:r w:rsidRPr="006C2555">
        <w:rPr>
          <w:rFonts w:ascii="Arial" w:hAnsi="Arial" w:cs="Arial"/>
          <w:spacing w:val="-6"/>
        </w:rPr>
        <w:t xml:space="preserve"> </w:t>
      </w:r>
      <w:r w:rsidRPr="006C2555">
        <w:rPr>
          <w:rFonts w:ascii="Arial" w:hAnsi="Arial" w:cs="Arial"/>
          <w:spacing w:val="-1"/>
        </w:rPr>
        <w:t>you</w:t>
      </w:r>
      <w:r w:rsidRPr="006C2555">
        <w:rPr>
          <w:rFonts w:ascii="Arial" w:hAnsi="Arial" w:cs="Arial"/>
          <w:spacing w:val="1"/>
        </w:rPr>
        <w:t xml:space="preserve"> </w:t>
      </w:r>
      <w:r w:rsidRPr="006C2555">
        <w:rPr>
          <w:rFonts w:ascii="Arial" w:hAnsi="Arial" w:cs="Arial"/>
          <w:spacing w:val="-1"/>
        </w:rPr>
        <w:t>reach</w:t>
      </w:r>
      <w:r w:rsidRPr="006C2555">
        <w:rPr>
          <w:rFonts w:ascii="Arial" w:hAnsi="Arial" w:cs="Arial"/>
          <w:spacing w:val="-3"/>
        </w:rPr>
        <w:t xml:space="preserve"> </w:t>
      </w:r>
      <w:r w:rsidRPr="006C2555">
        <w:rPr>
          <w:rFonts w:ascii="Arial" w:hAnsi="Arial" w:cs="Arial"/>
        </w:rPr>
        <w:t>a</w:t>
      </w:r>
      <w:r w:rsidRPr="006C2555">
        <w:rPr>
          <w:rFonts w:ascii="Arial" w:hAnsi="Arial" w:cs="Arial"/>
          <w:spacing w:val="-1"/>
        </w:rPr>
        <w:t xml:space="preserve"> safe</w:t>
      </w:r>
      <w:r w:rsidRPr="006C2555">
        <w:rPr>
          <w:rFonts w:ascii="Arial" w:hAnsi="Arial" w:cs="Arial"/>
          <w:spacing w:val="-2"/>
        </w:rPr>
        <w:t xml:space="preserve"> </w:t>
      </w:r>
      <w:r w:rsidRPr="006C2555">
        <w:rPr>
          <w:rFonts w:ascii="Arial" w:hAnsi="Arial" w:cs="Arial"/>
        </w:rPr>
        <w:t>area</w:t>
      </w:r>
      <w:r w:rsidRPr="006C2555">
        <w:rPr>
          <w:rFonts w:ascii="Arial" w:hAnsi="Arial" w:cs="Arial"/>
          <w:spacing w:val="-1"/>
        </w:rPr>
        <w:t xml:space="preserve"> such</w:t>
      </w:r>
      <w:r w:rsidRPr="006C2555">
        <w:rPr>
          <w:rFonts w:ascii="Arial" w:hAnsi="Arial" w:cs="Arial"/>
        </w:rPr>
        <w:t xml:space="preserve"> another smoke compartment.</w:t>
      </w:r>
      <w:r>
        <w:rPr>
          <w:rFonts w:ascii="Arial" w:hAnsi="Arial" w:cs="Arial"/>
        </w:rPr>
        <w:t xml:space="preserve"> </w:t>
      </w:r>
    </w:p>
    <w:p w14:paraId="5A77B7C3" w14:textId="77777777" w:rsidR="009D59EC" w:rsidRDefault="009D59EC" w:rsidP="009D59EC">
      <w:pPr>
        <w:pStyle w:val="BodyText"/>
        <w:tabs>
          <w:tab w:val="left" w:pos="2260"/>
        </w:tabs>
        <w:spacing w:line="276" w:lineRule="auto"/>
        <w:ind w:left="1440" w:right="1540" w:firstLine="0"/>
        <w:jc w:val="center"/>
        <w:rPr>
          <w:rFonts w:ascii="Arial" w:hAnsi="Arial" w:cs="Arial"/>
        </w:rPr>
      </w:pPr>
      <w:r>
        <w:rPr>
          <w:noProof/>
        </w:rPr>
        <w:drawing>
          <wp:inline distT="0" distB="0" distL="0" distR="0" wp14:anchorId="1A4E9CB3" wp14:editId="54DE42D6">
            <wp:extent cx="4792545" cy="4216400"/>
            <wp:effectExtent l="0" t="0" r="825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3783"/>
                    <a:stretch/>
                  </pic:blipFill>
                  <pic:spPr bwMode="auto">
                    <a:xfrm>
                      <a:off x="0" y="0"/>
                      <a:ext cx="4811918" cy="4233444"/>
                    </a:xfrm>
                    <a:prstGeom prst="rect">
                      <a:avLst/>
                    </a:prstGeom>
                    <a:ln>
                      <a:noFill/>
                    </a:ln>
                    <a:extLst>
                      <a:ext uri="{53640926-AAD7-44D8-BBD7-CCE9431645EC}">
                        <a14:shadowObscured xmlns:a14="http://schemas.microsoft.com/office/drawing/2010/main"/>
                      </a:ext>
                    </a:extLst>
                  </pic:spPr>
                </pic:pic>
              </a:graphicData>
            </a:graphic>
          </wp:inline>
        </w:drawing>
      </w:r>
    </w:p>
    <w:p w14:paraId="3DD19060" w14:textId="77777777" w:rsidR="009D59EC" w:rsidRDefault="009D59EC" w:rsidP="009D59EC">
      <w:pPr>
        <w:pStyle w:val="BodyText"/>
        <w:spacing w:line="276" w:lineRule="auto"/>
        <w:ind w:right="1440"/>
        <w:rPr>
          <w:rFonts w:ascii="Arial" w:hAnsi="Arial" w:cs="Arial"/>
        </w:rPr>
      </w:pPr>
    </w:p>
    <w:p w14:paraId="2B9C993B" w14:textId="77777777" w:rsidR="009D59EC" w:rsidRDefault="009D59EC" w:rsidP="009D59EC">
      <w:pPr>
        <w:pStyle w:val="BodyText"/>
        <w:spacing w:line="276" w:lineRule="auto"/>
        <w:ind w:right="1440"/>
        <w:rPr>
          <w:rFonts w:ascii="Arial" w:hAnsi="Arial" w:cs="Arial"/>
        </w:rPr>
      </w:pPr>
    </w:p>
    <w:p w14:paraId="31AF248E" w14:textId="77777777" w:rsidR="009D59EC" w:rsidRPr="00AC45DE" w:rsidRDefault="009D59EC" w:rsidP="009D59EC">
      <w:pPr>
        <w:pStyle w:val="BodyText"/>
        <w:spacing w:line="276" w:lineRule="auto"/>
        <w:ind w:left="1440" w:right="1440" w:firstLine="0"/>
        <w:rPr>
          <w:rFonts w:ascii="Arial" w:hAnsi="Arial" w:cs="Arial"/>
          <w:color w:val="00A9A0"/>
          <w:sz w:val="36"/>
          <w:szCs w:val="36"/>
        </w:rPr>
      </w:pPr>
      <w:r w:rsidRPr="00AC45DE">
        <w:rPr>
          <w:rFonts w:ascii="Arial" w:hAnsi="Arial" w:cs="Arial"/>
          <w:color w:val="00A9A0"/>
          <w:sz w:val="36"/>
          <w:szCs w:val="36"/>
        </w:rPr>
        <w:t>Fire Safety Plan</w:t>
      </w:r>
    </w:p>
    <w:p w14:paraId="271A374D" w14:textId="77777777" w:rsidR="009D59EC" w:rsidRPr="006C2555" w:rsidRDefault="009D59EC" w:rsidP="00427AD4">
      <w:pPr>
        <w:pStyle w:val="BodyText"/>
        <w:numPr>
          <w:ilvl w:val="0"/>
          <w:numId w:val="29"/>
        </w:numPr>
        <w:spacing w:line="276" w:lineRule="auto"/>
        <w:ind w:left="1980" w:right="1440"/>
        <w:rPr>
          <w:rFonts w:ascii="Arial" w:hAnsi="Arial" w:cs="Arial"/>
        </w:rPr>
      </w:pPr>
      <w:r w:rsidRPr="006C2555">
        <w:rPr>
          <w:rFonts w:ascii="Arial" w:hAnsi="Arial" w:cs="Arial"/>
        </w:rPr>
        <w:t xml:space="preserve">Smoking is prohibited in all buildings and vehicles. </w:t>
      </w:r>
    </w:p>
    <w:p w14:paraId="33C8450A" w14:textId="77777777" w:rsidR="009D59EC" w:rsidRPr="006C2555" w:rsidRDefault="009D59EC" w:rsidP="00427AD4">
      <w:pPr>
        <w:pStyle w:val="BodyText"/>
        <w:numPr>
          <w:ilvl w:val="0"/>
          <w:numId w:val="29"/>
        </w:numPr>
        <w:spacing w:line="276" w:lineRule="auto"/>
        <w:ind w:left="1980" w:right="1440"/>
        <w:rPr>
          <w:rFonts w:ascii="Arial" w:hAnsi="Arial" w:cs="Arial"/>
        </w:rPr>
      </w:pPr>
      <w:r w:rsidRPr="006C2555">
        <w:rPr>
          <w:rFonts w:ascii="Arial" w:hAnsi="Arial" w:cs="Arial"/>
        </w:rPr>
        <w:t>Check cords and equipment.</w:t>
      </w:r>
    </w:p>
    <w:p w14:paraId="250D4FB9" w14:textId="77777777" w:rsidR="009D59EC" w:rsidRPr="006C2555" w:rsidRDefault="009D59EC" w:rsidP="00427AD4">
      <w:pPr>
        <w:pStyle w:val="BodyText"/>
        <w:numPr>
          <w:ilvl w:val="0"/>
          <w:numId w:val="29"/>
        </w:numPr>
        <w:spacing w:line="276" w:lineRule="auto"/>
        <w:ind w:left="1980" w:right="1440"/>
        <w:rPr>
          <w:rFonts w:ascii="Arial" w:hAnsi="Arial" w:cs="Arial"/>
        </w:rPr>
      </w:pPr>
      <w:r w:rsidRPr="006C2555">
        <w:rPr>
          <w:rFonts w:ascii="Arial" w:hAnsi="Arial" w:cs="Arial"/>
        </w:rPr>
        <w:t>Report problems.</w:t>
      </w:r>
    </w:p>
    <w:p w14:paraId="0AB843CD" w14:textId="77777777" w:rsidR="009D59EC" w:rsidRPr="006C2555" w:rsidRDefault="009D59EC" w:rsidP="00427AD4">
      <w:pPr>
        <w:pStyle w:val="BodyText"/>
        <w:numPr>
          <w:ilvl w:val="0"/>
          <w:numId w:val="29"/>
        </w:numPr>
        <w:spacing w:line="276" w:lineRule="auto"/>
        <w:ind w:left="1980" w:right="1440"/>
        <w:rPr>
          <w:rFonts w:ascii="Arial" w:hAnsi="Arial" w:cs="Arial"/>
        </w:rPr>
      </w:pPr>
      <w:r w:rsidRPr="006C2555">
        <w:rPr>
          <w:rFonts w:ascii="Arial" w:hAnsi="Arial" w:cs="Arial"/>
        </w:rPr>
        <w:t>Know where pull stations and fire extinguishers are located.</w:t>
      </w:r>
    </w:p>
    <w:p w14:paraId="5A0DCFE9" w14:textId="77777777" w:rsidR="009D59EC" w:rsidRDefault="009D59EC" w:rsidP="00427AD4">
      <w:pPr>
        <w:pStyle w:val="BodyText"/>
        <w:numPr>
          <w:ilvl w:val="0"/>
          <w:numId w:val="29"/>
        </w:numPr>
        <w:spacing w:line="276" w:lineRule="auto"/>
        <w:ind w:left="1980" w:right="1440"/>
        <w:rPr>
          <w:rFonts w:ascii="Arial" w:hAnsi="Arial" w:cs="Arial"/>
        </w:rPr>
      </w:pPr>
      <w:r w:rsidRPr="006C2555">
        <w:rPr>
          <w:rFonts w:ascii="Arial" w:hAnsi="Arial" w:cs="Arial"/>
        </w:rPr>
        <w:t>Know evacuation routes – stop and look – where are the exit signs.</w:t>
      </w:r>
    </w:p>
    <w:p w14:paraId="5EEDFF93" w14:textId="77777777" w:rsidR="00A4629F" w:rsidRPr="006C2555" w:rsidRDefault="00A4629F" w:rsidP="009D59EC">
      <w:pPr>
        <w:pStyle w:val="BodyText"/>
        <w:spacing w:line="276" w:lineRule="auto"/>
        <w:ind w:left="1440" w:right="1540"/>
        <w:rPr>
          <w:rFonts w:ascii="Arial" w:hAnsi="Arial" w:cs="Arial"/>
        </w:rPr>
      </w:pPr>
    </w:p>
    <w:p w14:paraId="6B7293C0" w14:textId="77777777" w:rsidR="00A4629F" w:rsidRPr="00AC45DE" w:rsidRDefault="00A4629F" w:rsidP="009D59EC">
      <w:pPr>
        <w:pStyle w:val="BodyText"/>
        <w:spacing w:line="276" w:lineRule="auto"/>
        <w:ind w:left="1440" w:right="1540" w:firstLine="0"/>
        <w:rPr>
          <w:rFonts w:ascii="Arial" w:hAnsi="Arial" w:cs="Arial"/>
          <w:color w:val="00A9A0"/>
          <w:sz w:val="36"/>
          <w:szCs w:val="36"/>
        </w:rPr>
      </w:pPr>
      <w:r w:rsidRPr="00AC45DE">
        <w:rPr>
          <w:rFonts w:ascii="Arial" w:hAnsi="Arial" w:cs="Arial"/>
          <w:color w:val="00A9A0"/>
          <w:sz w:val="36"/>
          <w:szCs w:val="36"/>
        </w:rPr>
        <w:t>Fire Response = RACE</w:t>
      </w:r>
    </w:p>
    <w:p w14:paraId="259B156D" w14:textId="77777777" w:rsidR="00A4629F" w:rsidRPr="009340A5" w:rsidRDefault="00A4629F" w:rsidP="009D59EC">
      <w:pPr>
        <w:pStyle w:val="BodyText"/>
        <w:tabs>
          <w:tab w:val="left" w:pos="1980"/>
        </w:tabs>
        <w:spacing w:line="276" w:lineRule="auto"/>
        <w:ind w:left="1440" w:right="1540" w:firstLine="0"/>
        <w:rPr>
          <w:rFonts w:ascii="Arial" w:hAnsi="Arial" w:cs="Arial"/>
        </w:rPr>
      </w:pPr>
      <w:r w:rsidRPr="006C2555">
        <w:rPr>
          <w:rFonts w:ascii="Arial" w:hAnsi="Arial" w:cs="Arial"/>
          <w:b/>
          <w:color w:val="FF0000"/>
        </w:rPr>
        <w:t>R</w:t>
      </w:r>
      <w:r w:rsidRPr="006C2555">
        <w:rPr>
          <w:rFonts w:ascii="Arial" w:hAnsi="Arial" w:cs="Arial"/>
          <w:b/>
        </w:rPr>
        <w:t>escue</w:t>
      </w:r>
      <w:r w:rsidRPr="006C2555">
        <w:rPr>
          <w:rFonts w:ascii="Arial" w:hAnsi="Arial" w:cs="Arial"/>
        </w:rPr>
        <w:t xml:space="preserve"> – Rescue/remove person(s) from the immediate </w:t>
      </w:r>
      <w:r w:rsidRPr="009340A5">
        <w:rPr>
          <w:rFonts w:ascii="Arial" w:hAnsi="Arial" w:cs="Arial"/>
        </w:rPr>
        <w:t>danger.</w:t>
      </w:r>
    </w:p>
    <w:p w14:paraId="4991C6FF" w14:textId="77777777" w:rsidR="00A4629F" w:rsidRPr="006C2555" w:rsidRDefault="00A4629F" w:rsidP="009D59EC">
      <w:pPr>
        <w:pStyle w:val="BodyText"/>
        <w:tabs>
          <w:tab w:val="left" w:pos="1980"/>
        </w:tabs>
        <w:spacing w:line="276" w:lineRule="auto"/>
        <w:ind w:left="1440" w:right="1540" w:firstLine="0"/>
        <w:rPr>
          <w:rFonts w:ascii="Arial" w:hAnsi="Arial" w:cs="Arial"/>
        </w:rPr>
      </w:pPr>
      <w:r w:rsidRPr="009340A5">
        <w:rPr>
          <w:rFonts w:ascii="Arial" w:hAnsi="Arial" w:cs="Arial"/>
          <w:b/>
          <w:color w:val="FF0000"/>
        </w:rPr>
        <w:t>A</w:t>
      </w:r>
      <w:r w:rsidRPr="009340A5">
        <w:rPr>
          <w:rFonts w:ascii="Arial" w:hAnsi="Arial" w:cs="Arial"/>
          <w:b/>
        </w:rPr>
        <w:t>larm</w:t>
      </w:r>
      <w:r w:rsidRPr="009340A5">
        <w:rPr>
          <w:rFonts w:ascii="Arial" w:hAnsi="Arial" w:cs="Arial"/>
        </w:rPr>
        <w:t xml:space="preserve"> – Active the nearest fire alarm pull station, then call 44444</w:t>
      </w:r>
      <w:r w:rsidRPr="006C2555">
        <w:rPr>
          <w:rFonts w:ascii="Arial" w:hAnsi="Arial" w:cs="Arial"/>
        </w:rPr>
        <w:t xml:space="preserve"> and/or 911.</w:t>
      </w:r>
    </w:p>
    <w:p w14:paraId="788BFAA7" w14:textId="77777777" w:rsidR="00A4629F" w:rsidRPr="006C2555" w:rsidRDefault="00A4629F" w:rsidP="009D59EC">
      <w:pPr>
        <w:pStyle w:val="BodyText"/>
        <w:tabs>
          <w:tab w:val="left" w:pos="1980"/>
        </w:tabs>
        <w:spacing w:line="276" w:lineRule="auto"/>
        <w:ind w:left="1440" w:right="1540" w:firstLine="0"/>
        <w:rPr>
          <w:rFonts w:ascii="Arial" w:hAnsi="Arial" w:cs="Arial"/>
        </w:rPr>
      </w:pPr>
      <w:r w:rsidRPr="006C2555">
        <w:rPr>
          <w:rFonts w:ascii="Arial" w:hAnsi="Arial" w:cs="Arial"/>
          <w:b/>
          <w:color w:val="FF0000"/>
        </w:rPr>
        <w:t>C</w:t>
      </w:r>
      <w:r w:rsidRPr="006C2555">
        <w:rPr>
          <w:rFonts w:ascii="Arial" w:hAnsi="Arial" w:cs="Arial"/>
          <w:b/>
        </w:rPr>
        <w:t>onfine</w:t>
      </w:r>
      <w:r w:rsidRPr="006C2555">
        <w:rPr>
          <w:rFonts w:ascii="Arial" w:hAnsi="Arial" w:cs="Arial"/>
        </w:rPr>
        <w:t xml:space="preserve"> – Confine fire and smoke by closing all doors in the area.</w:t>
      </w:r>
    </w:p>
    <w:p w14:paraId="2D1BC697" w14:textId="77777777" w:rsidR="00004560" w:rsidRPr="006C2555" w:rsidRDefault="00A4629F" w:rsidP="009D59EC">
      <w:pPr>
        <w:pStyle w:val="BodyText"/>
        <w:tabs>
          <w:tab w:val="left" w:pos="1980"/>
        </w:tabs>
        <w:spacing w:line="276" w:lineRule="auto"/>
        <w:ind w:left="1440" w:right="1540" w:firstLine="0"/>
        <w:rPr>
          <w:rFonts w:ascii="Arial" w:hAnsi="Arial" w:cs="Arial"/>
        </w:rPr>
      </w:pPr>
      <w:r w:rsidRPr="006C2555">
        <w:rPr>
          <w:rFonts w:ascii="Arial" w:hAnsi="Arial" w:cs="Arial"/>
          <w:b/>
          <w:color w:val="FF0000"/>
        </w:rPr>
        <w:t>E</w:t>
      </w:r>
      <w:r w:rsidRPr="006C2555">
        <w:rPr>
          <w:rFonts w:ascii="Arial" w:hAnsi="Arial" w:cs="Arial"/>
          <w:b/>
        </w:rPr>
        <w:t>xtinguish or Evacuate</w:t>
      </w:r>
      <w:r w:rsidRPr="006C2555">
        <w:rPr>
          <w:rFonts w:ascii="Arial" w:hAnsi="Arial" w:cs="Arial"/>
        </w:rPr>
        <w:t xml:space="preserve"> – extinguish a small fire by using a portable fire extinguisher or use to escape from a large fire. Evacuate the building </w:t>
      </w:r>
      <w:r w:rsidRPr="006C2555">
        <w:rPr>
          <w:rFonts w:ascii="Arial" w:hAnsi="Arial" w:cs="Arial"/>
          <w:b/>
        </w:rPr>
        <w:t xml:space="preserve">ONLY </w:t>
      </w:r>
      <w:r w:rsidRPr="006C2555">
        <w:rPr>
          <w:rFonts w:ascii="Arial" w:hAnsi="Arial" w:cs="Arial"/>
        </w:rPr>
        <w:t xml:space="preserve">upon order of the Incident Commander or the Fire Department. </w:t>
      </w:r>
    </w:p>
    <w:p w14:paraId="1D9E5451" w14:textId="77777777" w:rsidR="00A4629F" w:rsidRPr="006C2555" w:rsidRDefault="00A4629F" w:rsidP="009D59EC">
      <w:pPr>
        <w:pStyle w:val="BodyText"/>
        <w:spacing w:line="276" w:lineRule="auto"/>
        <w:ind w:left="1440" w:right="1540"/>
        <w:rPr>
          <w:rFonts w:ascii="Arial" w:hAnsi="Arial" w:cs="Arial"/>
        </w:rPr>
      </w:pPr>
    </w:p>
    <w:p w14:paraId="5E156983" w14:textId="77777777" w:rsidR="00A668C4" w:rsidRPr="006C2555" w:rsidRDefault="00A668C4" w:rsidP="009D59EC">
      <w:pPr>
        <w:pStyle w:val="BodyText"/>
        <w:tabs>
          <w:tab w:val="left" w:pos="2260"/>
        </w:tabs>
        <w:spacing w:line="276" w:lineRule="auto"/>
        <w:ind w:left="1440" w:right="1540" w:firstLine="0"/>
        <w:rPr>
          <w:rFonts w:ascii="Arial" w:hAnsi="Arial" w:cs="Arial"/>
        </w:rPr>
      </w:pPr>
      <w:r w:rsidRPr="006C2555">
        <w:rPr>
          <w:rFonts w:ascii="Arial" w:hAnsi="Arial" w:cs="Arial"/>
        </w:rPr>
        <w:t xml:space="preserve">  </w:t>
      </w:r>
    </w:p>
    <w:p w14:paraId="767DA85E" w14:textId="77777777" w:rsidR="00A4629F" w:rsidRPr="00AC45DE" w:rsidRDefault="009D59EC" w:rsidP="0025616F">
      <w:pPr>
        <w:pStyle w:val="BodyText"/>
        <w:spacing w:line="276" w:lineRule="auto"/>
        <w:ind w:left="1440" w:right="1540" w:firstLine="0"/>
        <w:rPr>
          <w:rFonts w:ascii="Arial" w:hAnsi="Arial" w:cs="Arial"/>
          <w:sz w:val="36"/>
          <w:szCs w:val="36"/>
        </w:rPr>
      </w:pPr>
      <w:r w:rsidRPr="00AC45DE">
        <w:rPr>
          <w:rFonts w:ascii="Arial" w:hAnsi="Arial" w:cs="Arial"/>
          <w:color w:val="00A9A0"/>
          <w:sz w:val="36"/>
          <w:szCs w:val="36"/>
        </w:rPr>
        <w:t>How to Use a Fire Extinguisher</w:t>
      </w:r>
      <w:r w:rsidR="0025616F" w:rsidRPr="00AC45DE">
        <w:rPr>
          <w:rFonts w:ascii="Arial" w:hAnsi="Arial" w:cs="Arial"/>
          <w:color w:val="00A9A0"/>
          <w:sz w:val="36"/>
          <w:szCs w:val="36"/>
        </w:rPr>
        <w:t xml:space="preserve"> – PASS </w:t>
      </w:r>
    </w:p>
    <w:p w14:paraId="4DB11FEC" w14:textId="77777777" w:rsidR="00A4629F" w:rsidRPr="006C2555" w:rsidRDefault="00894B16" w:rsidP="009D59EC">
      <w:pPr>
        <w:pStyle w:val="Heading3"/>
        <w:spacing w:line="276" w:lineRule="auto"/>
        <w:ind w:left="1440" w:right="1540"/>
        <w:jc w:val="center"/>
        <w:rPr>
          <w:rFonts w:ascii="Arial" w:hAnsi="Arial" w:cs="Arial"/>
          <w:color w:val="5A5A5A"/>
          <w:spacing w:val="12"/>
          <w:sz w:val="24"/>
          <w:szCs w:val="24"/>
        </w:rPr>
      </w:pPr>
      <w:r w:rsidRPr="006C2555">
        <w:rPr>
          <w:rFonts w:ascii="Arial" w:hAnsi="Arial" w:cs="Arial"/>
          <w:noProof/>
          <w:color w:val="5A5A5A"/>
          <w:spacing w:val="12"/>
          <w:sz w:val="24"/>
          <w:szCs w:val="24"/>
        </w:rPr>
        <w:drawing>
          <wp:inline distT="0" distB="0" distL="0" distR="0" wp14:anchorId="6DB6F457" wp14:editId="1EC89D53">
            <wp:extent cx="6203725" cy="2273935"/>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32681" b="22119"/>
                    <a:stretch/>
                  </pic:blipFill>
                  <pic:spPr bwMode="auto">
                    <a:xfrm>
                      <a:off x="0" y="0"/>
                      <a:ext cx="6234077" cy="2285060"/>
                    </a:xfrm>
                    <a:prstGeom prst="rect">
                      <a:avLst/>
                    </a:prstGeom>
                    <a:ln>
                      <a:noFill/>
                    </a:ln>
                    <a:extLst>
                      <a:ext uri="{53640926-AAD7-44D8-BBD7-CCE9431645EC}">
                        <a14:shadowObscured xmlns:a14="http://schemas.microsoft.com/office/drawing/2010/main"/>
                      </a:ext>
                    </a:extLst>
                  </pic:spPr>
                </pic:pic>
              </a:graphicData>
            </a:graphic>
          </wp:inline>
        </w:drawing>
      </w:r>
    </w:p>
    <w:p w14:paraId="6CBE78E1" w14:textId="77777777" w:rsidR="007C4D82" w:rsidRPr="006C2555" w:rsidRDefault="007C4D82" w:rsidP="002D22E8">
      <w:pPr>
        <w:spacing w:line="276" w:lineRule="auto"/>
        <w:ind w:left="1540" w:right="1540"/>
        <w:rPr>
          <w:rFonts w:ascii="Arial" w:hAnsi="Arial" w:cs="Arial"/>
          <w:color w:val="5A5A5A"/>
          <w:spacing w:val="12"/>
          <w:sz w:val="24"/>
          <w:szCs w:val="24"/>
        </w:rPr>
      </w:pPr>
    </w:p>
    <w:p w14:paraId="62303005" w14:textId="77777777" w:rsidR="00B35BFD" w:rsidRPr="0025616F" w:rsidRDefault="00B35BFD" w:rsidP="0025616F">
      <w:pPr>
        <w:spacing w:line="276" w:lineRule="auto"/>
        <w:ind w:left="630" w:right="1540"/>
        <w:jc w:val="both"/>
        <w:rPr>
          <w:rFonts w:ascii="Arial" w:hAnsi="Arial" w:cs="Arial"/>
          <w:color w:val="00A9A0"/>
          <w:spacing w:val="-11"/>
          <w:sz w:val="32"/>
          <w:szCs w:val="32"/>
        </w:rPr>
      </w:pPr>
      <w:r w:rsidRPr="0025616F">
        <w:rPr>
          <w:rFonts w:ascii="Arial" w:hAnsi="Arial" w:cs="Arial"/>
          <w:color w:val="00A9A0"/>
          <w:spacing w:val="-11"/>
          <w:sz w:val="32"/>
          <w:szCs w:val="32"/>
        </w:rPr>
        <w:t>STANDARDIZED EMERGENCY CODES</w:t>
      </w:r>
    </w:p>
    <w:p w14:paraId="6DAF1963" w14:textId="77777777" w:rsidR="00A4629F" w:rsidRPr="006C2555" w:rsidRDefault="00A4629F" w:rsidP="002D22E8">
      <w:pPr>
        <w:spacing w:line="276" w:lineRule="auto"/>
        <w:ind w:left="1540" w:right="1540"/>
        <w:rPr>
          <w:rFonts w:ascii="Arial" w:hAnsi="Arial" w:cs="Arial"/>
          <w:color w:val="BD582C"/>
          <w:spacing w:val="-11"/>
          <w:sz w:val="36"/>
          <w:szCs w:val="36"/>
        </w:rPr>
      </w:pPr>
    </w:p>
    <w:tbl>
      <w:tblPr>
        <w:tblW w:w="0" w:type="auto"/>
        <w:tblInd w:w="624" w:type="dxa"/>
        <w:tblLayout w:type="fixed"/>
        <w:tblCellMar>
          <w:left w:w="0" w:type="dxa"/>
          <w:right w:w="0" w:type="dxa"/>
        </w:tblCellMar>
        <w:tblLook w:val="01E0" w:firstRow="1" w:lastRow="1" w:firstColumn="1" w:lastColumn="1" w:noHBand="0" w:noVBand="0"/>
      </w:tblPr>
      <w:tblGrid>
        <w:gridCol w:w="2424"/>
        <w:gridCol w:w="6"/>
        <w:gridCol w:w="8094"/>
      </w:tblGrid>
      <w:tr w:rsidR="00A4629F" w:rsidRPr="006C2555" w14:paraId="4435768A" w14:textId="77777777" w:rsidTr="00A4629F">
        <w:trPr>
          <w:trHeight w:hRule="exact" w:val="957"/>
        </w:trPr>
        <w:tc>
          <w:tcPr>
            <w:tcW w:w="2430" w:type="dxa"/>
            <w:gridSpan w:val="2"/>
            <w:tcBorders>
              <w:top w:val="single" w:sz="5" w:space="0" w:color="C3B67A"/>
              <w:left w:val="single" w:sz="5" w:space="0" w:color="C3B67A"/>
              <w:bottom w:val="single" w:sz="5" w:space="0" w:color="C3B67A"/>
              <w:right w:val="single" w:sz="5" w:space="0" w:color="C3B67A"/>
            </w:tcBorders>
          </w:tcPr>
          <w:p w14:paraId="716DE88B" w14:textId="77777777" w:rsidR="00A4629F" w:rsidRPr="006C2555" w:rsidRDefault="00A4629F" w:rsidP="00A4629F">
            <w:pPr>
              <w:pStyle w:val="TableParagraph"/>
              <w:spacing w:before="72" w:line="309" w:lineRule="auto"/>
              <w:ind w:left="323" w:right="305"/>
              <w:jc w:val="center"/>
              <w:rPr>
                <w:rFonts w:ascii="Arial" w:eastAsia="Arial" w:hAnsi="Arial" w:cs="Arial"/>
                <w:sz w:val="24"/>
                <w:szCs w:val="24"/>
              </w:rPr>
            </w:pPr>
            <w:r w:rsidRPr="006C2555">
              <w:rPr>
                <w:rFonts w:ascii="Arial" w:hAnsi="Arial" w:cs="Arial"/>
                <w:b/>
                <w:color w:val="333333"/>
                <w:spacing w:val="-1"/>
                <w:sz w:val="24"/>
                <w:szCs w:val="24"/>
              </w:rPr>
              <w:t>Emergency</w:t>
            </w:r>
            <w:r w:rsidRPr="006C2555">
              <w:rPr>
                <w:rFonts w:ascii="Arial" w:hAnsi="Arial" w:cs="Arial"/>
                <w:b/>
                <w:color w:val="333333"/>
                <w:spacing w:val="20"/>
                <w:w w:val="103"/>
                <w:sz w:val="24"/>
                <w:szCs w:val="24"/>
              </w:rPr>
              <w:t xml:space="preserve"> </w:t>
            </w:r>
            <w:r w:rsidRPr="006C2555">
              <w:rPr>
                <w:rFonts w:ascii="Arial" w:hAnsi="Arial" w:cs="Arial"/>
                <w:b/>
                <w:color w:val="333333"/>
                <w:spacing w:val="-1"/>
                <w:w w:val="105"/>
                <w:sz w:val="24"/>
                <w:szCs w:val="24"/>
              </w:rPr>
              <w:t>Code</w:t>
            </w:r>
          </w:p>
        </w:tc>
        <w:tc>
          <w:tcPr>
            <w:tcW w:w="8094" w:type="dxa"/>
            <w:tcBorders>
              <w:top w:val="single" w:sz="5" w:space="0" w:color="C3B67A"/>
              <w:left w:val="single" w:sz="5" w:space="0" w:color="C3B67A"/>
              <w:bottom w:val="single" w:sz="5" w:space="0" w:color="C3B67A"/>
              <w:right w:val="single" w:sz="5" w:space="0" w:color="C3B67A"/>
            </w:tcBorders>
          </w:tcPr>
          <w:p w14:paraId="207F06D2" w14:textId="77777777" w:rsidR="00A4629F" w:rsidRPr="006C2555" w:rsidRDefault="00A4629F" w:rsidP="00A4629F">
            <w:pPr>
              <w:pStyle w:val="TableParagraph"/>
              <w:spacing w:before="72"/>
              <w:ind w:left="323"/>
              <w:jc w:val="center"/>
              <w:rPr>
                <w:rFonts w:ascii="Arial" w:eastAsia="Arial" w:hAnsi="Arial" w:cs="Arial"/>
                <w:sz w:val="24"/>
                <w:szCs w:val="24"/>
              </w:rPr>
            </w:pPr>
            <w:r w:rsidRPr="006C2555">
              <w:rPr>
                <w:rFonts w:ascii="Arial" w:hAnsi="Arial" w:cs="Arial"/>
                <w:b/>
                <w:color w:val="333333"/>
                <w:spacing w:val="-1"/>
                <w:w w:val="105"/>
                <w:sz w:val="24"/>
                <w:szCs w:val="24"/>
              </w:rPr>
              <w:t>Definition</w:t>
            </w:r>
            <w:r w:rsidRPr="006C2555">
              <w:rPr>
                <w:rFonts w:ascii="Arial" w:hAnsi="Arial" w:cs="Arial"/>
                <w:b/>
                <w:color w:val="333333"/>
                <w:spacing w:val="-28"/>
                <w:w w:val="105"/>
                <w:sz w:val="24"/>
                <w:szCs w:val="24"/>
              </w:rPr>
              <w:t xml:space="preserve"> </w:t>
            </w:r>
            <w:r w:rsidRPr="006C2555">
              <w:rPr>
                <w:rFonts w:ascii="Arial" w:hAnsi="Arial" w:cs="Arial"/>
                <w:b/>
                <w:color w:val="333333"/>
                <w:spacing w:val="-1"/>
                <w:w w:val="105"/>
                <w:sz w:val="24"/>
                <w:szCs w:val="24"/>
              </w:rPr>
              <w:t>and</w:t>
            </w:r>
            <w:r w:rsidRPr="006C2555">
              <w:rPr>
                <w:rFonts w:ascii="Arial" w:hAnsi="Arial" w:cs="Arial"/>
                <w:b/>
                <w:color w:val="333333"/>
                <w:spacing w:val="-28"/>
                <w:w w:val="105"/>
                <w:sz w:val="24"/>
                <w:szCs w:val="24"/>
              </w:rPr>
              <w:t xml:space="preserve"> </w:t>
            </w:r>
            <w:r w:rsidRPr="006C2555">
              <w:rPr>
                <w:rFonts w:ascii="Arial" w:hAnsi="Arial" w:cs="Arial"/>
                <w:b/>
                <w:color w:val="333333"/>
                <w:spacing w:val="-1"/>
                <w:w w:val="105"/>
                <w:sz w:val="24"/>
                <w:szCs w:val="24"/>
              </w:rPr>
              <w:t>Announcement</w:t>
            </w:r>
          </w:p>
        </w:tc>
      </w:tr>
      <w:tr w:rsidR="00A4629F" w:rsidRPr="006C2555" w14:paraId="4C37174E" w14:textId="77777777" w:rsidTr="00A4629F">
        <w:trPr>
          <w:trHeight w:hRule="exact" w:val="2281"/>
        </w:trPr>
        <w:tc>
          <w:tcPr>
            <w:tcW w:w="2424" w:type="dxa"/>
            <w:tcBorders>
              <w:top w:val="single" w:sz="5" w:space="0" w:color="C3B67A"/>
              <w:left w:val="single" w:sz="5" w:space="0" w:color="C3B67A"/>
              <w:bottom w:val="single" w:sz="5" w:space="0" w:color="C3B67A"/>
              <w:right w:val="single" w:sz="5" w:space="0" w:color="C3B67A"/>
            </w:tcBorders>
          </w:tcPr>
          <w:p w14:paraId="52115437" w14:textId="77777777" w:rsidR="00A4629F" w:rsidRPr="006C2555" w:rsidRDefault="00A4629F" w:rsidP="00A4629F">
            <w:pPr>
              <w:pStyle w:val="TableParagraph"/>
              <w:spacing w:before="72"/>
              <w:ind w:left="87" w:right="136"/>
              <w:rPr>
                <w:rFonts w:ascii="Arial" w:eastAsia="Arial" w:hAnsi="Arial" w:cs="Arial"/>
                <w:sz w:val="24"/>
                <w:szCs w:val="24"/>
              </w:rPr>
            </w:pPr>
            <w:r w:rsidRPr="006C2555">
              <w:rPr>
                <w:rFonts w:ascii="Arial" w:hAnsi="Arial" w:cs="Arial"/>
                <w:b/>
                <w:color w:val="333333"/>
                <w:spacing w:val="-1"/>
                <w:w w:val="105"/>
                <w:sz w:val="24"/>
                <w:szCs w:val="24"/>
              </w:rPr>
              <w:t>CODE</w:t>
            </w:r>
            <w:r w:rsidRPr="006C2555">
              <w:rPr>
                <w:rFonts w:ascii="Arial" w:hAnsi="Arial" w:cs="Arial"/>
                <w:b/>
                <w:color w:val="333333"/>
                <w:spacing w:val="-23"/>
                <w:w w:val="105"/>
                <w:sz w:val="24"/>
                <w:szCs w:val="24"/>
              </w:rPr>
              <w:t xml:space="preserve"> </w:t>
            </w:r>
            <w:r w:rsidRPr="006C2555">
              <w:rPr>
                <w:rFonts w:ascii="Arial" w:hAnsi="Arial" w:cs="Arial"/>
                <w:b/>
                <w:color w:val="333333"/>
                <w:spacing w:val="-1"/>
                <w:w w:val="105"/>
                <w:sz w:val="24"/>
                <w:szCs w:val="24"/>
              </w:rPr>
              <w:t>BLUE</w:t>
            </w:r>
          </w:p>
          <w:p w14:paraId="7DD891C7" w14:textId="77777777" w:rsidR="00A4629F" w:rsidRPr="006C2555" w:rsidRDefault="00A4629F" w:rsidP="00696079">
            <w:pPr>
              <w:pStyle w:val="ListParagraph"/>
              <w:numPr>
                <w:ilvl w:val="0"/>
                <w:numId w:val="2"/>
              </w:numPr>
              <w:tabs>
                <w:tab w:val="left" w:pos="493"/>
              </w:tabs>
              <w:spacing w:before="162"/>
              <w:ind w:left="323" w:hanging="220"/>
              <w:rPr>
                <w:rFonts w:ascii="Arial" w:eastAsia="Arial" w:hAnsi="Arial" w:cs="Arial"/>
                <w:sz w:val="24"/>
                <w:szCs w:val="24"/>
              </w:rPr>
            </w:pPr>
            <w:r w:rsidRPr="006C2555">
              <w:rPr>
                <w:rFonts w:ascii="Arial" w:hAnsi="Arial" w:cs="Arial"/>
                <w:b/>
                <w:color w:val="333333"/>
                <w:spacing w:val="-1"/>
                <w:w w:val="105"/>
                <w:sz w:val="24"/>
                <w:szCs w:val="24"/>
              </w:rPr>
              <w:t>Adult</w:t>
            </w:r>
          </w:p>
          <w:p w14:paraId="785D6A4A" w14:textId="77777777" w:rsidR="00A4629F" w:rsidRPr="006C2555" w:rsidRDefault="00A4629F" w:rsidP="00696079">
            <w:pPr>
              <w:pStyle w:val="ListParagraph"/>
              <w:numPr>
                <w:ilvl w:val="0"/>
                <w:numId w:val="2"/>
              </w:numPr>
              <w:tabs>
                <w:tab w:val="left" w:pos="493"/>
              </w:tabs>
              <w:spacing w:before="162"/>
              <w:ind w:left="323" w:hanging="220"/>
              <w:rPr>
                <w:rFonts w:ascii="Arial" w:eastAsia="Arial" w:hAnsi="Arial" w:cs="Arial"/>
                <w:sz w:val="24"/>
                <w:szCs w:val="24"/>
              </w:rPr>
            </w:pPr>
            <w:r w:rsidRPr="006C2555">
              <w:rPr>
                <w:rFonts w:ascii="Arial" w:hAnsi="Arial" w:cs="Arial"/>
                <w:b/>
                <w:color w:val="333333"/>
                <w:w w:val="105"/>
                <w:sz w:val="24"/>
                <w:szCs w:val="24"/>
              </w:rPr>
              <w:t>Maternity</w:t>
            </w:r>
          </w:p>
          <w:p w14:paraId="32C38169" w14:textId="77777777" w:rsidR="00A4629F" w:rsidRPr="006C2555" w:rsidRDefault="00A4629F" w:rsidP="00A4629F">
            <w:pPr>
              <w:pStyle w:val="TableParagraph"/>
              <w:ind w:left="323"/>
              <w:rPr>
                <w:rFonts w:ascii="Arial" w:eastAsia="Arial" w:hAnsi="Arial" w:cs="Arial"/>
                <w:sz w:val="24"/>
                <w:szCs w:val="24"/>
              </w:rPr>
            </w:pPr>
          </w:p>
          <w:p w14:paraId="11485B9C" w14:textId="77777777" w:rsidR="00A4629F" w:rsidRPr="006C2555" w:rsidRDefault="00A4629F" w:rsidP="00696079">
            <w:pPr>
              <w:pStyle w:val="ListParagraph"/>
              <w:numPr>
                <w:ilvl w:val="0"/>
                <w:numId w:val="2"/>
              </w:numPr>
              <w:tabs>
                <w:tab w:val="left" w:pos="493"/>
              </w:tabs>
              <w:ind w:left="323" w:hanging="220"/>
              <w:rPr>
                <w:rFonts w:ascii="Arial" w:eastAsia="Arial" w:hAnsi="Arial" w:cs="Arial"/>
                <w:sz w:val="24"/>
                <w:szCs w:val="24"/>
              </w:rPr>
            </w:pPr>
            <w:r w:rsidRPr="006C2555">
              <w:rPr>
                <w:rFonts w:ascii="Arial" w:hAnsi="Arial" w:cs="Arial"/>
                <w:b/>
                <w:color w:val="333333"/>
                <w:spacing w:val="-1"/>
                <w:w w:val="105"/>
                <w:sz w:val="24"/>
                <w:szCs w:val="24"/>
              </w:rPr>
              <w:t>Pediatric</w:t>
            </w:r>
          </w:p>
          <w:p w14:paraId="1FEF2792" w14:textId="77777777" w:rsidR="00A4629F" w:rsidRPr="006C2555" w:rsidRDefault="00A4629F" w:rsidP="00696079">
            <w:pPr>
              <w:pStyle w:val="ListParagraph"/>
              <w:numPr>
                <w:ilvl w:val="0"/>
                <w:numId w:val="2"/>
              </w:numPr>
              <w:tabs>
                <w:tab w:val="left" w:pos="493"/>
              </w:tabs>
              <w:spacing w:before="162"/>
              <w:ind w:left="323" w:hanging="220"/>
              <w:rPr>
                <w:rFonts w:ascii="Arial" w:eastAsia="Arial" w:hAnsi="Arial" w:cs="Arial"/>
                <w:sz w:val="24"/>
                <w:szCs w:val="24"/>
              </w:rPr>
            </w:pPr>
            <w:r w:rsidRPr="006C2555">
              <w:rPr>
                <w:rFonts w:ascii="Arial" w:hAnsi="Arial" w:cs="Arial"/>
                <w:b/>
                <w:color w:val="333333"/>
                <w:spacing w:val="-1"/>
                <w:w w:val="105"/>
                <w:sz w:val="24"/>
                <w:szCs w:val="24"/>
              </w:rPr>
              <w:t>V.A.D.</w:t>
            </w:r>
          </w:p>
        </w:tc>
        <w:tc>
          <w:tcPr>
            <w:tcW w:w="8100" w:type="dxa"/>
            <w:gridSpan w:val="2"/>
            <w:tcBorders>
              <w:top w:val="single" w:sz="5" w:space="0" w:color="C3B67A"/>
              <w:left w:val="single" w:sz="5" w:space="0" w:color="C3B67A"/>
              <w:bottom w:val="single" w:sz="5" w:space="0" w:color="C3B67A"/>
              <w:right w:val="single" w:sz="5" w:space="0" w:color="C3B67A"/>
            </w:tcBorders>
          </w:tcPr>
          <w:p w14:paraId="34CDD2D9" w14:textId="77777777" w:rsidR="00A4629F" w:rsidRPr="006C2555" w:rsidRDefault="00A4629F" w:rsidP="00A4629F">
            <w:pPr>
              <w:pStyle w:val="TableParagraph"/>
              <w:spacing w:before="72"/>
              <w:ind w:left="323"/>
              <w:rPr>
                <w:rFonts w:ascii="Arial" w:eastAsia="Arial" w:hAnsi="Arial" w:cs="Arial"/>
                <w:sz w:val="24"/>
                <w:szCs w:val="24"/>
              </w:rPr>
            </w:pPr>
            <w:r w:rsidRPr="006C2555">
              <w:rPr>
                <w:rFonts w:ascii="Arial" w:hAnsi="Arial" w:cs="Arial"/>
                <w:color w:val="333333"/>
                <w:spacing w:val="-1"/>
                <w:w w:val="105"/>
                <w:sz w:val="24"/>
                <w:szCs w:val="24"/>
              </w:rPr>
              <w:t>Cardiac</w:t>
            </w:r>
            <w:r w:rsidRPr="006C2555">
              <w:rPr>
                <w:rFonts w:ascii="Arial" w:hAnsi="Arial" w:cs="Arial"/>
                <w:color w:val="333333"/>
                <w:spacing w:val="-16"/>
                <w:w w:val="105"/>
                <w:sz w:val="24"/>
                <w:szCs w:val="24"/>
              </w:rPr>
              <w:t xml:space="preserve"> </w:t>
            </w:r>
            <w:r w:rsidRPr="006C2555">
              <w:rPr>
                <w:rFonts w:ascii="Arial" w:hAnsi="Arial" w:cs="Arial"/>
                <w:color w:val="333333"/>
                <w:spacing w:val="-1"/>
                <w:w w:val="105"/>
                <w:sz w:val="24"/>
                <w:szCs w:val="24"/>
              </w:rPr>
              <w:t>or</w:t>
            </w:r>
            <w:r w:rsidRPr="006C2555">
              <w:rPr>
                <w:rFonts w:ascii="Arial" w:hAnsi="Arial" w:cs="Arial"/>
                <w:color w:val="333333"/>
                <w:spacing w:val="-16"/>
                <w:w w:val="105"/>
                <w:sz w:val="24"/>
                <w:szCs w:val="24"/>
              </w:rPr>
              <w:t xml:space="preserve"> </w:t>
            </w:r>
            <w:r w:rsidRPr="006C2555">
              <w:rPr>
                <w:rFonts w:ascii="Arial" w:hAnsi="Arial" w:cs="Arial"/>
                <w:color w:val="333333"/>
                <w:w w:val="105"/>
                <w:sz w:val="24"/>
                <w:szCs w:val="24"/>
              </w:rPr>
              <w:t>respiratory</w:t>
            </w:r>
            <w:r w:rsidRPr="006C2555">
              <w:rPr>
                <w:rFonts w:ascii="Arial" w:hAnsi="Arial" w:cs="Arial"/>
                <w:color w:val="333333"/>
                <w:spacing w:val="-17"/>
                <w:w w:val="105"/>
                <w:sz w:val="24"/>
                <w:szCs w:val="24"/>
              </w:rPr>
              <w:t xml:space="preserve"> </w:t>
            </w:r>
            <w:r w:rsidRPr="006C2555">
              <w:rPr>
                <w:rFonts w:ascii="Arial" w:hAnsi="Arial" w:cs="Arial"/>
                <w:color w:val="333333"/>
                <w:spacing w:val="-1"/>
                <w:w w:val="105"/>
                <w:sz w:val="24"/>
                <w:szCs w:val="24"/>
              </w:rPr>
              <w:t>arrest</w:t>
            </w:r>
          </w:p>
          <w:p w14:paraId="571E9B42" w14:textId="77777777" w:rsidR="00A4629F" w:rsidRPr="006C2555" w:rsidRDefault="00A4629F" w:rsidP="00A4629F">
            <w:pPr>
              <w:pStyle w:val="TableParagraph"/>
              <w:spacing w:before="63" w:line="309" w:lineRule="auto"/>
              <w:ind w:left="323" w:right="538"/>
              <w:rPr>
                <w:rFonts w:ascii="Arial" w:eastAsia="Arial" w:hAnsi="Arial" w:cs="Arial"/>
                <w:sz w:val="24"/>
                <w:szCs w:val="24"/>
              </w:rPr>
            </w:pPr>
            <w:r w:rsidRPr="006C2555">
              <w:rPr>
                <w:rFonts w:ascii="Arial" w:hAnsi="Arial" w:cs="Arial"/>
                <w:color w:val="333333"/>
                <w:spacing w:val="-1"/>
                <w:w w:val="105"/>
                <w:sz w:val="24"/>
                <w:szCs w:val="24"/>
              </w:rPr>
              <w:t>ANNOUNCEMENT:</w:t>
            </w:r>
            <w:r w:rsidRPr="006C2555">
              <w:rPr>
                <w:rFonts w:ascii="Arial" w:hAnsi="Arial" w:cs="Arial"/>
                <w:color w:val="333333"/>
                <w:spacing w:val="-15"/>
                <w:w w:val="105"/>
                <w:sz w:val="24"/>
                <w:szCs w:val="24"/>
              </w:rPr>
              <w:t xml:space="preserve"> </w:t>
            </w:r>
            <w:r w:rsidRPr="006C2555">
              <w:rPr>
                <w:rFonts w:ascii="Arial" w:hAnsi="Arial" w:cs="Arial"/>
                <w:color w:val="333333"/>
                <w:spacing w:val="-1"/>
                <w:w w:val="105"/>
                <w:sz w:val="24"/>
                <w:szCs w:val="24"/>
              </w:rPr>
              <w:t>"Code</w:t>
            </w:r>
            <w:r w:rsidRPr="006C2555">
              <w:rPr>
                <w:rFonts w:ascii="Arial" w:hAnsi="Arial" w:cs="Arial"/>
                <w:color w:val="333333"/>
                <w:spacing w:val="-16"/>
                <w:w w:val="105"/>
                <w:sz w:val="24"/>
                <w:szCs w:val="24"/>
              </w:rPr>
              <w:t xml:space="preserve"> </w:t>
            </w:r>
            <w:r w:rsidRPr="006C2555">
              <w:rPr>
                <w:rFonts w:ascii="Arial" w:hAnsi="Arial" w:cs="Arial"/>
                <w:color w:val="333333"/>
                <w:spacing w:val="-1"/>
                <w:w w:val="105"/>
                <w:sz w:val="24"/>
                <w:szCs w:val="24"/>
              </w:rPr>
              <w:t>Blue</w:t>
            </w:r>
            <w:r w:rsidRPr="006C2555">
              <w:rPr>
                <w:rFonts w:ascii="Arial" w:hAnsi="Arial" w:cs="Arial"/>
                <w:color w:val="333333"/>
                <w:spacing w:val="-17"/>
                <w:w w:val="105"/>
                <w:sz w:val="24"/>
                <w:szCs w:val="24"/>
              </w:rPr>
              <w:t xml:space="preserve"> </w:t>
            </w:r>
            <w:r w:rsidRPr="006C2555">
              <w:rPr>
                <w:rFonts w:ascii="Arial" w:hAnsi="Arial" w:cs="Arial"/>
                <w:color w:val="333333"/>
                <w:w w:val="105"/>
                <w:sz w:val="24"/>
                <w:szCs w:val="24"/>
              </w:rPr>
              <w:t>(Adult,</w:t>
            </w:r>
            <w:r w:rsidRPr="006C2555">
              <w:rPr>
                <w:rFonts w:ascii="Arial" w:hAnsi="Arial" w:cs="Arial"/>
                <w:color w:val="333333"/>
                <w:spacing w:val="-18"/>
                <w:w w:val="105"/>
                <w:sz w:val="24"/>
                <w:szCs w:val="24"/>
              </w:rPr>
              <w:t xml:space="preserve"> </w:t>
            </w:r>
            <w:r w:rsidRPr="006C2555">
              <w:rPr>
                <w:rFonts w:ascii="Arial" w:hAnsi="Arial" w:cs="Arial"/>
                <w:color w:val="333333"/>
                <w:w w:val="105"/>
                <w:sz w:val="24"/>
                <w:szCs w:val="24"/>
              </w:rPr>
              <w:t>Maternity,</w:t>
            </w:r>
            <w:r w:rsidRPr="006C2555">
              <w:rPr>
                <w:rFonts w:ascii="Arial" w:hAnsi="Arial" w:cs="Arial"/>
                <w:color w:val="333333"/>
                <w:spacing w:val="-17"/>
                <w:w w:val="105"/>
                <w:sz w:val="24"/>
                <w:szCs w:val="24"/>
              </w:rPr>
              <w:t xml:space="preserve"> </w:t>
            </w:r>
            <w:r w:rsidRPr="006C2555">
              <w:rPr>
                <w:rFonts w:ascii="Arial" w:hAnsi="Arial" w:cs="Arial"/>
                <w:color w:val="333333"/>
                <w:spacing w:val="-1"/>
                <w:w w:val="105"/>
                <w:sz w:val="24"/>
                <w:szCs w:val="24"/>
              </w:rPr>
              <w:t>Neonate,</w:t>
            </w:r>
            <w:r w:rsidRPr="006C2555">
              <w:rPr>
                <w:rFonts w:ascii="Arial" w:hAnsi="Arial" w:cs="Arial"/>
                <w:color w:val="333333"/>
                <w:spacing w:val="-17"/>
                <w:w w:val="105"/>
                <w:sz w:val="24"/>
                <w:szCs w:val="24"/>
              </w:rPr>
              <w:t xml:space="preserve"> </w:t>
            </w:r>
            <w:r w:rsidRPr="006C2555">
              <w:rPr>
                <w:rFonts w:ascii="Arial" w:hAnsi="Arial" w:cs="Arial"/>
                <w:color w:val="333333"/>
                <w:spacing w:val="-1"/>
                <w:w w:val="105"/>
                <w:sz w:val="24"/>
                <w:szCs w:val="24"/>
              </w:rPr>
              <w:t>Pediatric,</w:t>
            </w:r>
            <w:r w:rsidRPr="006C2555">
              <w:rPr>
                <w:rFonts w:ascii="Arial" w:hAnsi="Arial" w:cs="Arial"/>
                <w:color w:val="333333"/>
                <w:spacing w:val="-16"/>
                <w:w w:val="105"/>
                <w:sz w:val="24"/>
                <w:szCs w:val="24"/>
              </w:rPr>
              <w:t xml:space="preserve"> </w:t>
            </w:r>
            <w:r w:rsidRPr="006C2555">
              <w:rPr>
                <w:rFonts w:ascii="Arial" w:hAnsi="Arial" w:cs="Arial"/>
                <w:color w:val="333333"/>
                <w:spacing w:val="-1"/>
                <w:w w:val="105"/>
                <w:sz w:val="24"/>
                <w:szCs w:val="24"/>
              </w:rPr>
              <w:t>or</w:t>
            </w:r>
            <w:r w:rsidRPr="006C2555">
              <w:rPr>
                <w:rFonts w:ascii="Arial" w:hAnsi="Arial" w:cs="Arial"/>
                <w:color w:val="333333"/>
                <w:spacing w:val="25"/>
                <w:w w:val="103"/>
                <w:sz w:val="24"/>
                <w:szCs w:val="24"/>
              </w:rPr>
              <w:t xml:space="preserve"> </w:t>
            </w:r>
            <w:r w:rsidRPr="006C2555">
              <w:rPr>
                <w:rFonts w:ascii="Arial" w:hAnsi="Arial" w:cs="Arial"/>
                <w:color w:val="333333"/>
                <w:spacing w:val="-1"/>
                <w:w w:val="105"/>
                <w:sz w:val="24"/>
                <w:szCs w:val="24"/>
              </w:rPr>
              <w:t>V.A.D.)</w:t>
            </w:r>
            <w:r w:rsidRPr="006C2555">
              <w:rPr>
                <w:rFonts w:ascii="Arial" w:hAnsi="Arial" w:cs="Arial"/>
                <w:color w:val="333333"/>
                <w:spacing w:val="-14"/>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14"/>
                <w:w w:val="105"/>
                <w:sz w:val="24"/>
                <w:szCs w:val="24"/>
              </w:rPr>
              <w:t xml:space="preserve"> </w:t>
            </w:r>
            <w:r w:rsidRPr="006C2555">
              <w:rPr>
                <w:rFonts w:ascii="Arial" w:hAnsi="Arial" w:cs="Arial"/>
                <w:i/>
                <w:color w:val="333333"/>
                <w:spacing w:val="-1"/>
                <w:w w:val="105"/>
                <w:sz w:val="24"/>
                <w:szCs w:val="24"/>
              </w:rPr>
              <w:t>location"</w:t>
            </w:r>
          </w:p>
        </w:tc>
      </w:tr>
      <w:tr w:rsidR="00A4629F" w:rsidRPr="006C2555" w14:paraId="3A0683DC" w14:textId="77777777" w:rsidTr="00A4629F">
        <w:trPr>
          <w:trHeight w:hRule="exact" w:val="1416"/>
        </w:trPr>
        <w:tc>
          <w:tcPr>
            <w:tcW w:w="2424" w:type="dxa"/>
            <w:tcBorders>
              <w:top w:val="single" w:sz="5" w:space="0" w:color="C3B67A"/>
              <w:left w:val="single" w:sz="5" w:space="0" w:color="C3B67A"/>
              <w:bottom w:val="single" w:sz="5" w:space="0" w:color="C3B67A"/>
              <w:right w:val="single" w:sz="5" w:space="0" w:color="C3B67A"/>
            </w:tcBorders>
          </w:tcPr>
          <w:p w14:paraId="7885ED7D" w14:textId="77777777" w:rsidR="00A4629F" w:rsidRPr="006C2555" w:rsidRDefault="00A4629F" w:rsidP="00A4629F">
            <w:pPr>
              <w:pStyle w:val="TableParagraph"/>
              <w:spacing w:before="72"/>
              <w:ind w:left="323"/>
              <w:rPr>
                <w:rFonts w:ascii="Arial" w:eastAsia="Arial" w:hAnsi="Arial" w:cs="Arial"/>
                <w:sz w:val="24"/>
                <w:szCs w:val="24"/>
              </w:rPr>
            </w:pPr>
            <w:commentRangeStart w:id="106"/>
            <w:r w:rsidRPr="006C2555">
              <w:rPr>
                <w:rFonts w:ascii="Arial" w:hAnsi="Arial" w:cs="Arial"/>
                <w:b/>
                <w:color w:val="333333"/>
                <w:spacing w:val="-1"/>
                <w:w w:val="105"/>
                <w:sz w:val="24"/>
                <w:szCs w:val="24"/>
              </w:rPr>
              <w:t>CODE</w:t>
            </w:r>
            <w:r w:rsidRPr="006C2555">
              <w:rPr>
                <w:rFonts w:ascii="Arial" w:hAnsi="Arial" w:cs="Arial"/>
                <w:b/>
                <w:color w:val="333333"/>
                <w:spacing w:val="-24"/>
                <w:w w:val="105"/>
                <w:sz w:val="24"/>
                <w:szCs w:val="24"/>
              </w:rPr>
              <w:t xml:space="preserve"> </w:t>
            </w:r>
            <w:r w:rsidRPr="006C2555">
              <w:rPr>
                <w:rFonts w:ascii="Arial" w:hAnsi="Arial" w:cs="Arial"/>
                <w:b/>
                <w:color w:val="333333"/>
                <w:spacing w:val="-1"/>
                <w:w w:val="105"/>
                <w:sz w:val="24"/>
                <w:szCs w:val="24"/>
              </w:rPr>
              <w:t>GRAY</w:t>
            </w:r>
            <w:commentRangeEnd w:id="106"/>
            <w:r w:rsidR="0025616F">
              <w:rPr>
                <w:rStyle w:val="CommentReference"/>
              </w:rPr>
              <w:commentReference w:id="106"/>
            </w:r>
          </w:p>
        </w:tc>
        <w:tc>
          <w:tcPr>
            <w:tcW w:w="8100" w:type="dxa"/>
            <w:gridSpan w:val="2"/>
            <w:tcBorders>
              <w:top w:val="single" w:sz="5" w:space="0" w:color="C3B67A"/>
              <w:left w:val="single" w:sz="5" w:space="0" w:color="C3B67A"/>
              <w:bottom w:val="single" w:sz="5" w:space="0" w:color="C3B67A"/>
              <w:right w:val="single" w:sz="5" w:space="0" w:color="C3B67A"/>
            </w:tcBorders>
          </w:tcPr>
          <w:p w14:paraId="44F4D2AA" w14:textId="77777777" w:rsidR="00A4629F" w:rsidRPr="006C2555" w:rsidRDefault="00A4629F" w:rsidP="00A4629F">
            <w:pPr>
              <w:pStyle w:val="TableParagraph"/>
              <w:spacing w:before="72" w:line="309" w:lineRule="auto"/>
              <w:ind w:left="323" w:right="320"/>
              <w:rPr>
                <w:rFonts w:ascii="Arial" w:eastAsia="Arial" w:hAnsi="Arial" w:cs="Arial"/>
                <w:sz w:val="24"/>
                <w:szCs w:val="24"/>
              </w:rPr>
            </w:pPr>
            <w:r w:rsidRPr="006C2555">
              <w:rPr>
                <w:rFonts w:ascii="Arial" w:hAnsi="Arial" w:cs="Arial"/>
                <w:color w:val="333333"/>
                <w:spacing w:val="-1"/>
                <w:w w:val="105"/>
                <w:sz w:val="24"/>
                <w:szCs w:val="24"/>
              </w:rPr>
              <w:t>Combative</w:t>
            </w:r>
            <w:r w:rsidRPr="006C2555">
              <w:rPr>
                <w:rFonts w:ascii="Arial" w:hAnsi="Arial" w:cs="Arial"/>
                <w:color w:val="333333"/>
                <w:spacing w:val="-18"/>
                <w:w w:val="105"/>
                <w:sz w:val="24"/>
                <w:szCs w:val="24"/>
              </w:rPr>
              <w:t xml:space="preserve"> </w:t>
            </w:r>
            <w:r w:rsidRPr="006C2555">
              <w:rPr>
                <w:rFonts w:ascii="Arial" w:hAnsi="Arial" w:cs="Arial"/>
                <w:color w:val="333333"/>
                <w:spacing w:val="-1"/>
                <w:w w:val="105"/>
                <w:sz w:val="24"/>
                <w:szCs w:val="24"/>
              </w:rPr>
              <w:t>Person</w:t>
            </w:r>
            <w:r w:rsidRPr="006C2555">
              <w:rPr>
                <w:rFonts w:ascii="Arial" w:hAnsi="Arial" w:cs="Arial"/>
                <w:color w:val="333333"/>
                <w:spacing w:val="-17"/>
                <w:w w:val="105"/>
                <w:sz w:val="24"/>
                <w:szCs w:val="24"/>
              </w:rPr>
              <w:t xml:space="preserve"> </w:t>
            </w:r>
            <w:r w:rsidRPr="006C2555">
              <w:rPr>
                <w:rFonts w:ascii="Arial" w:hAnsi="Arial" w:cs="Arial"/>
                <w:color w:val="333333"/>
                <w:w w:val="105"/>
                <w:sz w:val="24"/>
                <w:szCs w:val="24"/>
              </w:rPr>
              <w:t>(aggressive,</w:t>
            </w:r>
            <w:r w:rsidRPr="006C2555">
              <w:rPr>
                <w:rFonts w:ascii="Arial" w:hAnsi="Arial" w:cs="Arial"/>
                <w:color w:val="333333"/>
                <w:spacing w:val="-19"/>
                <w:w w:val="105"/>
                <w:sz w:val="24"/>
                <w:szCs w:val="24"/>
              </w:rPr>
              <w:t xml:space="preserve"> </w:t>
            </w:r>
            <w:r w:rsidRPr="006C2555">
              <w:rPr>
                <w:rFonts w:ascii="Arial" w:hAnsi="Arial" w:cs="Arial"/>
                <w:color w:val="333333"/>
                <w:spacing w:val="-1"/>
                <w:w w:val="105"/>
                <w:sz w:val="24"/>
                <w:szCs w:val="24"/>
              </w:rPr>
              <w:t>hostile,</w:t>
            </w:r>
            <w:r w:rsidRPr="006C2555">
              <w:rPr>
                <w:rFonts w:ascii="Arial" w:hAnsi="Arial" w:cs="Arial"/>
                <w:color w:val="333333"/>
                <w:spacing w:val="-18"/>
                <w:w w:val="105"/>
                <w:sz w:val="24"/>
                <w:szCs w:val="24"/>
              </w:rPr>
              <w:t xml:space="preserve"> </w:t>
            </w:r>
            <w:r w:rsidRPr="006C2555">
              <w:rPr>
                <w:rFonts w:ascii="Arial" w:hAnsi="Arial" w:cs="Arial"/>
                <w:color w:val="333333"/>
                <w:w w:val="105"/>
                <w:sz w:val="24"/>
                <w:szCs w:val="24"/>
              </w:rPr>
              <w:t>combative</w:t>
            </w:r>
            <w:r w:rsidRPr="006C2555">
              <w:rPr>
                <w:rFonts w:ascii="Arial" w:hAnsi="Arial" w:cs="Arial"/>
                <w:color w:val="333333"/>
                <w:spacing w:val="-18"/>
                <w:w w:val="105"/>
                <w:sz w:val="24"/>
                <w:szCs w:val="24"/>
              </w:rPr>
              <w:t xml:space="preserve"> </w:t>
            </w:r>
            <w:r w:rsidRPr="006C2555">
              <w:rPr>
                <w:rFonts w:ascii="Arial" w:hAnsi="Arial" w:cs="Arial"/>
                <w:color w:val="333333"/>
                <w:spacing w:val="-1"/>
                <w:w w:val="105"/>
                <w:sz w:val="24"/>
                <w:szCs w:val="24"/>
              </w:rPr>
              <w:t>or</w:t>
            </w:r>
            <w:r w:rsidRPr="006C2555">
              <w:rPr>
                <w:rFonts w:ascii="Arial" w:hAnsi="Arial" w:cs="Arial"/>
                <w:color w:val="333333"/>
                <w:spacing w:val="-19"/>
                <w:w w:val="105"/>
                <w:sz w:val="24"/>
                <w:szCs w:val="24"/>
              </w:rPr>
              <w:t xml:space="preserve"> </w:t>
            </w:r>
            <w:r w:rsidRPr="006C2555">
              <w:rPr>
                <w:rFonts w:ascii="Arial" w:hAnsi="Arial" w:cs="Arial"/>
                <w:color w:val="333333"/>
                <w:spacing w:val="-1"/>
                <w:w w:val="105"/>
                <w:sz w:val="24"/>
                <w:szCs w:val="24"/>
              </w:rPr>
              <w:t>potentially</w:t>
            </w:r>
            <w:r w:rsidRPr="006C2555">
              <w:rPr>
                <w:rFonts w:ascii="Arial" w:hAnsi="Arial" w:cs="Arial"/>
                <w:color w:val="333333"/>
                <w:spacing w:val="-18"/>
                <w:w w:val="105"/>
                <w:sz w:val="24"/>
                <w:szCs w:val="24"/>
              </w:rPr>
              <w:t xml:space="preserve"> </w:t>
            </w:r>
            <w:r w:rsidRPr="006C2555">
              <w:rPr>
                <w:rFonts w:ascii="Arial" w:hAnsi="Arial" w:cs="Arial"/>
                <w:color w:val="333333"/>
                <w:w w:val="105"/>
                <w:sz w:val="24"/>
                <w:szCs w:val="24"/>
              </w:rPr>
              <w:t>combative</w:t>
            </w:r>
            <w:r w:rsidRPr="006C2555">
              <w:rPr>
                <w:rFonts w:ascii="Arial" w:hAnsi="Arial" w:cs="Arial"/>
                <w:color w:val="333333"/>
                <w:spacing w:val="26"/>
                <w:w w:val="103"/>
                <w:sz w:val="24"/>
                <w:szCs w:val="24"/>
              </w:rPr>
              <w:t xml:space="preserve"> </w:t>
            </w:r>
            <w:r w:rsidRPr="006C2555">
              <w:rPr>
                <w:rFonts w:ascii="Arial" w:hAnsi="Arial" w:cs="Arial"/>
                <w:color w:val="333333"/>
                <w:spacing w:val="-1"/>
                <w:w w:val="105"/>
                <w:sz w:val="24"/>
                <w:szCs w:val="24"/>
              </w:rPr>
              <w:t>persons)</w:t>
            </w:r>
          </w:p>
          <w:p w14:paraId="7F42A024" w14:textId="77777777" w:rsidR="00A4629F" w:rsidRPr="006C2555" w:rsidRDefault="00A4629F" w:rsidP="00A4629F">
            <w:pPr>
              <w:pStyle w:val="TableParagraph"/>
              <w:spacing w:before="1"/>
              <w:ind w:left="323"/>
              <w:rPr>
                <w:rFonts w:ascii="Arial" w:eastAsia="Arial" w:hAnsi="Arial" w:cs="Arial"/>
                <w:sz w:val="24"/>
                <w:szCs w:val="24"/>
              </w:rPr>
            </w:pPr>
            <w:r w:rsidRPr="006C2555">
              <w:rPr>
                <w:rFonts w:ascii="Arial" w:hAnsi="Arial" w:cs="Arial"/>
                <w:color w:val="333333"/>
                <w:spacing w:val="-1"/>
                <w:w w:val="105"/>
                <w:sz w:val="24"/>
                <w:szCs w:val="24"/>
              </w:rPr>
              <w:t>ANNOUNCEMENT:</w:t>
            </w:r>
            <w:r w:rsidRPr="006C2555">
              <w:rPr>
                <w:rFonts w:ascii="Arial" w:hAnsi="Arial" w:cs="Arial"/>
                <w:color w:val="333333"/>
                <w:spacing w:val="-16"/>
                <w:w w:val="105"/>
                <w:sz w:val="24"/>
                <w:szCs w:val="24"/>
              </w:rPr>
              <w:t xml:space="preserve"> </w:t>
            </w:r>
            <w:r w:rsidRPr="006C2555">
              <w:rPr>
                <w:rFonts w:ascii="Arial" w:hAnsi="Arial" w:cs="Arial"/>
                <w:color w:val="333333"/>
                <w:spacing w:val="-1"/>
                <w:w w:val="105"/>
                <w:sz w:val="24"/>
                <w:szCs w:val="24"/>
              </w:rPr>
              <w:t>"Code</w:t>
            </w:r>
            <w:r w:rsidRPr="006C2555">
              <w:rPr>
                <w:rFonts w:ascii="Arial" w:hAnsi="Arial" w:cs="Arial"/>
                <w:color w:val="333333"/>
                <w:spacing w:val="-16"/>
                <w:w w:val="105"/>
                <w:sz w:val="24"/>
                <w:szCs w:val="24"/>
              </w:rPr>
              <w:t xml:space="preserve"> </w:t>
            </w:r>
            <w:r w:rsidRPr="006C2555">
              <w:rPr>
                <w:rFonts w:ascii="Arial" w:hAnsi="Arial" w:cs="Arial"/>
                <w:color w:val="333333"/>
                <w:spacing w:val="-1"/>
                <w:w w:val="105"/>
                <w:sz w:val="24"/>
                <w:szCs w:val="24"/>
              </w:rPr>
              <w:t>Gray</w:t>
            </w:r>
            <w:r w:rsidRPr="006C2555">
              <w:rPr>
                <w:rFonts w:ascii="Arial" w:hAnsi="Arial" w:cs="Arial"/>
                <w:color w:val="333333"/>
                <w:spacing w:val="-17"/>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16"/>
                <w:w w:val="105"/>
                <w:sz w:val="24"/>
                <w:szCs w:val="24"/>
              </w:rPr>
              <w:t xml:space="preserve"> </w:t>
            </w:r>
            <w:r w:rsidRPr="006C2555">
              <w:rPr>
                <w:rFonts w:ascii="Arial" w:hAnsi="Arial" w:cs="Arial"/>
                <w:i/>
                <w:color w:val="333333"/>
                <w:spacing w:val="-1"/>
                <w:w w:val="105"/>
                <w:sz w:val="24"/>
                <w:szCs w:val="24"/>
              </w:rPr>
              <w:t>location"</w:t>
            </w:r>
          </w:p>
        </w:tc>
      </w:tr>
      <w:tr w:rsidR="00A4629F" w:rsidRPr="006C2555" w14:paraId="2E571A78" w14:textId="77777777" w:rsidTr="00A4629F">
        <w:trPr>
          <w:trHeight w:hRule="exact" w:val="1443"/>
        </w:trPr>
        <w:tc>
          <w:tcPr>
            <w:tcW w:w="2424" w:type="dxa"/>
            <w:tcBorders>
              <w:top w:val="single" w:sz="5" w:space="0" w:color="C3B67A"/>
              <w:left w:val="single" w:sz="5" w:space="0" w:color="C3B67A"/>
              <w:bottom w:val="single" w:sz="5" w:space="0" w:color="C3B67A"/>
              <w:right w:val="single" w:sz="5" w:space="0" w:color="C3B67A"/>
            </w:tcBorders>
          </w:tcPr>
          <w:p w14:paraId="26FD4F4A" w14:textId="77777777" w:rsidR="00A4629F" w:rsidRPr="006C2555" w:rsidRDefault="00A4629F" w:rsidP="00A4629F">
            <w:pPr>
              <w:pStyle w:val="TableParagraph"/>
              <w:spacing w:before="72" w:line="309" w:lineRule="auto"/>
              <w:ind w:left="323" w:right="502"/>
              <w:rPr>
                <w:rFonts w:ascii="Arial" w:eastAsia="Arial" w:hAnsi="Arial" w:cs="Arial"/>
                <w:sz w:val="24"/>
                <w:szCs w:val="24"/>
              </w:rPr>
            </w:pPr>
            <w:r w:rsidRPr="006C2555">
              <w:rPr>
                <w:rFonts w:ascii="Arial" w:hAnsi="Arial" w:cs="Arial"/>
                <w:b/>
                <w:color w:val="333333"/>
                <w:spacing w:val="-1"/>
                <w:w w:val="105"/>
                <w:sz w:val="24"/>
                <w:szCs w:val="24"/>
              </w:rPr>
              <w:t>CODE</w:t>
            </w:r>
            <w:r w:rsidRPr="006C2555">
              <w:rPr>
                <w:rFonts w:ascii="Arial" w:hAnsi="Arial" w:cs="Arial"/>
                <w:b/>
                <w:color w:val="333333"/>
                <w:spacing w:val="19"/>
                <w:w w:val="103"/>
                <w:sz w:val="24"/>
                <w:szCs w:val="24"/>
              </w:rPr>
              <w:t xml:space="preserve"> </w:t>
            </w:r>
            <w:r w:rsidRPr="006C2555">
              <w:rPr>
                <w:rFonts w:ascii="Arial" w:hAnsi="Arial" w:cs="Arial"/>
                <w:b/>
                <w:color w:val="333333"/>
                <w:spacing w:val="-1"/>
                <w:sz w:val="24"/>
                <w:szCs w:val="24"/>
              </w:rPr>
              <w:t>ORANGE</w:t>
            </w:r>
          </w:p>
        </w:tc>
        <w:tc>
          <w:tcPr>
            <w:tcW w:w="8100" w:type="dxa"/>
            <w:gridSpan w:val="2"/>
            <w:tcBorders>
              <w:top w:val="single" w:sz="5" w:space="0" w:color="C3B67A"/>
              <w:left w:val="single" w:sz="5" w:space="0" w:color="C3B67A"/>
              <w:bottom w:val="single" w:sz="5" w:space="0" w:color="C3B67A"/>
              <w:right w:val="single" w:sz="5" w:space="0" w:color="C3B67A"/>
            </w:tcBorders>
          </w:tcPr>
          <w:p w14:paraId="5ED77E7B" w14:textId="77777777" w:rsidR="00A4629F" w:rsidRPr="006C2555" w:rsidRDefault="00A4629F" w:rsidP="00A4629F">
            <w:pPr>
              <w:pStyle w:val="TableParagraph"/>
              <w:spacing w:before="72"/>
              <w:ind w:left="323"/>
              <w:rPr>
                <w:rFonts w:ascii="Arial" w:eastAsia="Arial" w:hAnsi="Arial" w:cs="Arial"/>
                <w:sz w:val="24"/>
                <w:szCs w:val="24"/>
              </w:rPr>
            </w:pPr>
            <w:r w:rsidRPr="006C2555">
              <w:rPr>
                <w:rFonts w:ascii="Arial" w:hAnsi="Arial" w:cs="Arial"/>
                <w:color w:val="333333"/>
                <w:spacing w:val="-1"/>
                <w:w w:val="105"/>
                <w:sz w:val="24"/>
                <w:szCs w:val="24"/>
              </w:rPr>
              <w:t>Hazardous</w:t>
            </w:r>
            <w:r w:rsidRPr="006C2555">
              <w:rPr>
                <w:rFonts w:ascii="Arial" w:hAnsi="Arial" w:cs="Arial"/>
                <w:color w:val="333333"/>
                <w:spacing w:val="-28"/>
                <w:w w:val="105"/>
                <w:sz w:val="24"/>
                <w:szCs w:val="24"/>
              </w:rPr>
              <w:t xml:space="preserve"> </w:t>
            </w:r>
            <w:r w:rsidRPr="006C2555">
              <w:rPr>
                <w:rFonts w:ascii="Arial" w:hAnsi="Arial" w:cs="Arial"/>
                <w:color w:val="333333"/>
                <w:w w:val="105"/>
                <w:sz w:val="24"/>
                <w:szCs w:val="24"/>
              </w:rPr>
              <w:t>Material</w:t>
            </w:r>
            <w:r w:rsidRPr="006C2555">
              <w:rPr>
                <w:rFonts w:ascii="Arial" w:hAnsi="Arial" w:cs="Arial"/>
                <w:color w:val="333333"/>
                <w:spacing w:val="-29"/>
                <w:w w:val="105"/>
                <w:sz w:val="24"/>
                <w:szCs w:val="24"/>
              </w:rPr>
              <w:t xml:space="preserve"> </w:t>
            </w:r>
            <w:r w:rsidRPr="006C2555">
              <w:rPr>
                <w:rFonts w:ascii="Arial" w:hAnsi="Arial" w:cs="Arial"/>
                <w:color w:val="333333"/>
                <w:spacing w:val="-1"/>
                <w:w w:val="105"/>
                <w:sz w:val="24"/>
                <w:szCs w:val="24"/>
              </w:rPr>
              <w:t>Spill/Release</w:t>
            </w:r>
          </w:p>
          <w:p w14:paraId="0C1C2228" w14:textId="77777777" w:rsidR="00A4629F" w:rsidRPr="006C2555" w:rsidRDefault="00A4629F" w:rsidP="00A4629F">
            <w:pPr>
              <w:pStyle w:val="TableParagraph"/>
              <w:spacing w:before="63"/>
              <w:ind w:left="323"/>
              <w:rPr>
                <w:rFonts w:ascii="Arial" w:eastAsia="Arial" w:hAnsi="Arial" w:cs="Arial"/>
                <w:sz w:val="24"/>
                <w:szCs w:val="24"/>
              </w:rPr>
            </w:pPr>
            <w:r w:rsidRPr="006C2555">
              <w:rPr>
                <w:rFonts w:ascii="Arial" w:hAnsi="Arial" w:cs="Arial"/>
                <w:color w:val="333333"/>
                <w:spacing w:val="-1"/>
                <w:w w:val="105"/>
                <w:sz w:val="24"/>
                <w:szCs w:val="24"/>
              </w:rPr>
              <w:t>ANNOUNCEMENT:</w:t>
            </w:r>
            <w:r w:rsidRPr="006C2555">
              <w:rPr>
                <w:rFonts w:ascii="Arial" w:hAnsi="Arial" w:cs="Arial"/>
                <w:color w:val="333333"/>
                <w:spacing w:val="-15"/>
                <w:w w:val="105"/>
                <w:sz w:val="24"/>
                <w:szCs w:val="24"/>
              </w:rPr>
              <w:t xml:space="preserve"> </w:t>
            </w:r>
            <w:r w:rsidRPr="006C2555">
              <w:rPr>
                <w:rFonts w:ascii="Arial" w:hAnsi="Arial" w:cs="Arial"/>
                <w:color w:val="333333"/>
                <w:spacing w:val="-1"/>
                <w:w w:val="105"/>
                <w:sz w:val="24"/>
                <w:szCs w:val="24"/>
              </w:rPr>
              <w:t>"Code</w:t>
            </w:r>
            <w:r w:rsidRPr="006C2555">
              <w:rPr>
                <w:rFonts w:ascii="Arial" w:hAnsi="Arial" w:cs="Arial"/>
                <w:color w:val="333333"/>
                <w:spacing w:val="-16"/>
                <w:w w:val="105"/>
                <w:sz w:val="24"/>
                <w:szCs w:val="24"/>
              </w:rPr>
              <w:t xml:space="preserve"> </w:t>
            </w:r>
            <w:r w:rsidRPr="006C2555">
              <w:rPr>
                <w:rFonts w:ascii="Arial" w:hAnsi="Arial" w:cs="Arial"/>
                <w:color w:val="333333"/>
                <w:spacing w:val="-1"/>
                <w:w w:val="105"/>
                <w:sz w:val="24"/>
                <w:szCs w:val="24"/>
              </w:rPr>
              <w:t>Orange</w:t>
            </w:r>
            <w:r w:rsidRPr="006C2555">
              <w:rPr>
                <w:rFonts w:ascii="Arial" w:hAnsi="Arial" w:cs="Arial"/>
                <w:color w:val="333333"/>
                <w:spacing w:val="-16"/>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18"/>
                <w:w w:val="105"/>
                <w:sz w:val="24"/>
                <w:szCs w:val="24"/>
              </w:rPr>
              <w:t xml:space="preserve"> </w:t>
            </w:r>
            <w:r w:rsidRPr="006C2555">
              <w:rPr>
                <w:rFonts w:ascii="Arial" w:hAnsi="Arial" w:cs="Arial"/>
                <w:color w:val="333333"/>
                <w:spacing w:val="-1"/>
                <w:w w:val="105"/>
                <w:sz w:val="24"/>
                <w:szCs w:val="24"/>
              </w:rPr>
              <w:t>Hazardous</w:t>
            </w:r>
            <w:r w:rsidRPr="006C2555">
              <w:rPr>
                <w:rFonts w:ascii="Arial" w:hAnsi="Arial" w:cs="Arial"/>
                <w:color w:val="333333"/>
                <w:spacing w:val="-17"/>
                <w:w w:val="105"/>
                <w:sz w:val="24"/>
                <w:szCs w:val="24"/>
              </w:rPr>
              <w:t xml:space="preserve"> </w:t>
            </w:r>
            <w:r w:rsidRPr="006C2555">
              <w:rPr>
                <w:rFonts w:ascii="Arial" w:hAnsi="Arial" w:cs="Arial"/>
                <w:color w:val="333333"/>
                <w:w w:val="105"/>
                <w:sz w:val="24"/>
                <w:szCs w:val="24"/>
              </w:rPr>
              <w:t>Materials</w:t>
            </w:r>
            <w:r w:rsidRPr="006C2555">
              <w:rPr>
                <w:rFonts w:ascii="Arial" w:hAnsi="Arial" w:cs="Arial"/>
                <w:color w:val="333333"/>
                <w:spacing w:val="-17"/>
                <w:w w:val="105"/>
                <w:sz w:val="24"/>
                <w:szCs w:val="24"/>
              </w:rPr>
              <w:t xml:space="preserve"> </w:t>
            </w:r>
            <w:r w:rsidRPr="006C2555">
              <w:rPr>
                <w:rFonts w:ascii="Arial" w:hAnsi="Arial" w:cs="Arial"/>
                <w:color w:val="333333"/>
                <w:spacing w:val="-1"/>
                <w:w w:val="105"/>
                <w:sz w:val="24"/>
                <w:szCs w:val="24"/>
              </w:rPr>
              <w:t>Spill/Release</w:t>
            </w:r>
            <w:r w:rsidRPr="006C2555">
              <w:rPr>
                <w:rFonts w:ascii="Arial" w:hAnsi="Arial" w:cs="Arial"/>
                <w:color w:val="333333"/>
                <w:spacing w:val="-15"/>
                <w:w w:val="105"/>
                <w:sz w:val="24"/>
                <w:szCs w:val="24"/>
              </w:rPr>
              <w:t xml:space="preserve"> </w:t>
            </w:r>
            <w:r w:rsidRPr="006C2555">
              <w:rPr>
                <w:rFonts w:ascii="Arial" w:hAnsi="Arial" w:cs="Arial"/>
                <w:color w:val="333333"/>
                <w:w w:val="105"/>
                <w:sz w:val="24"/>
                <w:szCs w:val="24"/>
              </w:rPr>
              <w:t xml:space="preserve">- </w:t>
            </w:r>
            <w:r w:rsidRPr="006C2555">
              <w:rPr>
                <w:rFonts w:ascii="Arial" w:hAnsi="Arial" w:cs="Arial"/>
                <w:i/>
                <w:color w:val="333333"/>
                <w:spacing w:val="-1"/>
                <w:w w:val="105"/>
                <w:sz w:val="24"/>
                <w:szCs w:val="24"/>
              </w:rPr>
              <w:t>location"</w:t>
            </w:r>
          </w:p>
        </w:tc>
      </w:tr>
      <w:tr w:rsidR="00A4629F" w:rsidRPr="006C2555" w14:paraId="39707EC6" w14:textId="77777777" w:rsidTr="00A4629F">
        <w:trPr>
          <w:trHeight w:hRule="exact" w:val="1704"/>
        </w:trPr>
        <w:tc>
          <w:tcPr>
            <w:tcW w:w="2424" w:type="dxa"/>
            <w:tcBorders>
              <w:top w:val="single" w:sz="5" w:space="0" w:color="C3B67A"/>
              <w:left w:val="single" w:sz="5" w:space="0" w:color="C3B67A"/>
              <w:bottom w:val="single" w:sz="5" w:space="0" w:color="C3B67A"/>
              <w:right w:val="single" w:sz="5" w:space="0" w:color="C3B67A"/>
            </w:tcBorders>
          </w:tcPr>
          <w:p w14:paraId="5E9F4170" w14:textId="77777777" w:rsidR="00A4629F" w:rsidRPr="006C2555" w:rsidRDefault="00A4629F" w:rsidP="00A4629F">
            <w:pPr>
              <w:pStyle w:val="TableParagraph"/>
              <w:spacing w:before="72"/>
              <w:ind w:left="323"/>
              <w:rPr>
                <w:rFonts w:ascii="Arial" w:eastAsia="Arial" w:hAnsi="Arial" w:cs="Arial"/>
                <w:sz w:val="24"/>
                <w:szCs w:val="24"/>
              </w:rPr>
            </w:pPr>
            <w:r w:rsidRPr="006C2555">
              <w:rPr>
                <w:rFonts w:ascii="Arial" w:hAnsi="Arial" w:cs="Arial"/>
                <w:b/>
                <w:color w:val="333333"/>
                <w:spacing w:val="-1"/>
                <w:w w:val="105"/>
                <w:sz w:val="24"/>
                <w:szCs w:val="24"/>
              </w:rPr>
              <w:t>CODE</w:t>
            </w:r>
            <w:r w:rsidRPr="006C2555">
              <w:rPr>
                <w:rFonts w:ascii="Arial" w:hAnsi="Arial" w:cs="Arial"/>
                <w:b/>
                <w:color w:val="333333"/>
                <w:spacing w:val="-22"/>
                <w:w w:val="105"/>
                <w:sz w:val="24"/>
                <w:szCs w:val="24"/>
              </w:rPr>
              <w:t xml:space="preserve"> </w:t>
            </w:r>
            <w:r w:rsidRPr="006C2555">
              <w:rPr>
                <w:rFonts w:ascii="Arial" w:hAnsi="Arial" w:cs="Arial"/>
                <w:b/>
                <w:color w:val="333333"/>
                <w:spacing w:val="-1"/>
                <w:w w:val="105"/>
                <w:sz w:val="24"/>
                <w:szCs w:val="24"/>
              </w:rPr>
              <w:t>PINK</w:t>
            </w:r>
          </w:p>
        </w:tc>
        <w:tc>
          <w:tcPr>
            <w:tcW w:w="8100" w:type="dxa"/>
            <w:gridSpan w:val="2"/>
            <w:tcBorders>
              <w:top w:val="single" w:sz="5" w:space="0" w:color="C3B67A"/>
              <w:left w:val="single" w:sz="5" w:space="0" w:color="C3B67A"/>
              <w:bottom w:val="single" w:sz="5" w:space="0" w:color="C3B67A"/>
              <w:right w:val="single" w:sz="5" w:space="0" w:color="C3B67A"/>
            </w:tcBorders>
          </w:tcPr>
          <w:p w14:paraId="1E9E4958" w14:textId="77777777" w:rsidR="00A4629F" w:rsidRPr="006C2555" w:rsidRDefault="00A4629F" w:rsidP="00A4629F">
            <w:pPr>
              <w:pStyle w:val="TableParagraph"/>
              <w:spacing w:before="72" w:line="309" w:lineRule="auto"/>
              <w:ind w:left="323" w:right="189"/>
              <w:rPr>
                <w:rFonts w:ascii="Arial" w:eastAsia="Arial" w:hAnsi="Arial" w:cs="Arial"/>
                <w:sz w:val="24"/>
                <w:szCs w:val="24"/>
              </w:rPr>
            </w:pPr>
            <w:r w:rsidRPr="006C2555">
              <w:rPr>
                <w:rFonts w:ascii="Arial" w:hAnsi="Arial" w:cs="Arial"/>
                <w:color w:val="333333"/>
                <w:spacing w:val="-1"/>
                <w:w w:val="105"/>
                <w:sz w:val="24"/>
                <w:szCs w:val="24"/>
              </w:rPr>
              <w:t>Infant</w:t>
            </w:r>
            <w:r w:rsidRPr="006C2555">
              <w:rPr>
                <w:rFonts w:ascii="Arial" w:hAnsi="Arial" w:cs="Arial"/>
                <w:color w:val="333333"/>
                <w:spacing w:val="-11"/>
                <w:w w:val="105"/>
                <w:sz w:val="24"/>
                <w:szCs w:val="24"/>
              </w:rPr>
              <w:t xml:space="preserve"> </w:t>
            </w:r>
            <w:r w:rsidRPr="006C2555">
              <w:rPr>
                <w:rFonts w:ascii="Arial" w:hAnsi="Arial" w:cs="Arial"/>
                <w:color w:val="333333"/>
                <w:w w:val="105"/>
                <w:sz w:val="24"/>
                <w:szCs w:val="24"/>
              </w:rPr>
              <w:t>Missing</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or</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Abducted</w:t>
            </w:r>
            <w:r w:rsidRPr="006C2555">
              <w:rPr>
                <w:rFonts w:ascii="Arial" w:hAnsi="Arial" w:cs="Arial"/>
                <w:color w:val="333333"/>
                <w:spacing w:val="-9"/>
                <w:w w:val="105"/>
                <w:sz w:val="24"/>
                <w:szCs w:val="24"/>
              </w:rPr>
              <w:t xml:space="preserve"> </w:t>
            </w:r>
            <w:r w:rsidRPr="006C2555">
              <w:rPr>
                <w:rFonts w:ascii="Arial" w:hAnsi="Arial" w:cs="Arial"/>
                <w:color w:val="333333"/>
                <w:w w:val="105"/>
                <w:sz w:val="24"/>
                <w:szCs w:val="24"/>
              </w:rPr>
              <w:t>(infants/children</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up</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to</w:t>
            </w:r>
            <w:r w:rsidRPr="006C2555">
              <w:rPr>
                <w:rFonts w:ascii="Arial" w:hAnsi="Arial" w:cs="Arial"/>
                <w:color w:val="333333"/>
                <w:spacing w:val="-11"/>
                <w:w w:val="105"/>
                <w:sz w:val="24"/>
                <w:szCs w:val="24"/>
              </w:rPr>
              <w:t xml:space="preserve"> </w:t>
            </w:r>
            <w:r w:rsidRPr="006C2555">
              <w:rPr>
                <w:rFonts w:ascii="Arial" w:hAnsi="Arial" w:cs="Arial"/>
                <w:color w:val="333333"/>
                <w:w w:val="105"/>
                <w:sz w:val="24"/>
                <w:szCs w:val="24"/>
              </w:rPr>
              <w:t>2</w:t>
            </w:r>
            <w:r w:rsidRPr="006C2555">
              <w:rPr>
                <w:rFonts w:ascii="Arial" w:hAnsi="Arial" w:cs="Arial"/>
                <w:color w:val="333333"/>
                <w:spacing w:val="-11"/>
                <w:w w:val="105"/>
                <w:sz w:val="24"/>
                <w:szCs w:val="24"/>
              </w:rPr>
              <w:t xml:space="preserve"> </w:t>
            </w:r>
            <w:r w:rsidRPr="006C2555">
              <w:rPr>
                <w:rFonts w:ascii="Arial" w:hAnsi="Arial" w:cs="Arial"/>
                <w:color w:val="333333"/>
                <w:w w:val="105"/>
                <w:sz w:val="24"/>
                <w:szCs w:val="24"/>
              </w:rPr>
              <w:t>years</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of</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age)</w:t>
            </w:r>
            <w:r w:rsidRPr="006C2555">
              <w:rPr>
                <w:rFonts w:ascii="Arial" w:hAnsi="Arial" w:cs="Arial"/>
                <w:color w:val="333333"/>
                <w:spacing w:val="26"/>
                <w:w w:val="103"/>
                <w:sz w:val="24"/>
                <w:szCs w:val="24"/>
              </w:rPr>
              <w:t xml:space="preserve"> </w:t>
            </w:r>
            <w:r w:rsidRPr="006C2555">
              <w:rPr>
                <w:rFonts w:ascii="Arial" w:hAnsi="Arial" w:cs="Arial"/>
                <w:color w:val="333333"/>
                <w:spacing w:val="-1"/>
                <w:w w:val="105"/>
                <w:sz w:val="24"/>
                <w:szCs w:val="24"/>
              </w:rPr>
              <w:t>ANNOUNCEMENT:</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"Code</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Pink</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last</w:t>
            </w:r>
            <w:r w:rsidRPr="006C2555">
              <w:rPr>
                <w:rFonts w:ascii="Arial" w:hAnsi="Arial" w:cs="Arial"/>
                <w:color w:val="333333"/>
                <w:spacing w:val="-15"/>
                <w:w w:val="105"/>
                <w:sz w:val="24"/>
                <w:szCs w:val="24"/>
              </w:rPr>
              <w:t xml:space="preserve"> </w:t>
            </w:r>
            <w:r w:rsidRPr="006C2555">
              <w:rPr>
                <w:rFonts w:ascii="Arial" w:hAnsi="Arial" w:cs="Arial"/>
                <w:color w:val="333333"/>
                <w:w w:val="105"/>
                <w:sz w:val="24"/>
                <w:szCs w:val="24"/>
              </w:rPr>
              <w:t>seen</w:t>
            </w:r>
            <w:r w:rsidRPr="006C2555">
              <w:rPr>
                <w:rFonts w:ascii="Arial" w:hAnsi="Arial" w:cs="Arial"/>
                <w:color w:val="333333"/>
                <w:spacing w:val="-14"/>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11"/>
                <w:w w:val="105"/>
                <w:sz w:val="24"/>
                <w:szCs w:val="24"/>
              </w:rPr>
              <w:t xml:space="preserve"> </w:t>
            </w:r>
            <w:r w:rsidRPr="006C2555">
              <w:rPr>
                <w:rFonts w:ascii="Arial" w:hAnsi="Arial" w:cs="Arial"/>
                <w:i/>
                <w:color w:val="333333"/>
                <w:spacing w:val="-1"/>
                <w:w w:val="105"/>
                <w:sz w:val="24"/>
                <w:szCs w:val="24"/>
              </w:rPr>
              <w:t>location</w:t>
            </w:r>
            <w:r w:rsidRPr="006C2555">
              <w:rPr>
                <w:rFonts w:ascii="Arial" w:hAnsi="Arial" w:cs="Arial"/>
                <w:i/>
                <w:color w:val="333333"/>
                <w:spacing w:val="-14"/>
                <w:w w:val="105"/>
                <w:sz w:val="24"/>
                <w:szCs w:val="24"/>
              </w:rPr>
              <w:t xml:space="preserve"> </w:t>
            </w:r>
            <w:r w:rsidRPr="006C2555">
              <w:rPr>
                <w:rFonts w:ascii="Arial" w:hAnsi="Arial" w:cs="Arial"/>
                <w:i/>
                <w:color w:val="333333"/>
                <w:spacing w:val="-1"/>
                <w:w w:val="105"/>
                <w:sz w:val="24"/>
                <w:szCs w:val="24"/>
              </w:rPr>
              <w:t>insert</w:t>
            </w:r>
            <w:r w:rsidRPr="006C2555">
              <w:rPr>
                <w:rFonts w:ascii="Arial" w:hAnsi="Arial" w:cs="Arial"/>
                <w:i/>
                <w:color w:val="333333"/>
                <w:spacing w:val="-14"/>
                <w:w w:val="105"/>
                <w:sz w:val="24"/>
                <w:szCs w:val="24"/>
              </w:rPr>
              <w:t xml:space="preserve"> </w:t>
            </w:r>
            <w:r w:rsidRPr="006C2555">
              <w:rPr>
                <w:rFonts w:ascii="Arial" w:hAnsi="Arial" w:cs="Arial"/>
                <w:i/>
                <w:color w:val="333333"/>
                <w:spacing w:val="-1"/>
                <w:w w:val="105"/>
                <w:sz w:val="24"/>
                <w:szCs w:val="24"/>
              </w:rPr>
              <w:t>description</w:t>
            </w:r>
            <w:r w:rsidRPr="006C2555">
              <w:rPr>
                <w:rFonts w:ascii="Arial" w:hAnsi="Arial" w:cs="Arial"/>
                <w:i/>
                <w:color w:val="333333"/>
                <w:spacing w:val="-13"/>
                <w:w w:val="105"/>
                <w:sz w:val="24"/>
                <w:szCs w:val="24"/>
              </w:rPr>
              <w:t xml:space="preserve"> </w:t>
            </w:r>
            <w:r w:rsidRPr="006C2555">
              <w:rPr>
                <w:rFonts w:ascii="Arial" w:hAnsi="Arial" w:cs="Arial"/>
                <w:i/>
                <w:color w:val="333333"/>
                <w:w w:val="105"/>
                <w:sz w:val="24"/>
                <w:szCs w:val="24"/>
              </w:rPr>
              <w:t>(e.g.</w:t>
            </w:r>
            <w:r w:rsidRPr="006C2555">
              <w:rPr>
                <w:rFonts w:ascii="Arial" w:hAnsi="Arial" w:cs="Arial"/>
                <w:i/>
                <w:color w:val="333333"/>
                <w:spacing w:val="28"/>
                <w:w w:val="103"/>
                <w:sz w:val="24"/>
                <w:szCs w:val="24"/>
              </w:rPr>
              <w:t xml:space="preserve"> </w:t>
            </w:r>
            <w:r w:rsidRPr="006C2555">
              <w:rPr>
                <w:rFonts w:ascii="Arial" w:hAnsi="Arial" w:cs="Arial"/>
                <w:i/>
                <w:color w:val="333333"/>
                <w:spacing w:val="-1"/>
                <w:w w:val="105"/>
                <w:sz w:val="24"/>
                <w:szCs w:val="24"/>
              </w:rPr>
              <w:t>age,</w:t>
            </w:r>
            <w:r w:rsidRPr="006C2555">
              <w:rPr>
                <w:rFonts w:ascii="Arial" w:hAnsi="Arial" w:cs="Arial"/>
                <w:i/>
                <w:color w:val="333333"/>
                <w:spacing w:val="-13"/>
                <w:w w:val="105"/>
                <w:sz w:val="24"/>
                <w:szCs w:val="24"/>
              </w:rPr>
              <w:t xml:space="preserve"> </w:t>
            </w:r>
            <w:r w:rsidRPr="006C2555">
              <w:rPr>
                <w:rFonts w:ascii="Arial" w:hAnsi="Arial" w:cs="Arial"/>
                <w:i/>
                <w:color w:val="333333"/>
                <w:spacing w:val="-1"/>
                <w:w w:val="105"/>
                <w:sz w:val="24"/>
                <w:szCs w:val="24"/>
              </w:rPr>
              <w:t>gender,</w:t>
            </w:r>
            <w:r w:rsidRPr="006C2555">
              <w:rPr>
                <w:rFonts w:ascii="Arial" w:hAnsi="Arial" w:cs="Arial"/>
                <w:i/>
                <w:color w:val="333333"/>
                <w:spacing w:val="-12"/>
                <w:w w:val="105"/>
                <w:sz w:val="24"/>
                <w:szCs w:val="24"/>
              </w:rPr>
              <w:t xml:space="preserve"> </w:t>
            </w:r>
            <w:r w:rsidRPr="006C2555">
              <w:rPr>
                <w:rFonts w:ascii="Arial" w:hAnsi="Arial" w:cs="Arial"/>
                <w:i/>
                <w:color w:val="333333"/>
                <w:w w:val="105"/>
                <w:sz w:val="24"/>
                <w:szCs w:val="24"/>
              </w:rPr>
              <w:t>race,)</w:t>
            </w:r>
            <w:r w:rsidRPr="006C2555">
              <w:rPr>
                <w:rFonts w:ascii="Arial" w:hAnsi="Arial" w:cs="Arial"/>
                <w:i/>
                <w:color w:val="333333"/>
                <w:spacing w:val="-12"/>
                <w:w w:val="105"/>
                <w:sz w:val="24"/>
                <w:szCs w:val="24"/>
              </w:rPr>
              <w:t xml:space="preserve"> </w:t>
            </w:r>
            <w:r w:rsidRPr="006C2555">
              <w:rPr>
                <w:rFonts w:ascii="Arial" w:hAnsi="Arial" w:cs="Arial"/>
                <w:i/>
                <w:color w:val="333333"/>
                <w:spacing w:val="-1"/>
                <w:w w:val="105"/>
                <w:sz w:val="24"/>
                <w:szCs w:val="24"/>
              </w:rPr>
              <w:t>of</w:t>
            </w:r>
            <w:r w:rsidRPr="006C2555">
              <w:rPr>
                <w:rFonts w:ascii="Arial" w:hAnsi="Arial" w:cs="Arial"/>
                <w:i/>
                <w:color w:val="333333"/>
                <w:spacing w:val="-12"/>
                <w:w w:val="105"/>
                <w:sz w:val="24"/>
                <w:szCs w:val="24"/>
              </w:rPr>
              <w:t xml:space="preserve"> </w:t>
            </w:r>
            <w:r w:rsidRPr="006C2555">
              <w:rPr>
                <w:rFonts w:ascii="Arial" w:hAnsi="Arial" w:cs="Arial"/>
                <w:i/>
                <w:color w:val="333333"/>
                <w:w w:val="105"/>
                <w:sz w:val="24"/>
                <w:szCs w:val="24"/>
              </w:rPr>
              <w:t>missing</w:t>
            </w:r>
            <w:r w:rsidRPr="006C2555">
              <w:rPr>
                <w:rFonts w:ascii="Arial" w:hAnsi="Arial" w:cs="Arial"/>
                <w:i/>
                <w:color w:val="333333"/>
                <w:spacing w:val="-12"/>
                <w:w w:val="105"/>
                <w:sz w:val="24"/>
                <w:szCs w:val="24"/>
              </w:rPr>
              <w:t xml:space="preserve"> </w:t>
            </w:r>
            <w:r w:rsidRPr="006C2555">
              <w:rPr>
                <w:rFonts w:ascii="Arial" w:hAnsi="Arial" w:cs="Arial"/>
                <w:i/>
                <w:color w:val="333333"/>
                <w:spacing w:val="-1"/>
                <w:w w:val="105"/>
                <w:sz w:val="24"/>
                <w:szCs w:val="24"/>
              </w:rPr>
              <w:t>infant</w:t>
            </w:r>
            <w:r w:rsidRPr="006C2555">
              <w:rPr>
                <w:rFonts w:ascii="Arial" w:hAnsi="Arial" w:cs="Arial"/>
                <w:i/>
                <w:color w:val="333333"/>
                <w:spacing w:val="-13"/>
                <w:w w:val="105"/>
                <w:sz w:val="24"/>
                <w:szCs w:val="24"/>
              </w:rPr>
              <w:t xml:space="preserve"> </w:t>
            </w:r>
            <w:r w:rsidRPr="006C2555">
              <w:rPr>
                <w:rFonts w:ascii="Arial" w:hAnsi="Arial" w:cs="Arial"/>
                <w:i/>
                <w:color w:val="333333"/>
                <w:spacing w:val="-1"/>
                <w:w w:val="105"/>
                <w:sz w:val="24"/>
                <w:szCs w:val="24"/>
              </w:rPr>
              <w:t>and</w:t>
            </w:r>
            <w:r w:rsidRPr="006C2555">
              <w:rPr>
                <w:rFonts w:ascii="Arial" w:hAnsi="Arial" w:cs="Arial"/>
                <w:i/>
                <w:color w:val="333333"/>
                <w:spacing w:val="-12"/>
                <w:w w:val="105"/>
                <w:sz w:val="24"/>
                <w:szCs w:val="24"/>
              </w:rPr>
              <w:t xml:space="preserve"> </w:t>
            </w:r>
            <w:r w:rsidRPr="006C2555">
              <w:rPr>
                <w:rFonts w:ascii="Arial" w:hAnsi="Arial" w:cs="Arial"/>
                <w:i/>
                <w:color w:val="333333"/>
                <w:spacing w:val="-1"/>
                <w:w w:val="105"/>
                <w:sz w:val="24"/>
                <w:szCs w:val="24"/>
              </w:rPr>
              <w:t>description</w:t>
            </w:r>
            <w:r w:rsidRPr="006C2555">
              <w:rPr>
                <w:rFonts w:ascii="Arial" w:hAnsi="Arial" w:cs="Arial"/>
                <w:i/>
                <w:color w:val="333333"/>
                <w:spacing w:val="-11"/>
                <w:w w:val="105"/>
                <w:sz w:val="24"/>
                <w:szCs w:val="24"/>
              </w:rPr>
              <w:t xml:space="preserve"> </w:t>
            </w:r>
            <w:r w:rsidRPr="006C2555">
              <w:rPr>
                <w:rFonts w:ascii="Arial" w:hAnsi="Arial" w:cs="Arial"/>
                <w:i/>
                <w:color w:val="333333"/>
                <w:w w:val="105"/>
                <w:sz w:val="24"/>
                <w:szCs w:val="24"/>
              </w:rPr>
              <w:t>(e.g.</w:t>
            </w:r>
            <w:r w:rsidRPr="006C2555">
              <w:rPr>
                <w:rFonts w:ascii="Arial" w:hAnsi="Arial" w:cs="Arial"/>
                <w:i/>
                <w:color w:val="333333"/>
                <w:spacing w:val="-13"/>
                <w:w w:val="105"/>
                <w:sz w:val="24"/>
                <w:szCs w:val="24"/>
              </w:rPr>
              <w:t xml:space="preserve"> </w:t>
            </w:r>
            <w:r w:rsidRPr="006C2555">
              <w:rPr>
                <w:rFonts w:ascii="Arial" w:hAnsi="Arial" w:cs="Arial"/>
                <w:i/>
                <w:color w:val="333333"/>
                <w:spacing w:val="-1"/>
                <w:w w:val="105"/>
                <w:sz w:val="24"/>
                <w:szCs w:val="24"/>
              </w:rPr>
              <w:t>age,</w:t>
            </w:r>
            <w:r w:rsidRPr="006C2555">
              <w:rPr>
                <w:rFonts w:ascii="Arial" w:hAnsi="Arial" w:cs="Arial"/>
                <w:i/>
                <w:color w:val="333333"/>
                <w:spacing w:val="-12"/>
                <w:w w:val="105"/>
                <w:sz w:val="24"/>
                <w:szCs w:val="24"/>
              </w:rPr>
              <w:t xml:space="preserve"> </w:t>
            </w:r>
            <w:r w:rsidRPr="006C2555">
              <w:rPr>
                <w:rFonts w:ascii="Arial" w:hAnsi="Arial" w:cs="Arial"/>
                <w:i/>
                <w:color w:val="333333"/>
                <w:spacing w:val="-1"/>
                <w:w w:val="105"/>
                <w:sz w:val="24"/>
                <w:szCs w:val="24"/>
              </w:rPr>
              <w:t>gender,</w:t>
            </w:r>
            <w:r w:rsidRPr="006C2555">
              <w:rPr>
                <w:rFonts w:ascii="Arial" w:hAnsi="Arial" w:cs="Arial"/>
                <w:i/>
                <w:color w:val="333333"/>
                <w:spacing w:val="-12"/>
                <w:w w:val="105"/>
                <w:sz w:val="24"/>
                <w:szCs w:val="24"/>
              </w:rPr>
              <w:t xml:space="preserve"> </w:t>
            </w:r>
            <w:r w:rsidRPr="006C2555">
              <w:rPr>
                <w:rFonts w:ascii="Arial" w:hAnsi="Arial" w:cs="Arial"/>
                <w:i/>
                <w:color w:val="333333"/>
                <w:w w:val="105"/>
                <w:sz w:val="24"/>
                <w:szCs w:val="24"/>
              </w:rPr>
              <w:t>race,</w:t>
            </w:r>
            <w:r w:rsidRPr="006C2555">
              <w:rPr>
                <w:rFonts w:ascii="Arial" w:hAnsi="Arial" w:cs="Arial"/>
                <w:i/>
                <w:color w:val="333333"/>
                <w:spacing w:val="29"/>
                <w:w w:val="103"/>
                <w:sz w:val="24"/>
                <w:szCs w:val="24"/>
              </w:rPr>
              <w:t xml:space="preserve"> </w:t>
            </w:r>
            <w:r w:rsidRPr="006C2555">
              <w:rPr>
                <w:rFonts w:ascii="Arial" w:hAnsi="Arial" w:cs="Arial"/>
                <w:i/>
                <w:color w:val="333333"/>
                <w:w w:val="105"/>
                <w:sz w:val="24"/>
                <w:szCs w:val="24"/>
              </w:rPr>
              <w:t>clothing)</w:t>
            </w:r>
            <w:r w:rsidRPr="006C2555">
              <w:rPr>
                <w:rFonts w:ascii="Arial" w:hAnsi="Arial" w:cs="Arial"/>
                <w:i/>
                <w:color w:val="333333"/>
                <w:spacing w:val="-12"/>
                <w:w w:val="105"/>
                <w:sz w:val="24"/>
                <w:szCs w:val="24"/>
              </w:rPr>
              <w:t xml:space="preserve"> </w:t>
            </w:r>
            <w:r w:rsidRPr="006C2555">
              <w:rPr>
                <w:rFonts w:ascii="Arial" w:hAnsi="Arial" w:cs="Arial"/>
                <w:i/>
                <w:color w:val="333333"/>
                <w:spacing w:val="-1"/>
                <w:w w:val="105"/>
                <w:sz w:val="24"/>
                <w:szCs w:val="24"/>
              </w:rPr>
              <w:t>of</w:t>
            </w:r>
            <w:r w:rsidRPr="006C2555">
              <w:rPr>
                <w:rFonts w:ascii="Arial" w:hAnsi="Arial" w:cs="Arial"/>
                <w:i/>
                <w:color w:val="333333"/>
                <w:spacing w:val="-11"/>
                <w:w w:val="105"/>
                <w:sz w:val="24"/>
                <w:szCs w:val="24"/>
              </w:rPr>
              <w:t xml:space="preserve"> </w:t>
            </w:r>
            <w:r w:rsidRPr="006C2555">
              <w:rPr>
                <w:rFonts w:ascii="Arial" w:hAnsi="Arial" w:cs="Arial"/>
                <w:i/>
                <w:color w:val="333333"/>
                <w:spacing w:val="-1"/>
                <w:w w:val="105"/>
                <w:sz w:val="24"/>
                <w:szCs w:val="24"/>
              </w:rPr>
              <w:t>individual</w:t>
            </w:r>
            <w:r w:rsidRPr="006C2555">
              <w:rPr>
                <w:rFonts w:ascii="Arial" w:hAnsi="Arial" w:cs="Arial"/>
                <w:i/>
                <w:color w:val="333333"/>
                <w:spacing w:val="-11"/>
                <w:w w:val="105"/>
                <w:sz w:val="24"/>
                <w:szCs w:val="24"/>
              </w:rPr>
              <w:t xml:space="preserve"> </w:t>
            </w:r>
            <w:r w:rsidRPr="006C2555">
              <w:rPr>
                <w:rFonts w:ascii="Arial" w:hAnsi="Arial" w:cs="Arial"/>
                <w:i/>
                <w:color w:val="333333"/>
                <w:spacing w:val="-1"/>
                <w:w w:val="105"/>
                <w:sz w:val="24"/>
                <w:szCs w:val="24"/>
              </w:rPr>
              <w:t>that</w:t>
            </w:r>
            <w:r w:rsidRPr="006C2555">
              <w:rPr>
                <w:rFonts w:ascii="Arial" w:hAnsi="Arial" w:cs="Arial"/>
                <w:i/>
                <w:color w:val="333333"/>
                <w:spacing w:val="-10"/>
                <w:w w:val="105"/>
                <w:sz w:val="24"/>
                <w:szCs w:val="24"/>
              </w:rPr>
              <w:t xml:space="preserve"> </w:t>
            </w:r>
            <w:r w:rsidRPr="006C2555">
              <w:rPr>
                <w:rFonts w:ascii="Arial" w:hAnsi="Arial" w:cs="Arial"/>
                <w:i/>
                <w:color w:val="333333"/>
                <w:w w:val="105"/>
                <w:sz w:val="24"/>
                <w:szCs w:val="24"/>
              </w:rPr>
              <w:t>may</w:t>
            </w:r>
            <w:r w:rsidRPr="006C2555">
              <w:rPr>
                <w:rFonts w:ascii="Arial" w:hAnsi="Arial" w:cs="Arial"/>
                <w:i/>
                <w:color w:val="333333"/>
                <w:spacing w:val="-12"/>
                <w:w w:val="105"/>
                <w:sz w:val="24"/>
                <w:szCs w:val="24"/>
              </w:rPr>
              <w:t xml:space="preserve"> </w:t>
            </w:r>
            <w:r w:rsidRPr="006C2555">
              <w:rPr>
                <w:rFonts w:ascii="Arial" w:hAnsi="Arial" w:cs="Arial"/>
                <w:i/>
                <w:color w:val="333333"/>
                <w:spacing w:val="-1"/>
                <w:w w:val="105"/>
                <w:sz w:val="24"/>
                <w:szCs w:val="24"/>
              </w:rPr>
              <w:t>be</w:t>
            </w:r>
            <w:r w:rsidRPr="006C2555">
              <w:rPr>
                <w:rFonts w:ascii="Arial" w:hAnsi="Arial" w:cs="Arial"/>
                <w:i/>
                <w:color w:val="333333"/>
                <w:spacing w:val="-11"/>
                <w:w w:val="105"/>
                <w:sz w:val="24"/>
                <w:szCs w:val="24"/>
              </w:rPr>
              <w:t xml:space="preserve"> </w:t>
            </w:r>
            <w:r w:rsidRPr="006C2555">
              <w:rPr>
                <w:rFonts w:ascii="Arial" w:hAnsi="Arial" w:cs="Arial"/>
                <w:i/>
                <w:color w:val="333333"/>
                <w:spacing w:val="-1"/>
                <w:w w:val="105"/>
                <w:sz w:val="24"/>
                <w:szCs w:val="24"/>
              </w:rPr>
              <w:t>with,</w:t>
            </w:r>
            <w:r w:rsidRPr="006C2555">
              <w:rPr>
                <w:rFonts w:ascii="Arial" w:hAnsi="Arial" w:cs="Arial"/>
                <w:i/>
                <w:color w:val="333333"/>
                <w:spacing w:val="-11"/>
                <w:w w:val="105"/>
                <w:sz w:val="24"/>
                <w:szCs w:val="24"/>
              </w:rPr>
              <w:t xml:space="preserve"> </w:t>
            </w:r>
            <w:r w:rsidRPr="006C2555">
              <w:rPr>
                <w:rFonts w:ascii="Arial" w:hAnsi="Arial" w:cs="Arial"/>
                <w:i/>
                <w:color w:val="333333"/>
                <w:spacing w:val="-1"/>
                <w:w w:val="105"/>
                <w:sz w:val="24"/>
                <w:szCs w:val="24"/>
              </w:rPr>
              <w:t>if</w:t>
            </w:r>
            <w:r w:rsidRPr="006C2555">
              <w:rPr>
                <w:rFonts w:ascii="Arial" w:hAnsi="Arial" w:cs="Arial"/>
                <w:i/>
                <w:color w:val="333333"/>
                <w:spacing w:val="-12"/>
                <w:w w:val="105"/>
                <w:sz w:val="24"/>
                <w:szCs w:val="24"/>
              </w:rPr>
              <w:t xml:space="preserve"> </w:t>
            </w:r>
            <w:r w:rsidRPr="006C2555">
              <w:rPr>
                <w:rFonts w:ascii="Arial" w:hAnsi="Arial" w:cs="Arial"/>
                <w:i/>
                <w:color w:val="333333"/>
                <w:spacing w:val="-1"/>
                <w:w w:val="105"/>
                <w:sz w:val="24"/>
                <w:szCs w:val="24"/>
              </w:rPr>
              <w:t>available."</w:t>
            </w:r>
          </w:p>
        </w:tc>
      </w:tr>
      <w:tr w:rsidR="00A4629F" w:rsidRPr="006C2555" w14:paraId="0BC3B241" w14:textId="77777777" w:rsidTr="00A4629F">
        <w:trPr>
          <w:trHeight w:hRule="exact" w:val="1353"/>
        </w:trPr>
        <w:tc>
          <w:tcPr>
            <w:tcW w:w="2424" w:type="dxa"/>
            <w:tcBorders>
              <w:top w:val="single" w:sz="5" w:space="0" w:color="C3B67A"/>
              <w:left w:val="single" w:sz="5" w:space="0" w:color="C3B67A"/>
              <w:bottom w:val="single" w:sz="5" w:space="0" w:color="C3B67A"/>
              <w:right w:val="single" w:sz="5" w:space="0" w:color="C3B67A"/>
            </w:tcBorders>
          </w:tcPr>
          <w:p w14:paraId="2BBC488C" w14:textId="77777777" w:rsidR="00A4629F" w:rsidRPr="006C2555" w:rsidRDefault="00A4629F" w:rsidP="00A4629F">
            <w:pPr>
              <w:pStyle w:val="TableParagraph"/>
              <w:spacing w:before="72" w:line="309" w:lineRule="auto"/>
              <w:ind w:left="323" w:right="568"/>
              <w:rPr>
                <w:rFonts w:ascii="Arial" w:eastAsia="Arial" w:hAnsi="Arial" w:cs="Arial"/>
                <w:sz w:val="24"/>
                <w:szCs w:val="24"/>
              </w:rPr>
            </w:pPr>
            <w:r w:rsidRPr="006C2555">
              <w:rPr>
                <w:rFonts w:ascii="Arial" w:hAnsi="Arial" w:cs="Arial"/>
                <w:sz w:val="24"/>
                <w:szCs w:val="24"/>
              </w:rPr>
              <w:br w:type="page"/>
            </w:r>
            <w:r w:rsidRPr="006C2555">
              <w:rPr>
                <w:rFonts w:ascii="Arial" w:hAnsi="Arial" w:cs="Arial"/>
                <w:b/>
                <w:color w:val="333333"/>
                <w:spacing w:val="-1"/>
                <w:w w:val="105"/>
                <w:sz w:val="24"/>
                <w:szCs w:val="24"/>
              </w:rPr>
              <w:t>CODE</w:t>
            </w:r>
            <w:r w:rsidRPr="006C2555">
              <w:rPr>
                <w:rFonts w:ascii="Arial" w:hAnsi="Arial" w:cs="Arial"/>
                <w:b/>
                <w:color w:val="333333"/>
                <w:spacing w:val="19"/>
                <w:w w:val="103"/>
                <w:sz w:val="24"/>
                <w:szCs w:val="24"/>
              </w:rPr>
              <w:t xml:space="preserve"> </w:t>
            </w:r>
            <w:r w:rsidRPr="006C2555">
              <w:rPr>
                <w:rFonts w:ascii="Arial" w:hAnsi="Arial" w:cs="Arial"/>
                <w:b/>
                <w:color w:val="333333"/>
                <w:spacing w:val="-1"/>
                <w:sz w:val="24"/>
                <w:szCs w:val="24"/>
              </w:rPr>
              <w:t>PURPLE</w:t>
            </w:r>
          </w:p>
        </w:tc>
        <w:tc>
          <w:tcPr>
            <w:tcW w:w="8100" w:type="dxa"/>
            <w:gridSpan w:val="2"/>
            <w:tcBorders>
              <w:top w:val="single" w:sz="5" w:space="0" w:color="C3B67A"/>
              <w:left w:val="single" w:sz="5" w:space="0" w:color="C3B67A"/>
              <w:bottom w:val="single" w:sz="5" w:space="0" w:color="C3B67A"/>
              <w:right w:val="single" w:sz="5" w:space="0" w:color="C3B67A"/>
            </w:tcBorders>
          </w:tcPr>
          <w:p w14:paraId="7137FBCC" w14:textId="77777777" w:rsidR="00A4629F" w:rsidRPr="006C2555" w:rsidRDefault="00A4629F" w:rsidP="00A4629F">
            <w:pPr>
              <w:pStyle w:val="TableParagraph"/>
              <w:spacing w:before="72" w:line="309" w:lineRule="auto"/>
              <w:ind w:left="323" w:right="358"/>
              <w:rPr>
                <w:rFonts w:ascii="Arial" w:eastAsia="Arial" w:hAnsi="Arial" w:cs="Arial"/>
                <w:sz w:val="24"/>
                <w:szCs w:val="24"/>
              </w:rPr>
            </w:pPr>
            <w:r w:rsidRPr="006C2555">
              <w:rPr>
                <w:rFonts w:ascii="Arial" w:hAnsi="Arial" w:cs="Arial"/>
                <w:color w:val="333333"/>
                <w:spacing w:val="-1"/>
                <w:w w:val="105"/>
                <w:sz w:val="24"/>
                <w:szCs w:val="24"/>
              </w:rPr>
              <w:t>Child/Adult</w:t>
            </w:r>
            <w:r w:rsidRPr="006C2555">
              <w:rPr>
                <w:rFonts w:ascii="Arial" w:hAnsi="Arial" w:cs="Arial"/>
                <w:color w:val="333333"/>
                <w:spacing w:val="-13"/>
                <w:w w:val="105"/>
                <w:sz w:val="24"/>
                <w:szCs w:val="24"/>
              </w:rPr>
              <w:t xml:space="preserve"> </w:t>
            </w:r>
            <w:r w:rsidRPr="006C2555">
              <w:rPr>
                <w:rFonts w:ascii="Arial" w:hAnsi="Arial" w:cs="Arial"/>
                <w:color w:val="333333"/>
                <w:w w:val="105"/>
                <w:sz w:val="24"/>
                <w:szCs w:val="24"/>
              </w:rPr>
              <w:t>Missing</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or</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Abducted</w:t>
            </w:r>
            <w:r w:rsidRPr="006C2555">
              <w:rPr>
                <w:rFonts w:ascii="Arial" w:hAnsi="Arial" w:cs="Arial"/>
                <w:color w:val="333333"/>
                <w:spacing w:val="-9"/>
                <w:w w:val="105"/>
                <w:sz w:val="24"/>
                <w:szCs w:val="24"/>
              </w:rPr>
              <w:t xml:space="preserve"> </w:t>
            </w:r>
            <w:r w:rsidRPr="006C2555">
              <w:rPr>
                <w:rFonts w:ascii="Arial" w:hAnsi="Arial" w:cs="Arial"/>
                <w:color w:val="333333"/>
                <w:w w:val="105"/>
                <w:sz w:val="24"/>
                <w:szCs w:val="24"/>
              </w:rPr>
              <w:t>(child/adult</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over</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the</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age</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of</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2)</w:t>
            </w:r>
            <w:r w:rsidRPr="006C2555">
              <w:rPr>
                <w:rFonts w:ascii="Arial" w:hAnsi="Arial" w:cs="Arial"/>
                <w:color w:val="333333"/>
                <w:spacing w:val="27"/>
                <w:w w:val="103"/>
                <w:sz w:val="24"/>
                <w:szCs w:val="24"/>
              </w:rPr>
              <w:t xml:space="preserve"> </w:t>
            </w:r>
            <w:r w:rsidRPr="006C2555">
              <w:rPr>
                <w:rFonts w:ascii="Arial" w:hAnsi="Arial" w:cs="Arial"/>
                <w:color w:val="333333"/>
                <w:spacing w:val="-1"/>
                <w:w w:val="105"/>
                <w:sz w:val="24"/>
                <w:szCs w:val="24"/>
              </w:rPr>
              <w:t>ANNOUNCEMENT:</w:t>
            </w:r>
            <w:r w:rsidRPr="006C2555">
              <w:rPr>
                <w:rFonts w:ascii="Arial" w:hAnsi="Arial" w:cs="Arial"/>
                <w:color w:val="333333"/>
                <w:spacing w:val="-9"/>
                <w:w w:val="105"/>
                <w:sz w:val="24"/>
                <w:szCs w:val="24"/>
              </w:rPr>
              <w:t xml:space="preserve"> </w:t>
            </w:r>
            <w:r w:rsidRPr="006C2555">
              <w:rPr>
                <w:rFonts w:ascii="Arial" w:hAnsi="Arial" w:cs="Arial"/>
                <w:color w:val="333333"/>
                <w:spacing w:val="-1"/>
                <w:w w:val="105"/>
                <w:sz w:val="24"/>
                <w:szCs w:val="24"/>
              </w:rPr>
              <w:t>"Code</w:t>
            </w:r>
            <w:r w:rsidRPr="006C2555">
              <w:rPr>
                <w:rFonts w:ascii="Arial" w:hAnsi="Arial" w:cs="Arial"/>
                <w:color w:val="333333"/>
                <w:spacing w:val="-10"/>
                <w:w w:val="105"/>
                <w:sz w:val="24"/>
                <w:szCs w:val="24"/>
              </w:rPr>
              <w:t xml:space="preserve"> </w:t>
            </w:r>
            <w:r w:rsidRPr="006C2555">
              <w:rPr>
                <w:rFonts w:ascii="Arial" w:hAnsi="Arial" w:cs="Arial"/>
                <w:color w:val="333333"/>
                <w:spacing w:val="-1"/>
                <w:w w:val="105"/>
                <w:sz w:val="24"/>
                <w:szCs w:val="24"/>
              </w:rPr>
              <w:t>Purple</w:t>
            </w:r>
            <w:r w:rsidRPr="006C2555">
              <w:rPr>
                <w:rFonts w:ascii="Arial" w:hAnsi="Arial" w:cs="Arial"/>
                <w:color w:val="333333"/>
                <w:spacing w:val="-10"/>
                <w:w w:val="105"/>
                <w:sz w:val="24"/>
                <w:szCs w:val="24"/>
              </w:rPr>
              <w:t xml:space="preserve"> </w:t>
            </w:r>
            <w:r w:rsidRPr="006C2555">
              <w:rPr>
                <w:rFonts w:ascii="Arial" w:hAnsi="Arial" w:cs="Arial"/>
                <w:color w:val="333333"/>
                <w:w w:val="105"/>
                <w:sz w:val="24"/>
                <w:szCs w:val="24"/>
              </w:rPr>
              <w:t>(child</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or</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adult)</w:t>
            </w:r>
            <w:r w:rsidRPr="006C2555">
              <w:rPr>
                <w:rFonts w:ascii="Arial" w:hAnsi="Arial" w:cs="Arial"/>
                <w:color w:val="333333"/>
                <w:spacing w:val="-12"/>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last</w:t>
            </w:r>
            <w:r w:rsidRPr="006C2555">
              <w:rPr>
                <w:rFonts w:ascii="Arial" w:hAnsi="Arial" w:cs="Arial"/>
                <w:color w:val="333333"/>
                <w:spacing w:val="-12"/>
                <w:w w:val="105"/>
                <w:sz w:val="24"/>
                <w:szCs w:val="24"/>
              </w:rPr>
              <w:t xml:space="preserve"> </w:t>
            </w:r>
            <w:r w:rsidRPr="006C2555">
              <w:rPr>
                <w:rFonts w:ascii="Arial" w:hAnsi="Arial" w:cs="Arial"/>
                <w:color w:val="333333"/>
                <w:w w:val="105"/>
                <w:sz w:val="24"/>
                <w:szCs w:val="24"/>
              </w:rPr>
              <w:t>seen</w:t>
            </w:r>
            <w:r w:rsidRPr="006C2555">
              <w:rPr>
                <w:rFonts w:ascii="Arial" w:hAnsi="Arial" w:cs="Arial"/>
                <w:color w:val="333333"/>
                <w:spacing w:val="-11"/>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8"/>
                <w:w w:val="105"/>
                <w:sz w:val="24"/>
                <w:szCs w:val="24"/>
              </w:rPr>
              <w:t xml:space="preserve"> </w:t>
            </w:r>
            <w:r w:rsidRPr="006C2555">
              <w:rPr>
                <w:rFonts w:ascii="Arial" w:hAnsi="Arial" w:cs="Arial"/>
                <w:i/>
                <w:color w:val="333333"/>
                <w:spacing w:val="-1"/>
                <w:w w:val="105"/>
                <w:sz w:val="24"/>
                <w:szCs w:val="24"/>
              </w:rPr>
              <w:t>location</w:t>
            </w:r>
            <w:r w:rsidRPr="006C2555">
              <w:rPr>
                <w:rFonts w:ascii="Arial" w:hAnsi="Arial" w:cs="Arial"/>
                <w:i/>
                <w:color w:val="333333"/>
                <w:spacing w:val="-12"/>
                <w:w w:val="105"/>
                <w:sz w:val="24"/>
                <w:szCs w:val="24"/>
              </w:rPr>
              <w:t xml:space="preserve"> </w:t>
            </w:r>
            <w:r w:rsidRPr="006C2555">
              <w:rPr>
                <w:rFonts w:ascii="Arial" w:hAnsi="Arial" w:cs="Arial"/>
                <w:i/>
                <w:color w:val="333333"/>
                <w:spacing w:val="-1"/>
                <w:w w:val="105"/>
                <w:sz w:val="24"/>
                <w:szCs w:val="24"/>
              </w:rPr>
              <w:t>and</w:t>
            </w:r>
            <w:r w:rsidRPr="006C2555">
              <w:rPr>
                <w:rFonts w:ascii="Arial" w:hAnsi="Arial" w:cs="Arial"/>
                <w:i/>
                <w:color w:val="333333"/>
                <w:spacing w:val="27"/>
                <w:w w:val="103"/>
                <w:sz w:val="24"/>
                <w:szCs w:val="24"/>
              </w:rPr>
              <w:t xml:space="preserve"> </w:t>
            </w:r>
            <w:r w:rsidRPr="006C2555">
              <w:rPr>
                <w:rFonts w:ascii="Arial" w:hAnsi="Arial" w:cs="Arial"/>
                <w:i/>
                <w:color w:val="333333"/>
                <w:spacing w:val="-1"/>
                <w:w w:val="105"/>
                <w:sz w:val="24"/>
                <w:szCs w:val="24"/>
              </w:rPr>
              <w:t>description</w:t>
            </w:r>
            <w:r w:rsidRPr="006C2555">
              <w:rPr>
                <w:rFonts w:ascii="Arial" w:hAnsi="Arial" w:cs="Arial"/>
                <w:i/>
                <w:color w:val="333333"/>
                <w:spacing w:val="-15"/>
                <w:w w:val="105"/>
                <w:sz w:val="24"/>
                <w:szCs w:val="24"/>
              </w:rPr>
              <w:t xml:space="preserve"> </w:t>
            </w:r>
            <w:r w:rsidRPr="006C2555">
              <w:rPr>
                <w:rFonts w:ascii="Arial" w:hAnsi="Arial" w:cs="Arial"/>
                <w:i/>
                <w:color w:val="333333"/>
                <w:w w:val="105"/>
                <w:sz w:val="24"/>
                <w:szCs w:val="24"/>
              </w:rPr>
              <w:t>(e.g.</w:t>
            </w:r>
            <w:r w:rsidRPr="006C2555">
              <w:rPr>
                <w:rFonts w:ascii="Arial" w:hAnsi="Arial" w:cs="Arial"/>
                <w:i/>
                <w:color w:val="333333"/>
                <w:spacing w:val="-16"/>
                <w:w w:val="105"/>
                <w:sz w:val="24"/>
                <w:szCs w:val="24"/>
              </w:rPr>
              <w:t xml:space="preserve"> </w:t>
            </w:r>
            <w:r w:rsidRPr="006C2555">
              <w:rPr>
                <w:rFonts w:ascii="Arial" w:hAnsi="Arial" w:cs="Arial"/>
                <w:i/>
                <w:color w:val="333333"/>
                <w:spacing w:val="-1"/>
                <w:w w:val="105"/>
                <w:sz w:val="24"/>
                <w:szCs w:val="24"/>
              </w:rPr>
              <w:t>age,</w:t>
            </w:r>
            <w:r w:rsidRPr="006C2555">
              <w:rPr>
                <w:rFonts w:ascii="Arial" w:hAnsi="Arial" w:cs="Arial"/>
                <w:i/>
                <w:color w:val="333333"/>
                <w:spacing w:val="-16"/>
                <w:w w:val="105"/>
                <w:sz w:val="24"/>
                <w:szCs w:val="24"/>
              </w:rPr>
              <w:t xml:space="preserve"> </w:t>
            </w:r>
            <w:r w:rsidRPr="006C2555">
              <w:rPr>
                <w:rFonts w:ascii="Arial" w:hAnsi="Arial" w:cs="Arial"/>
                <w:i/>
                <w:color w:val="333333"/>
                <w:spacing w:val="-1"/>
                <w:w w:val="105"/>
                <w:sz w:val="24"/>
                <w:szCs w:val="24"/>
              </w:rPr>
              <w:t>gender,</w:t>
            </w:r>
            <w:r w:rsidRPr="006C2555">
              <w:rPr>
                <w:rFonts w:ascii="Arial" w:hAnsi="Arial" w:cs="Arial"/>
                <w:i/>
                <w:color w:val="333333"/>
                <w:spacing w:val="-15"/>
                <w:w w:val="105"/>
                <w:sz w:val="24"/>
                <w:szCs w:val="24"/>
              </w:rPr>
              <w:t xml:space="preserve"> </w:t>
            </w:r>
            <w:r w:rsidRPr="006C2555">
              <w:rPr>
                <w:rFonts w:ascii="Arial" w:hAnsi="Arial" w:cs="Arial"/>
                <w:i/>
                <w:color w:val="333333"/>
                <w:w w:val="105"/>
                <w:sz w:val="24"/>
                <w:szCs w:val="24"/>
              </w:rPr>
              <w:t>race,</w:t>
            </w:r>
            <w:r w:rsidRPr="006C2555">
              <w:rPr>
                <w:rFonts w:ascii="Arial" w:hAnsi="Arial" w:cs="Arial"/>
                <w:i/>
                <w:color w:val="333333"/>
                <w:spacing w:val="-16"/>
                <w:w w:val="105"/>
                <w:sz w:val="24"/>
                <w:szCs w:val="24"/>
              </w:rPr>
              <w:t xml:space="preserve"> </w:t>
            </w:r>
            <w:r w:rsidRPr="006C2555">
              <w:rPr>
                <w:rFonts w:ascii="Arial" w:hAnsi="Arial" w:cs="Arial"/>
                <w:i/>
                <w:color w:val="333333"/>
                <w:w w:val="105"/>
                <w:sz w:val="24"/>
                <w:szCs w:val="24"/>
              </w:rPr>
              <w:t>clothing)"</w:t>
            </w:r>
          </w:p>
        </w:tc>
      </w:tr>
      <w:tr w:rsidR="00A4629F" w:rsidRPr="006C2555" w14:paraId="224197FE" w14:textId="77777777" w:rsidTr="00A4629F">
        <w:trPr>
          <w:trHeight w:hRule="exact" w:val="1092"/>
        </w:trPr>
        <w:tc>
          <w:tcPr>
            <w:tcW w:w="2424" w:type="dxa"/>
            <w:tcBorders>
              <w:top w:val="single" w:sz="5" w:space="0" w:color="C3B67A"/>
              <w:left w:val="single" w:sz="5" w:space="0" w:color="C3B67A"/>
              <w:bottom w:val="single" w:sz="5" w:space="0" w:color="C3B67A"/>
              <w:right w:val="single" w:sz="5" w:space="0" w:color="C3B67A"/>
            </w:tcBorders>
          </w:tcPr>
          <w:p w14:paraId="6D9A25E0" w14:textId="77777777" w:rsidR="00A4629F" w:rsidRPr="006C2555" w:rsidRDefault="00A4629F" w:rsidP="00A4629F">
            <w:pPr>
              <w:pStyle w:val="TableParagraph"/>
              <w:spacing w:before="72"/>
              <w:ind w:left="323"/>
              <w:rPr>
                <w:rFonts w:ascii="Arial" w:eastAsia="Arial" w:hAnsi="Arial" w:cs="Arial"/>
                <w:sz w:val="24"/>
                <w:szCs w:val="24"/>
              </w:rPr>
            </w:pPr>
            <w:r w:rsidRPr="006C2555">
              <w:rPr>
                <w:rFonts w:ascii="Arial" w:hAnsi="Arial" w:cs="Arial"/>
                <w:b/>
                <w:color w:val="333333"/>
                <w:spacing w:val="-1"/>
                <w:w w:val="105"/>
                <w:sz w:val="24"/>
                <w:szCs w:val="24"/>
              </w:rPr>
              <w:t>CODE</w:t>
            </w:r>
            <w:r w:rsidRPr="006C2555">
              <w:rPr>
                <w:rFonts w:ascii="Arial" w:hAnsi="Arial" w:cs="Arial"/>
                <w:b/>
                <w:color w:val="333333"/>
                <w:spacing w:val="-21"/>
                <w:w w:val="105"/>
                <w:sz w:val="24"/>
                <w:szCs w:val="24"/>
              </w:rPr>
              <w:t xml:space="preserve"> </w:t>
            </w:r>
            <w:r w:rsidRPr="006C2555">
              <w:rPr>
                <w:rFonts w:ascii="Arial" w:hAnsi="Arial" w:cs="Arial"/>
                <w:b/>
                <w:color w:val="333333"/>
                <w:spacing w:val="-1"/>
                <w:w w:val="105"/>
                <w:sz w:val="24"/>
                <w:szCs w:val="24"/>
              </w:rPr>
              <w:t>RED</w:t>
            </w:r>
          </w:p>
        </w:tc>
        <w:tc>
          <w:tcPr>
            <w:tcW w:w="8100" w:type="dxa"/>
            <w:gridSpan w:val="2"/>
            <w:tcBorders>
              <w:top w:val="single" w:sz="5" w:space="0" w:color="C3B67A"/>
              <w:left w:val="single" w:sz="5" w:space="0" w:color="C3B67A"/>
              <w:bottom w:val="single" w:sz="5" w:space="0" w:color="C3B67A"/>
              <w:right w:val="single" w:sz="5" w:space="0" w:color="C3B67A"/>
            </w:tcBorders>
          </w:tcPr>
          <w:p w14:paraId="4DAC0067" w14:textId="77777777" w:rsidR="00A4629F" w:rsidRPr="006C2555" w:rsidRDefault="00A4629F" w:rsidP="00A4629F">
            <w:pPr>
              <w:pStyle w:val="TableParagraph"/>
              <w:spacing w:before="72"/>
              <w:ind w:left="323"/>
              <w:rPr>
                <w:rFonts w:ascii="Arial" w:eastAsia="Arial" w:hAnsi="Arial" w:cs="Arial"/>
                <w:sz w:val="24"/>
                <w:szCs w:val="24"/>
              </w:rPr>
            </w:pPr>
            <w:r w:rsidRPr="006C2555">
              <w:rPr>
                <w:rFonts w:ascii="Arial" w:hAnsi="Arial" w:cs="Arial"/>
                <w:color w:val="333333"/>
                <w:spacing w:val="-1"/>
                <w:w w:val="105"/>
                <w:sz w:val="24"/>
                <w:szCs w:val="24"/>
              </w:rPr>
              <w:t>Fire</w:t>
            </w:r>
          </w:p>
          <w:p w14:paraId="5A985D56" w14:textId="77777777" w:rsidR="00A4629F" w:rsidRPr="006C2555" w:rsidRDefault="00A4629F" w:rsidP="00A4629F">
            <w:pPr>
              <w:pStyle w:val="TableParagraph"/>
              <w:spacing w:before="63"/>
              <w:ind w:left="323"/>
              <w:rPr>
                <w:rFonts w:ascii="Arial" w:eastAsia="Arial" w:hAnsi="Arial" w:cs="Arial"/>
                <w:sz w:val="24"/>
                <w:szCs w:val="24"/>
              </w:rPr>
            </w:pPr>
            <w:r w:rsidRPr="006C2555">
              <w:rPr>
                <w:rFonts w:ascii="Arial" w:hAnsi="Arial" w:cs="Arial"/>
                <w:color w:val="333333"/>
                <w:spacing w:val="-1"/>
                <w:w w:val="105"/>
                <w:sz w:val="24"/>
                <w:szCs w:val="24"/>
              </w:rPr>
              <w:t>ANNOUNCEMENT:</w:t>
            </w:r>
            <w:r w:rsidRPr="006C2555">
              <w:rPr>
                <w:rFonts w:ascii="Arial" w:hAnsi="Arial" w:cs="Arial"/>
                <w:color w:val="333333"/>
                <w:spacing w:val="-15"/>
                <w:w w:val="105"/>
                <w:sz w:val="24"/>
                <w:szCs w:val="24"/>
              </w:rPr>
              <w:t xml:space="preserve"> </w:t>
            </w:r>
            <w:r w:rsidRPr="006C2555">
              <w:rPr>
                <w:rFonts w:ascii="Arial" w:hAnsi="Arial" w:cs="Arial"/>
                <w:color w:val="333333"/>
                <w:spacing w:val="-1"/>
                <w:w w:val="105"/>
                <w:sz w:val="24"/>
                <w:szCs w:val="24"/>
              </w:rPr>
              <w:t>"Code</w:t>
            </w:r>
            <w:r w:rsidRPr="006C2555">
              <w:rPr>
                <w:rFonts w:ascii="Arial" w:hAnsi="Arial" w:cs="Arial"/>
                <w:color w:val="333333"/>
                <w:spacing w:val="-17"/>
                <w:w w:val="105"/>
                <w:sz w:val="24"/>
                <w:szCs w:val="24"/>
              </w:rPr>
              <w:t xml:space="preserve"> </w:t>
            </w:r>
            <w:r w:rsidRPr="006C2555">
              <w:rPr>
                <w:rFonts w:ascii="Arial" w:hAnsi="Arial" w:cs="Arial"/>
                <w:color w:val="333333"/>
                <w:spacing w:val="-1"/>
                <w:w w:val="105"/>
                <w:sz w:val="24"/>
                <w:szCs w:val="24"/>
              </w:rPr>
              <w:t>Red</w:t>
            </w:r>
            <w:r w:rsidRPr="006C2555">
              <w:rPr>
                <w:rFonts w:ascii="Arial" w:hAnsi="Arial" w:cs="Arial"/>
                <w:color w:val="333333"/>
                <w:spacing w:val="-17"/>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16"/>
                <w:w w:val="105"/>
                <w:sz w:val="24"/>
                <w:szCs w:val="24"/>
              </w:rPr>
              <w:t xml:space="preserve"> </w:t>
            </w:r>
            <w:r w:rsidRPr="006C2555">
              <w:rPr>
                <w:rFonts w:ascii="Arial" w:hAnsi="Arial" w:cs="Arial"/>
                <w:i/>
                <w:color w:val="333333"/>
                <w:spacing w:val="-1"/>
                <w:w w:val="105"/>
                <w:sz w:val="24"/>
                <w:szCs w:val="24"/>
              </w:rPr>
              <w:t>location"</w:t>
            </w:r>
          </w:p>
        </w:tc>
      </w:tr>
      <w:tr w:rsidR="00A4629F" w:rsidRPr="006C2555" w14:paraId="45C32279" w14:textId="77777777" w:rsidTr="00A4629F">
        <w:trPr>
          <w:trHeight w:hRule="exact" w:val="1893"/>
        </w:trPr>
        <w:tc>
          <w:tcPr>
            <w:tcW w:w="2424" w:type="dxa"/>
            <w:tcBorders>
              <w:top w:val="single" w:sz="5" w:space="0" w:color="C3B67A"/>
              <w:left w:val="single" w:sz="5" w:space="0" w:color="C3B67A"/>
              <w:bottom w:val="single" w:sz="5" w:space="0" w:color="C3B67A"/>
              <w:right w:val="single" w:sz="5" w:space="0" w:color="C3B67A"/>
            </w:tcBorders>
          </w:tcPr>
          <w:p w14:paraId="4970A664" w14:textId="77777777" w:rsidR="00A4629F" w:rsidRPr="006C2555" w:rsidRDefault="00A4629F" w:rsidP="00A4629F">
            <w:pPr>
              <w:pStyle w:val="TableParagraph"/>
              <w:spacing w:before="72"/>
              <w:ind w:left="323"/>
              <w:rPr>
                <w:rFonts w:ascii="Arial" w:hAnsi="Arial" w:cs="Arial"/>
                <w:b/>
                <w:color w:val="333333"/>
                <w:spacing w:val="-1"/>
                <w:w w:val="105"/>
                <w:sz w:val="24"/>
                <w:szCs w:val="24"/>
              </w:rPr>
            </w:pPr>
            <w:r w:rsidRPr="006C2555">
              <w:rPr>
                <w:rFonts w:ascii="Arial" w:hAnsi="Arial" w:cs="Arial"/>
                <w:b/>
                <w:color w:val="333333"/>
                <w:spacing w:val="-1"/>
                <w:w w:val="105"/>
                <w:sz w:val="24"/>
                <w:szCs w:val="24"/>
              </w:rPr>
              <w:t>CODE SILVER</w:t>
            </w:r>
          </w:p>
        </w:tc>
        <w:tc>
          <w:tcPr>
            <w:tcW w:w="8100" w:type="dxa"/>
            <w:gridSpan w:val="2"/>
            <w:tcBorders>
              <w:top w:val="single" w:sz="5" w:space="0" w:color="C3B67A"/>
              <w:left w:val="single" w:sz="5" w:space="0" w:color="C3B67A"/>
              <w:bottom w:val="single" w:sz="5" w:space="0" w:color="C3B67A"/>
              <w:right w:val="single" w:sz="5" w:space="0" w:color="C3B67A"/>
            </w:tcBorders>
          </w:tcPr>
          <w:p w14:paraId="01AC303C" w14:textId="77777777" w:rsidR="00A4629F" w:rsidRPr="006C2555" w:rsidRDefault="00A4629F" w:rsidP="00A4629F">
            <w:pPr>
              <w:pStyle w:val="TableParagraph"/>
              <w:spacing w:before="72"/>
              <w:ind w:left="323"/>
              <w:rPr>
                <w:rFonts w:ascii="Arial" w:hAnsi="Arial" w:cs="Arial"/>
                <w:color w:val="333333"/>
                <w:spacing w:val="-1"/>
                <w:w w:val="105"/>
                <w:sz w:val="24"/>
                <w:szCs w:val="24"/>
              </w:rPr>
            </w:pPr>
            <w:r w:rsidRPr="006C2555">
              <w:rPr>
                <w:rFonts w:ascii="Arial" w:hAnsi="Arial" w:cs="Arial"/>
                <w:color w:val="333333"/>
                <w:spacing w:val="-1"/>
                <w:w w:val="105"/>
                <w:sz w:val="24"/>
                <w:szCs w:val="24"/>
              </w:rPr>
              <w:t>Person with a Non-firearm Weapon and/or Hostage Situation ANNOUNCEMENT: "Code Silver - location. A security threat exists at location. All persons should immediately move away from that location if it is safe to do so. If it is not safe to move away, seek shelter or remain in a room with the door closed until an all clear has been announced."</w:t>
            </w:r>
          </w:p>
        </w:tc>
      </w:tr>
      <w:tr w:rsidR="00A4629F" w:rsidRPr="006C2555" w14:paraId="11E50D83" w14:textId="77777777" w:rsidTr="00A4629F">
        <w:trPr>
          <w:trHeight w:hRule="exact" w:val="1803"/>
        </w:trPr>
        <w:tc>
          <w:tcPr>
            <w:tcW w:w="2424" w:type="dxa"/>
            <w:tcBorders>
              <w:top w:val="single" w:sz="5" w:space="0" w:color="C3B67A"/>
              <w:left w:val="single" w:sz="5" w:space="0" w:color="C3B67A"/>
              <w:bottom w:val="single" w:sz="5" w:space="0" w:color="C3B67A"/>
              <w:right w:val="single" w:sz="5" w:space="0" w:color="C3B67A"/>
            </w:tcBorders>
          </w:tcPr>
          <w:p w14:paraId="6A0E4A08" w14:textId="77777777" w:rsidR="00A4629F" w:rsidRPr="006C2555" w:rsidRDefault="00A4629F" w:rsidP="00A4629F">
            <w:pPr>
              <w:pStyle w:val="TableParagraph"/>
              <w:spacing w:before="72"/>
              <w:ind w:left="323"/>
              <w:rPr>
                <w:rFonts w:ascii="Arial" w:hAnsi="Arial" w:cs="Arial"/>
                <w:b/>
                <w:color w:val="333333"/>
                <w:spacing w:val="-1"/>
                <w:w w:val="105"/>
                <w:sz w:val="24"/>
                <w:szCs w:val="24"/>
              </w:rPr>
            </w:pPr>
            <w:r w:rsidRPr="006C2555">
              <w:rPr>
                <w:rFonts w:ascii="Arial" w:hAnsi="Arial" w:cs="Arial"/>
                <w:b/>
                <w:color w:val="333333"/>
                <w:spacing w:val="-1"/>
                <w:w w:val="105"/>
                <w:sz w:val="24"/>
                <w:szCs w:val="24"/>
              </w:rPr>
              <w:t>Code Silver - ACTIVE SHOOTER</w:t>
            </w:r>
          </w:p>
        </w:tc>
        <w:tc>
          <w:tcPr>
            <w:tcW w:w="8100" w:type="dxa"/>
            <w:gridSpan w:val="2"/>
            <w:tcBorders>
              <w:top w:val="single" w:sz="5" w:space="0" w:color="C3B67A"/>
              <w:left w:val="single" w:sz="5" w:space="0" w:color="C3B67A"/>
              <w:bottom w:val="single" w:sz="5" w:space="0" w:color="C3B67A"/>
              <w:right w:val="single" w:sz="5" w:space="0" w:color="C3B67A"/>
            </w:tcBorders>
          </w:tcPr>
          <w:p w14:paraId="413B1017" w14:textId="77777777" w:rsidR="00A4629F" w:rsidRPr="006C2555" w:rsidRDefault="00A4629F" w:rsidP="00A4629F">
            <w:pPr>
              <w:pStyle w:val="TableParagraph"/>
              <w:spacing w:before="72"/>
              <w:ind w:left="323"/>
              <w:rPr>
                <w:rFonts w:ascii="Arial" w:hAnsi="Arial" w:cs="Arial"/>
                <w:color w:val="333333"/>
                <w:spacing w:val="-1"/>
                <w:w w:val="105"/>
                <w:sz w:val="24"/>
                <w:szCs w:val="24"/>
              </w:rPr>
            </w:pPr>
            <w:r w:rsidRPr="006C2555">
              <w:rPr>
                <w:rFonts w:ascii="Arial" w:hAnsi="Arial" w:cs="Arial"/>
                <w:color w:val="333333"/>
                <w:spacing w:val="-1"/>
                <w:w w:val="105"/>
                <w:sz w:val="24"/>
                <w:szCs w:val="24"/>
              </w:rPr>
              <w:t>ANNOUNCEMENT: "Code Silver - active shooter - location. A security threat involving a firearm exists at location. All persons should immediately move away from that location if it is safe to do so. If it is not safe to move away, seek shelter or remain in a room with the door closed until an all clear has been announced."</w:t>
            </w:r>
          </w:p>
        </w:tc>
      </w:tr>
      <w:tr w:rsidR="00A4629F" w:rsidRPr="006C2555" w14:paraId="26D38D32" w14:textId="77777777" w:rsidTr="00A4629F">
        <w:trPr>
          <w:trHeight w:hRule="exact" w:val="1344"/>
        </w:trPr>
        <w:tc>
          <w:tcPr>
            <w:tcW w:w="2424" w:type="dxa"/>
            <w:tcBorders>
              <w:top w:val="single" w:sz="5" w:space="0" w:color="C3B67A"/>
              <w:left w:val="single" w:sz="5" w:space="0" w:color="C3B67A"/>
              <w:bottom w:val="single" w:sz="5" w:space="0" w:color="C3B67A"/>
              <w:right w:val="single" w:sz="5" w:space="0" w:color="C3B67A"/>
            </w:tcBorders>
          </w:tcPr>
          <w:p w14:paraId="1B441530" w14:textId="77777777" w:rsidR="00A4629F" w:rsidRPr="006C2555" w:rsidRDefault="00A4629F" w:rsidP="00A4629F">
            <w:pPr>
              <w:pStyle w:val="TableParagraph"/>
              <w:spacing w:before="72"/>
              <w:ind w:left="323"/>
              <w:rPr>
                <w:rFonts w:ascii="Arial" w:hAnsi="Arial" w:cs="Arial"/>
                <w:b/>
                <w:color w:val="333333"/>
                <w:spacing w:val="-1"/>
                <w:w w:val="105"/>
                <w:sz w:val="24"/>
                <w:szCs w:val="24"/>
              </w:rPr>
            </w:pPr>
            <w:r w:rsidRPr="006C2555">
              <w:rPr>
                <w:rFonts w:ascii="Arial" w:hAnsi="Arial" w:cs="Arial"/>
                <w:b/>
                <w:color w:val="333333"/>
                <w:spacing w:val="-1"/>
                <w:w w:val="105"/>
                <w:sz w:val="24"/>
                <w:szCs w:val="24"/>
              </w:rPr>
              <w:t>CODE LIME</w:t>
            </w:r>
          </w:p>
        </w:tc>
        <w:tc>
          <w:tcPr>
            <w:tcW w:w="8100" w:type="dxa"/>
            <w:gridSpan w:val="2"/>
            <w:tcBorders>
              <w:top w:val="single" w:sz="5" w:space="0" w:color="C3B67A"/>
              <w:left w:val="single" w:sz="5" w:space="0" w:color="C3B67A"/>
              <w:bottom w:val="single" w:sz="5" w:space="0" w:color="C3B67A"/>
              <w:right w:val="single" w:sz="5" w:space="0" w:color="C3B67A"/>
            </w:tcBorders>
          </w:tcPr>
          <w:p w14:paraId="1DED8790" w14:textId="77777777" w:rsidR="00A4629F" w:rsidRPr="006C2555" w:rsidRDefault="00A4629F" w:rsidP="00A4629F">
            <w:pPr>
              <w:pStyle w:val="TableParagraph"/>
              <w:spacing w:before="72"/>
              <w:ind w:left="323"/>
              <w:rPr>
                <w:rFonts w:ascii="Arial" w:hAnsi="Arial" w:cs="Arial"/>
                <w:color w:val="333333"/>
                <w:spacing w:val="-1"/>
                <w:w w:val="105"/>
                <w:sz w:val="24"/>
                <w:szCs w:val="24"/>
              </w:rPr>
            </w:pPr>
            <w:r w:rsidRPr="006C2555">
              <w:rPr>
                <w:rFonts w:ascii="Arial" w:hAnsi="Arial" w:cs="Arial"/>
                <w:color w:val="333333"/>
                <w:spacing w:val="-1"/>
                <w:w w:val="105"/>
                <w:sz w:val="24"/>
                <w:szCs w:val="24"/>
              </w:rPr>
              <w:t>Electronic health record is down.</w:t>
            </w:r>
          </w:p>
          <w:p w14:paraId="3C7670D6" w14:textId="77777777" w:rsidR="00A4629F" w:rsidRPr="006C2555" w:rsidRDefault="00A4629F" w:rsidP="00A4629F">
            <w:pPr>
              <w:pStyle w:val="TableParagraph"/>
              <w:spacing w:before="72"/>
              <w:ind w:left="323"/>
              <w:rPr>
                <w:rFonts w:ascii="Arial" w:hAnsi="Arial" w:cs="Arial"/>
                <w:color w:val="333333"/>
                <w:spacing w:val="-1"/>
                <w:w w:val="105"/>
                <w:sz w:val="24"/>
                <w:szCs w:val="24"/>
              </w:rPr>
            </w:pPr>
            <w:r w:rsidRPr="006C2555">
              <w:rPr>
                <w:rFonts w:ascii="Arial" w:hAnsi="Arial" w:cs="Arial"/>
                <w:color w:val="333333"/>
                <w:spacing w:val="-1"/>
                <w:w w:val="105"/>
                <w:sz w:val="24"/>
                <w:szCs w:val="24"/>
              </w:rPr>
              <w:t>ANNOUNCEMENT: "Code Lime - initiate (EPIC, PACS, other) downtime procedures."</w:t>
            </w:r>
          </w:p>
        </w:tc>
      </w:tr>
      <w:tr w:rsidR="00A4629F" w:rsidRPr="006C2555" w14:paraId="286E8695" w14:textId="77777777" w:rsidTr="00A4629F">
        <w:trPr>
          <w:trHeight w:hRule="exact" w:val="1092"/>
        </w:trPr>
        <w:tc>
          <w:tcPr>
            <w:tcW w:w="2424" w:type="dxa"/>
            <w:tcBorders>
              <w:top w:val="single" w:sz="5" w:space="0" w:color="C3B67A"/>
              <w:left w:val="single" w:sz="5" w:space="0" w:color="C3B67A"/>
              <w:bottom w:val="single" w:sz="5" w:space="0" w:color="C3B67A"/>
              <w:right w:val="single" w:sz="5" w:space="0" w:color="C3B67A"/>
            </w:tcBorders>
          </w:tcPr>
          <w:p w14:paraId="1CDC8DA2" w14:textId="77777777" w:rsidR="00A4629F" w:rsidRPr="006C2555" w:rsidRDefault="00A4629F" w:rsidP="00A4629F">
            <w:pPr>
              <w:pStyle w:val="TableParagraph"/>
              <w:spacing w:before="72"/>
              <w:ind w:left="323"/>
              <w:rPr>
                <w:rFonts w:ascii="Arial" w:hAnsi="Arial" w:cs="Arial"/>
                <w:b/>
                <w:color w:val="333333"/>
                <w:spacing w:val="-1"/>
                <w:w w:val="105"/>
                <w:sz w:val="24"/>
                <w:szCs w:val="24"/>
              </w:rPr>
            </w:pPr>
            <w:r w:rsidRPr="006C2555">
              <w:rPr>
                <w:rFonts w:ascii="Arial" w:hAnsi="Arial" w:cs="Arial"/>
                <w:b/>
                <w:color w:val="333333"/>
                <w:spacing w:val="-1"/>
                <w:w w:val="105"/>
                <w:sz w:val="24"/>
                <w:szCs w:val="24"/>
              </w:rPr>
              <w:t>CODE SEPSIS</w:t>
            </w:r>
          </w:p>
        </w:tc>
        <w:tc>
          <w:tcPr>
            <w:tcW w:w="8100" w:type="dxa"/>
            <w:gridSpan w:val="2"/>
            <w:tcBorders>
              <w:top w:val="single" w:sz="5" w:space="0" w:color="C3B67A"/>
              <w:left w:val="single" w:sz="5" w:space="0" w:color="C3B67A"/>
              <w:bottom w:val="single" w:sz="5" w:space="0" w:color="C3B67A"/>
              <w:right w:val="single" w:sz="5" w:space="0" w:color="C3B67A"/>
            </w:tcBorders>
          </w:tcPr>
          <w:p w14:paraId="54324ADB" w14:textId="77777777" w:rsidR="00A4629F" w:rsidRPr="006C2555" w:rsidRDefault="00A4629F" w:rsidP="00A4629F">
            <w:pPr>
              <w:pStyle w:val="TableParagraph"/>
              <w:spacing w:before="72"/>
              <w:ind w:left="323"/>
              <w:rPr>
                <w:rFonts w:ascii="Arial" w:hAnsi="Arial" w:cs="Arial"/>
                <w:color w:val="333333"/>
                <w:spacing w:val="-1"/>
                <w:w w:val="105"/>
                <w:sz w:val="24"/>
                <w:szCs w:val="24"/>
              </w:rPr>
            </w:pPr>
            <w:r w:rsidRPr="006C2555">
              <w:rPr>
                <w:rFonts w:ascii="Arial" w:hAnsi="Arial" w:cs="Arial"/>
                <w:color w:val="333333"/>
                <w:spacing w:val="-1"/>
                <w:w w:val="105"/>
                <w:sz w:val="24"/>
                <w:szCs w:val="24"/>
              </w:rPr>
              <w:t>A patient is in septic shock and needs emergent attention. ANNOUNCEMENT: "Code Sepsis - location."</w:t>
            </w:r>
          </w:p>
        </w:tc>
      </w:tr>
      <w:tr w:rsidR="00A4629F" w:rsidRPr="006C2555" w14:paraId="4088DBD2" w14:textId="77777777" w:rsidTr="00A4629F">
        <w:trPr>
          <w:trHeight w:hRule="exact" w:val="3315"/>
        </w:trPr>
        <w:tc>
          <w:tcPr>
            <w:tcW w:w="2424" w:type="dxa"/>
            <w:tcBorders>
              <w:top w:val="single" w:sz="5" w:space="0" w:color="C3B67A"/>
              <w:left w:val="single" w:sz="5" w:space="0" w:color="C3B67A"/>
              <w:bottom w:val="single" w:sz="5" w:space="0" w:color="C3B67A"/>
              <w:right w:val="single" w:sz="5" w:space="0" w:color="C3B67A"/>
            </w:tcBorders>
          </w:tcPr>
          <w:p w14:paraId="332DBF7F" w14:textId="77777777" w:rsidR="00A4629F" w:rsidRPr="006C2555" w:rsidRDefault="00A4629F" w:rsidP="00A4629F">
            <w:pPr>
              <w:pStyle w:val="TableParagraph"/>
              <w:spacing w:before="72"/>
              <w:ind w:left="323"/>
              <w:rPr>
                <w:rFonts w:ascii="Arial" w:hAnsi="Arial" w:cs="Arial"/>
                <w:b/>
                <w:color w:val="333333"/>
                <w:spacing w:val="-1"/>
                <w:w w:val="105"/>
                <w:sz w:val="24"/>
                <w:szCs w:val="24"/>
              </w:rPr>
            </w:pPr>
            <w:r w:rsidRPr="006C2555">
              <w:rPr>
                <w:rFonts w:ascii="Arial" w:hAnsi="Arial" w:cs="Arial"/>
                <w:b/>
                <w:color w:val="333333"/>
                <w:spacing w:val="-1"/>
                <w:w w:val="105"/>
                <w:sz w:val="24"/>
                <w:szCs w:val="24"/>
              </w:rPr>
              <w:t>CODE TRIAGE, INTERNAL/ EXTERNAL ALERT/ ACTIVATE</w:t>
            </w:r>
          </w:p>
        </w:tc>
        <w:tc>
          <w:tcPr>
            <w:tcW w:w="8100" w:type="dxa"/>
            <w:gridSpan w:val="2"/>
            <w:tcBorders>
              <w:top w:val="single" w:sz="5" w:space="0" w:color="C3B67A"/>
              <w:left w:val="single" w:sz="5" w:space="0" w:color="C3B67A"/>
              <w:bottom w:val="single" w:sz="5" w:space="0" w:color="C3B67A"/>
              <w:right w:val="single" w:sz="5" w:space="0" w:color="C3B67A"/>
            </w:tcBorders>
          </w:tcPr>
          <w:p w14:paraId="7D183BE8" w14:textId="77777777" w:rsidR="00A4629F" w:rsidRPr="006C2555" w:rsidRDefault="00A4629F" w:rsidP="00A4629F">
            <w:pPr>
              <w:pStyle w:val="TableParagraph"/>
              <w:spacing w:before="72"/>
              <w:ind w:left="323"/>
              <w:rPr>
                <w:rFonts w:ascii="Arial" w:hAnsi="Arial" w:cs="Arial"/>
                <w:color w:val="333333"/>
                <w:spacing w:val="-1"/>
                <w:w w:val="105"/>
                <w:sz w:val="24"/>
                <w:szCs w:val="24"/>
              </w:rPr>
            </w:pPr>
            <w:r w:rsidRPr="006C2555">
              <w:rPr>
                <w:rFonts w:ascii="Arial" w:hAnsi="Arial" w:cs="Arial"/>
                <w:color w:val="333333"/>
                <w:spacing w:val="-1"/>
                <w:w w:val="105"/>
                <w:sz w:val="24"/>
                <w:szCs w:val="24"/>
              </w:rPr>
              <w:t>Disaster/MCI/patient surge event. Activate Emergency Operations Plan for internal or external incident.</w:t>
            </w:r>
          </w:p>
          <w:p w14:paraId="25BF2C24" w14:textId="77777777" w:rsidR="00A4629F" w:rsidRPr="006C2555" w:rsidRDefault="00A4629F" w:rsidP="00A4629F">
            <w:pPr>
              <w:pStyle w:val="TableParagraph"/>
              <w:spacing w:before="72"/>
              <w:ind w:left="323"/>
              <w:rPr>
                <w:rFonts w:ascii="Arial" w:hAnsi="Arial" w:cs="Arial"/>
                <w:color w:val="333333"/>
                <w:spacing w:val="-1"/>
                <w:w w:val="105"/>
                <w:sz w:val="24"/>
                <w:szCs w:val="24"/>
              </w:rPr>
            </w:pPr>
            <w:r w:rsidRPr="006C2555">
              <w:rPr>
                <w:rFonts w:ascii="Arial" w:hAnsi="Arial" w:cs="Arial"/>
                <w:color w:val="333333"/>
                <w:spacing w:val="-1"/>
                <w:w w:val="105"/>
                <w:sz w:val="24"/>
                <w:szCs w:val="24"/>
              </w:rPr>
              <w:t>ANNOUNCEMENT: "Code Triage Internal/External – Alert – situation*." OR "Code Triage Internal/External – Activate – situation*. The emergency operations plan has been activated" When applicable the following should be added to the announcement: "Incident management team members should proceed to the location for a briefing."</w:t>
            </w:r>
          </w:p>
          <w:p w14:paraId="320D3A78" w14:textId="77777777" w:rsidR="00A4629F" w:rsidRPr="006C2555" w:rsidRDefault="00A4629F" w:rsidP="00A4629F">
            <w:pPr>
              <w:pStyle w:val="TableParagraph"/>
              <w:spacing w:before="72"/>
              <w:ind w:left="323"/>
              <w:rPr>
                <w:rFonts w:ascii="Arial" w:hAnsi="Arial" w:cs="Arial"/>
                <w:color w:val="333333"/>
                <w:spacing w:val="-1"/>
                <w:w w:val="105"/>
                <w:sz w:val="24"/>
                <w:szCs w:val="24"/>
              </w:rPr>
            </w:pPr>
            <w:r w:rsidRPr="006C2555">
              <w:rPr>
                <w:rFonts w:ascii="Arial" w:hAnsi="Arial" w:cs="Arial"/>
                <w:color w:val="333333"/>
                <w:spacing w:val="-1"/>
                <w:w w:val="105"/>
                <w:sz w:val="24"/>
                <w:szCs w:val="24"/>
              </w:rPr>
              <w:t>*NOTE: Plain language should be used to describe the "situation." For</w:t>
            </w:r>
          </w:p>
        </w:tc>
      </w:tr>
      <w:tr w:rsidR="00A4629F" w:rsidRPr="006C2555" w14:paraId="02F0E958" w14:textId="77777777" w:rsidTr="00A4629F">
        <w:trPr>
          <w:trHeight w:hRule="exact" w:val="1092"/>
        </w:trPr>
        <w:tc>
          <w:tcPr>
            <w:tcW w:w="2424" w:type="dxa"/>
            <w:tcBorders>
              <w:top w:val="single" w:sz="5" w:space="0" w:color="C3B67A"/>
              <w:left w:val="single" w:sz="5" w:space="0" w:color="C3B67A"/>
              <w:bottom w:val="single" w:sz="5" w:space="0" w:color="C3B67A"/>
              <w:right w:val="single" w:sz="5" w:space="0" w:color="C3B67A"/>
            </w:tcBorders>
          </w:tcPr>
          <w:p w14:paraId="5D65D30A" w14:textId="77777777" w:rsidR="00A4629F" w:rsidRPr="006C2555" w:rsidRDefault="00A4629F" w:rsidP="00A4629F">
            <w:pPr>
              <w:pStyle w:val="TableParagraph"/>
              <w:spacing w:before="72"/>
              <w:ind w:left="323"/>
              <w:rPr>
                <w:rFonts w:ascii="Arial" w:hAnsi="Arial" w:cs="Arial"/>
                <w:b/>
                <w:color w:val="333333"/>
                <w:spacing w:val="-1"/>
                <w:w w:val="105"/>
                <w:sz w:val="24"/>
                <w:szCs w:val="24"/>
              </w:rPr>
            </w:pPr>
            <w:r w:rsidRPr="006C2555">
              <w:rPr>
                <w:rFonts w:ascii="Arial" w:hAnsi="Arial" w:cs="Arial"/>
                <w:b/>
                <w:color w:val="333333"/>
                <w:spacing w:val="-1"/>
                <w:w w:val="105"/>
                <w:sz w:val="24"/>
                <w:szCs w:val="24"/>
              </w:rPr>
              <w:t>CODE YELLOW</w:t>
            </w:r>
          </w:p>
        </w:tc>
        <w:tc>
          <w:tcPr>
            <w:tcW w:w="8100" w:type="dxa"/>
            <w:gridSpan w:val="2"/>
            <w:tcBorders>
              <w:top w:val="single" w:sz="5" w:space="0" w:color="C3B67A"/>
              <w:left w:val="single" w:sz="5" w:space="0" w:color="C3B67A"/>
              <w:bottom w:val="single" w:sz="5" w:space="0" w:color="C3B67A"/>
              <w:right w:val="single" w:sz="5" w:space="0" w:color="C3B67A"/>
            </w:tcBorders>
          </w:tcPr>
          <w:p w14:paraId="265E18FA" w14:textId="77777777" w:rsidR="00A4629F" w:rsidRPr="006C2555" w:rsidRDefault="00A4629F" w:rsidP="00A4629F">
            <w:pPr>
              <w:pStyle w:val="TableParagraph"/>
              <w:spacing w:before="72"/>
              <w:ind w:left="323"/>
              <w:rPr>
                <w:rFonts w:ascii="Arial" w:hAnsi="Arial" w:cs="Arial"/>
                <w:color w:val="333333"/>
                <w:spacing w:val="-1"/>
                <w:w w:val="105"/>
                <w:sz w:val="24"/>
                <w:szCs w:val="24"/>
              </w:rPr>
            </w:pPr>
            <w:r w:rsidRPr="006C2555">
              <w:rPr>
                <w:rFonts w:ascii="Arial" w:hAnsi="Arial" w:cs="Arial"/>
                <w:color w:val="333333"/>
                <w:spacing w:val="-1"/>
                <w:w w:val="105"/>
                <w:sz w:val="24"/>
                <w:szCs w:val="24"/>
              </w:rPr>
              <w:t>Bomb Threat (a bomb threat or the discovery of a suspicious device or item) ANNOUNCEMENT: "Code Yellow - location."</w:t>
            </w:r>
          </w:p>
        </w:tc>
      </w:tr>
    </w:tbl>
    <w:p w14:paraId="4C973845" w14:textId="77777777" w:rsidR="008851DA" w:rsidRPr="006C2555" w:rsidRDefault="008851DA">
      <w:pPr>
        <w:rPr>
          <w:rFonts w:ascii="Arial" w:hAnsi="Arial" w:cs="Arial"/>
          <w:color w:val="BD582C"/>
          <w:spacing w:val="-11"/>
          <w:sz w:val="36"/>
          <w:szCs w:val="36"/>
        </w:rPr>
      </w:pPr>
      <w:r w:rsidRPr="006C2555">
        <w:rPr>
          <w:rFonts w:ascii="Arial" w:hAnsi="Arial" w:cs="Arial"/>
          <w:color w:val="BD582C"/>
          <w:spacing w:val="-11"/>
          <w:sz w:val="36"/>
          <w:szCs w:val="36"/>
        </w:rPr>
        <w:br w:type="page"/>
      </w:r>
    </w:p>
    <w:tbl>
      <w:tblPr>
        <w:tblpPr w:leftFromText="180" w:rightFromText="180" w:vertAnchor="text" w:horzAnchor="margin" w:tblpX="618" w:tblpY="92"/>
        <w:tblW w:w="10249" w:type="dxa"/>
        <w:tblLayout w:type="fixed"/>
        <w:tblCellMar>
          <w:left w:w="0" w:type="dxa"/>
          <w:right w:w="0" w:type="dxa"/>
        </w:tblCellMar>
        <w:tblLook w:val="01E0" w:firstRow="1" w:lastRow="1" w:firstColumn="1" w:lastColumn="1" w:noHBand="0" w:noVBand="0"/>
      </w:tblPr>
      <w:tblGrid>
        <w:gridCol w:w="2424"/>
        <w:gridCol w:w="7825"/>
      </w:tblGrid>
      <w:tr w:rsidR="008851DA" w:rsidRPr="006C2555" w14:paraId="6C32D300" w14:textId="77777777" w:rsidTr="001A6B8E">
        <w:trPr>
          <w:trHeight w:hRule="exact" w:val="377"/>
        </w:trPr>
        <w:tc>
          <w:tcPr>
            <w:tcW w:w="2424" w:type="dxa"/>
            <w:tcBorders>
              <w:top w:val="single" w:sz="5" w:space="0" w:color="C3B67A"/>
              <w:left w:val="single" w:sz="5" w:space="0" w:color="C3B67A"/>
              <w:bottom w:val="single" w:sz="5" w:space="0" w:color="C3B67A"/>
              <w:right w:val="single" w:sz="5" w:space="0" w:color="C3B67A"/>
            </w:tcBorders>
          </w:tcPr>
          <w:p w14:paraId="60569125" w14:textId="77777777" w:rsidR="008851DA" w:rsidRPr="006C2555" w:rsidRDefault="008851DA" w:rsidP="00BF20FB">
            <w:pPr>
              <w:pStyle w:val="TableParagraph"/>
              <w:spacing w:before="72"/>
              <w:ind w:left="69" w:firstLine="9"/>
              <w:jc w:val="center"/>
              <w:rPr>
                <w:rFonts w:ascii="Arial" w:eastAsia="Arial" w:hAnsi="Arial" w:cs="Arial"/>
                <w:sz w:val="24"/>
                <w:szCs w:val="24"/>
              </w:rPr>
            </w:pPr>
            <w:r w:rsidRPr="006C2555">
              <w:rPr>
                <w:rFonts w:ascii="Arial" w:hAnsi="Arial" w:cs="Arial"/>
                <w:b/>
                <w:color w:val="333333"/>
                <w:w w:val="105"/>
                <w:sz w:val="24"/>
                <w:szCs w:val="24"/>
              </w:rPr>
              <w:t>Medical</w:t>
            </w:r>
            <w:r w:rsidRPr="006C2555">
              <w:rPr>
                <w:rFonts w:ascii="Arial" w:hAnsi="Arial" w:cs="Arial"/>
                <w:b/>
                <w:color w:val="333333"/>
                <w:spacing w:val="-27"/>
                <w:w w:val="105"/>
                <w:sz w:val="24"/>
                <w:szCs w:val="24"/>
              </w:rPr>
              <w:t xml:space="preserve"> </w:t>
            </w:r>
            <w:r w:rsidRPr="006C2555">
              <w:rPr>
                <w:rFonts w:ascii="Arial" w:hAnsi="Arial" w:cs="Arial"/>
                <w:b/>
                <w:color w:val="333333"/>
                <w:spacing w:val="-1"/>
                <w:w w:val="105"/>
                <w:sz w:val="24"/>
                <w:szCs w:val="24"/>
              </w:rPr>
              <w:t>Alerts</w:t>
            </w:r>
          </w:p>
        </w:tc>
        <w:tc>
          <w:tcPr>
            <w:tcW w:w="7825" w:type="dxa"/>
            <w:tcBorders>
              <w:top w:val="single" w:sz="5" w:space="0" w:color="C3B67A"/>
              <w:left w:val="single" w:sz="5" w:space="0" w:color="C3B67A"/>
              <w:bottom w:val="single" w:sz="5" w:space="0" w:color="C3B67A"/>
              <w:right w:val="single" w:sz="5" w:space="0" w:color="C3B67A"/>
            </w:tcBorders>
          </w:tcPr>
          <w:p w14:paraId="740B2FB9" w14:textId="77777777" w:rsidR="008851DA" w:rsidRPr="006C2555" w:rsidRDefault="008851DA" w:rsidP="00BF20FB">
            <w:pPr>
              <w:pStyle w:val="TableParagraph"/>
              <w:spacing w:before="72"/>
              <w:ind w:left="69" w:firstLine="9"/>
              <w:jc w:val="center"/>
              <w:rPr>
                <w:rFonts w:ascii="Arial" w:eastAsia="Arial" w:hAnsi="Arial" w:cs="Arial"/>
                <w:sz w:val="24"/>
                <w:szCs w:val="24"/>
              </w:rPr>
            </w:pPr>
            <w:r w:rsidRPr="006C2555">
              <w:rPr>
                <w:rFonts w:ascii="Arial" w:hAnsi="Arial" w:cs="Arial"/>
                <w:b/>
                <w:color w:val="333333"/>
                <w:spacing w:val="-1"/>
                <w:w w:val="105"/>
                <w:sz w:val="24"/>
                <w:szCs w:val="24"/>
              </w:rPr>
              <w:t>Definition</w:t>
            </w:r>
            <w:r w:rsidRPr="006C2555">
              <w:rPr>
                <w:rFonts w:ascii="Arial" w:hAnsi="Arial" w:cs="Arial"/>
                <w:b/>
                <w:color w:val="333333"/>
                <w:spacing w:val="-28"/>
                <w:w w:val="105"/>
                <w:sz w:val="24"/>
                <w:szCs w:val="24"/>
              </w:rPr>
              <w:t xml:space="preserve"> </w:t>
            </w:r>
            <w:r w:rsidRPr="006C2555">
              <w:rPr>
                <w:rFonts w:ascii="Arial" w:hAnsi="Arial" w:cs="Arial"/>
                <w:b/>
                <w:color w:val="333333"/>
                <w:spacing w:val="-1"/>
                <w:w w:val="105"/>
                <w:sz w:val="24"/>
                <w:szCs w:val="24"/>
              </w:rPr>
              <w:t>and</w:t>
            </w:r>
            <w:r w:rsidRPr="006C2555">
              <w:rPr>
                <w:rFonts w:ascii="Arial" w:hAnsi="Arial" w:cs="Arial"/>
                <w:b/>
                <w:color w:val="333333"/>
                <w:spacing w:val="-28"/>
                <w:w w:val="105"/>
                <w:sz w:val="24"/>
                <w:szCs w:val="24"/>
              </w:rPr>
              <w:t xml:space="preserve"> </w:t>
            </w:r>
            <w:r w:rsidRPr="006C2555">
              <w:rPr>
                <w:rFonts w:ascii="Arial" w:hAnsi="Arial" w:cs="Arial"/>
                <w:b/>
                <w:color w:val="333333"/>
                <w:spacing w:val="-1"/>
                <w:w w:val="105"/>
                <w:sz w:val="24"/>
                <w:szCs w:val="24"/>
              </w:rPr>
              <w:t>Announcement</w:t>
            </w:r>
          </w:p>
        </w:tc>
      </w:tr>
      <w:tr w:rsidR="008851DA" w:rsidRPr="006C2555" w14:paraId="19ED1D55" w14:textId="77777777" w:rsidTr="001A6B8E">
        <w:trPr>
          <w:trHeight w:hRule="exact" w:val="1165"/>
        </w:trPr>
        <w:tc>
          <w:tcPr>
            <w:tcW w:w="2424" w:type="dxa"/>
            <w:tcBorders>
              <w:top w:val="single" w:sz="5" w:space="0" w:color="C3B67A"/>
              <w:left w:val="single" w:sz="5" w:space="0" w:color="C3B67A"/>
              <w:bottom w:val="single" w:sz="5" w:space="0" w:color="C3B67A"/>
              <w:right w:val="single" w:sz="5" w:space="0" w:color="C3B67A"/>
            </w:tcBorders>
          </w:tcPr>
          <w:p w14:paraId="74D59E82" w14:textId="77777777" w:rsidR="008851DA" w:rsidRPr="006C2555" w:rsidRDefault="008851DA" w:rsidP="00BF20FB">
            <w:pPr>
              <w:pStyle w:val="TableParagraph"/>
              <w:spacing w:before="72"/>
              <w:ind w:left="69" w:firstLine="9"/>
              <w:rPr>
                <w:rFonts w:ascii="Arial" w:eastAsia="Arial" w:hAnsi="Arial" w:cs="Arial"/>
                <w:sz w:val="24"/>
                <w:szCs w:val="24"/>
              </w:rPr>
            </w:pPr>
            <w:r w:rsidRPr="006C2555">
              <w:rPr>
                <w:rFonts w:ascii="Arial" w:hAnsi="Arial" w:cs="Arial"/>
                <w:b/>
                <w:color w:val="333333"/>
                <w:spacing w:val="-1"/>
                <w:w w:val="105"/>
                <w:sz w:val="24"/>
                <w:szCs w:val="24"/>
              </w:rPr>
              <w:t>C-SECTION</w:t>
            </w:r>
          </w:p>
        </w:tc>
        <w:tc>
          <w:tcPr>
            <w:tcW w:w="7825" w:type="dxa"/>
            <w:tcBorders>
              <w:top w:val="single" w:sz="5" w:space="0" w:color="C3B67A"/>
              <w:left w:val="single" w:sz="5" w:space="0" w:color="C3B67A"/>
              <w:bottom w:val="single" w:sz="5" w:space="0" w:color="C3B67A"/>
              <w:right w:val="single" w:sz="5" w:space="0" w:color="C3B67A"/>
            </w:tcBorders>
          </w:tcPr>
          <w:p w14:paraId="422ED6A4" w14:textId="77777777" w:rsidR="008851DA" w:rsidRPr="006C2555" w:rsidRDefault="008851DA" w:rsidP="00BF20FB">
            <w:pPr>
              <w:pStyle w:val="TableParagraph"/>
              <w:spacing w:before="72" w:line="309" w:lineRule="auto"/>
              <w:ind w:left="69" w:right="1644" w:firstLine="9"/>
              <w:rPr>
                <w:rFonts w:ascii="Arial" w:eastAsia="Arial" w:hAnsi="Arial" w:cs="Arial"/>
                <w:sz w:val="24"/>
                <w:szCs w:val="24"/>
              </w:rPr>
            </w:pPr>
            <w:r w:rsidRPr="006C2555">
              <w:rPr>
                <w:rFonts w:ascii="Arial" w:hAnsi="Arial" w:cs="Arial"/>
                <w:color w:val="333333"/>
                <w:w w:val="105"/>
                <w:sz w:val="24"/>
                <w:szCs w:val="24"/>
              </w:rPr>
              <w:t>A</w:t>
            </w:r>
            <w:r w:rsidRPr="006C2555">
              <w:rPr>
                <w:rFonts w:ascii="Arial" w:hAnsi="Arial" w:cs="Arial"/>
                <w:color w:val="333333"/>
                <w:spacing w:val="-15"/>
                <w:w w:val="105"/>
                <w:sz w:val="24"/>
                <w:szCs w:val="24"/>
              </w:rPr>
              <w:t xml:space="preserve"> </w:t>
            </w:r>
            <w:r w:rsidRPr="006C2555">
              <w:rPr>
                <w:rFonts w:ascii="Arial" w:hAnsi="Arial" w:cs="Arial"/>
                <w:color w:val="333333"/>
                <w:spacing w:val="-1"/>
                <w:w w:val="105"/>
                <w:sz w:val="24"/>
                <w:szCs w:val="24"/>
              </w:rPr>
              <w:t>pregnant</w:t>
            </w:r>
            <w:r w:rsidRPr="006C2555">
              <w:rPr>
                <w:rFonts w:ascii="Arial" w:hAnsi="Arial" w:cs="Arial"/>
                <w:color w:val="333333"/>
                <w:spacing w:val="-14"/>
                <w:w w:val="105"/>
                <w:sz w:val="24"/>
                <w:szCs w:val="24"/>
              </w:rPr>
              <w:t xml:space="preserve"> </w:t>
            </w:r>
            <w:r w:rsidRPr="006C2555">
              <w:rPr>
                <w:rFonts w:ascii="Arial" w:hAnsi="Arial" w:cs="Arial"/>
                <w:color w:val="333333"/>
                <w:spacing w:val="-1"/>
                <w:w w:val="105"/>
                <w:sz w:val="24"/>
                <w:szCs w:val="24"/>
              </w:rPr>
              <w:t>patient</w:t>
            </w:r>
            <w:r w:rsidRPr="006C2555">
              <w:rPr>
                <w:rFonts w:ascii="Arial" w:hAnsi="Arial" w:cs="Arial"/>
                <w:color w:val="333333"/>
                <w:spacing w:val="-15"/>
                <w:w w:val="105"/>
                <w:sz w:val="24"/>
                <w:szCs w:val="24"/>
              </w:rPr>
              <w:t xml:space="preserve"> </w:t>
            </w:r>
            <w:r w:rsidRPr="006C2555">
              <w:rPr>
                <w:rFonts w:ascii="Arial" w:hAnsi="Arial" w:cs="Arial"/>
                <w:color w:val="333333"/>
                <w:spacing w:val="-1"/>
                <w:w w:val="105"/>
                <w:sz w:val="24"/>
                <w:szCs w:val="24"/>
              </w:rPr>
              <w:t>needs</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an</w:t>
            </w:r>
            <w:r w:rsidRPr="006C2555">
              <w:rPr>
                <w:rFonts w:ascii="Arial" w:hAnsi="Arial" w:cs="Arial"/>
                <w:color w:val="333333"/>
                <w:spacing w:val="-15"/>
                <w:w w:val="105"/>
                <w:sz w:val="24"/>
                <w:szCs w:val="24"/>
              </w:rPr>
              <w:t xml:space="preserve"> </w:t>
            </w:r>
            <w:r w:rsidRPr="006C2555">
              <w:rPr>
                <w:rFonts w:ascii="Arial" w:hAnsi="Arial" w:cs="Arial"/>
                <w:color w:val="333333"/>
                <w:spacing w:val="-1"/>
                <w:w w:val="105"/>
                <w:sz w:val="24"/>
                <w:szCs w:val="24"/>
              </w:rPr>
              <w:t>emergent</w:t>
            </w:r>
            <w:r w:rsidRPr="006C2555">
              <w:rPr>
                <w:rFonts w:ascii="Arial" w:hAnsi="Arial" w:cs="Arial"/>
                <w:color w:val="333333"/>
                <w:spacing w:val="-14"/>
                <w:w w:val="105"/>
                <w:sz w:val="24"/>
                <w:szCs w:val="24"/>
              </w:rPr>
              <w:t xml:space="preserve"> </w:t>
            </w:r>
            <w:r w:rsidRPr="006C2555">
              <w:rPr>
                <w:rFonts w:ascii="Arial" w:hAnsi="Arial" w:cs="Arial"/>
                <w:color w:val="333333"/>
                <w:spacing w:val="-1"/>
                <w:w w:val="105"/>
                <w:sz w:val="24"/>
                <w:szCs w:val="24"/>
              </w:rPr>
              <w:t>C-section.</w:t>
            </w:r>
            <w:r w:rsidRPr="006C2555">
              <w:rPr>
                <w:rFonts w:ascii="Arial" w:hAnsi="Arial" w:cs="Arial"/>
                <w:color w:val="333333"/>
                <w:spacing w:val="25"/>
                <w:w w:val="103"/>
                <w:sz w:val="24"/>
                <w:szCs w:val="24"/>
              </w:rPr>
              <w:t xml:space="preserve"> </w:t>
            </w:r>
            <w:r w:rsidRPr="006C2555">
              <w:rPr>
                <w:rFonts w:ascii="Arial" w:hAnsi="Arial" w:cs="Arial"/>
                <w:color w:val="333333"/>
                <w:spacing w:val="-1"/>
                <w:w w:val="105"/>
                <w:sz w:val="24"/>
                <w:szCs w:val="24"/>
              </w:rPr>
              <w:t>ANNOUNCEMENT:</w:t>
            </w:r>
            <w:r w:rsidRPr="006C2555">
              <w:rPr>
                <w:rFonts w:ascii="Arial" w:hAnsi="Arial" w:cs="Arial"/>
                <w:color w:val="333333"/>
                <w:spacing w:val="-16"/>
                <w:w w:val="105"/>
                <w:sz w:val="24"/>
                <w:szCs w:val="24"/>
              </w:rPr>
              <w:t xml:space="preserve"> </w:t>
            </w:r>
            <w:r w:rsidRPr="006C2555">
              <w:rPr>
                <w:rFonts w:ascii="Arial" w:hAnsi="Arial" w:cs="Arial"/>
                <w:color w:val="333333"/>
                <w:spacing w:val="-1"/>
                <w:w w:val="105"/>
                <w:sz w:val="24"/>
                <w:szCs w:val="24"/>
              </w:rPr>
              <w:t>"Medical</w:t>
            </w:r>
            <w:r w:rsidRPr="006C2555">
              <w:rPr>
                <w:rFonts w:ascii="Arial" w:hAnsi="Arial" w:cs="Arial"/>
                <w:color w:val="333333"/>
                <w:spacing w:val="-17"/>
                <w:w w:val="105"/>
                <w:sz w:val="24"/>
                <w:szCs w:val="24"/>
              </w:rPr>
              <w:t xml:space="preserve"> </w:t>
            </w:r>
            <w:r w:rsidRPr="006C2555">
              <w:rPr>
                <w:rFonts w:ascii="Arial" w:hAnsi="Arial" w:cs="Arial"/>
                <w:color w:val="333333"/>
                <w:spacing w:val="-1"/>
                <w:w w:val="105"/>
                <w:sz w:val="24"/>
                <w:szCs w:val="24"/>
              </w:rPr>
              <w:t>Alert:</w:t>
            </w:r>
            <w:r w:rsidRPr="006C2555">
              <w:rPr>
                <w:rFonts w:ascii="Arial" w:hAnsi="Arial" w:cs="Arial"/>
                <w:color w:val="333333"/>
                <w:spacing w:val="-17"/>
                <w:w w:val="105"/>
                <w:sz w:val="24"/>
                <w:szCs w:val="24"/>
              </w:rPr>
              <w:t xml:space="preserve"> </w:t>
            </w:r>
            <w:r w:rsidRPr="006C2555">
              <w:rPr>
                <w:rFonts w:ascii="Arial" w:hAnsi="Arial" w:cs="Arial"/>
                <w:color w:val="333333"/>
                <w:spacing w:val="-1"/>
                <w:w w:val="105"/>
                <w:sz w:val="24"/>
                <w:szCs w:val="24"/>
              </w:rPr>
              <w:t>C-section</w:t>
            </w:r>
            <w:r w:rsidRPr="006C2555">
              <w:rPr>
                <w:rFonts w:ascii="Arial" w:hAnsi="Arial" w:cs="Arial"/>
                <w:color w:val="333333"/>
                <w:spacing w:val="-18"/>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16"/>
                <w:w w:val="105"/>
                <w:sz w:val="24"/>
                <w:szCs w:val="24"/>
              </w:rPr>
              <w:t xml:space="preserve"> </w:t>
            </w:r>
            <w:r w:rsidRPr="006C2555">
              <w:rPr>
                <w:rFonts w:ascii="Arial" w:hAnsi="Arial" w:cs="Arial"/>
                <w:i/>
                <w:color w:val="333333"/>
                <w:spacing w:val="-1"/>
                <w:w w:val="105"/>
                <w:sz w:val="24"/>
                <w:szCs w:val="24"/>
              </w:rPr>
              <w:t>location."</w:t>
            </w:r>
          </w:p>
        </w:tc>
      </w:tr>
      <w:tr w:rsidR="008851DA" w:rsidRPr="006C2555" w14:paraId="02E0C693" w14:textId="77777777" w:rsidTr="00752C54">
        <w:trPr>
          <w:trHeight w:hRule="exact" w:val="1444"/>
        </w:trPr>
        <w:tc>
          <w:tcPr>
            <w:tcW w:w="2424" w:type="dxa"/>
            <w:tcBorders>
              <w:top w:val="single" w:sz="5" w:space="0" w:color="C3B67A"/>
              <w:left w:val="single" w:sz="5" w:space="0" w:color="C3B67A"/>
              <w:bottom w:val="single" w:sz="5" w:space="0" w:color="C3B67A"/>
              <w:right w:val="single" w:sz="5" w:space="0" w:color="C3B67A"/>
            </w:tcBorders>
          </w:tcPr>
          <w:p w14:paraId="388B11DB" w14:textId="77777777" w:rsidR="008851DA" w:rsidRPr="006C2555" w:rsidRDefault="008851DA" w:rsidP="00BF20FB">
            <w:pPr>
              <w:pStyle w:val="TableParagraph"/>
              <w:spacing w:before="72"/>
              <w:ind w:left="69" w:firstLine="9"/>
              <w:rPr>
                <w:rFonts w:ascii="Arial" w:eastAsia="Arial" w:hAnsi="Arial" w:cs="Arial"/>
                <w:sz w:val="24"/>
                <w:szCs w:val="24"/>
              </w:rPr>
            </w:pPr>
            <w:r w:rsidRPr="006C2555">
              <w:rPr>
                <w:rFonts w:ascii="Arial" w:hAnsi="Arial" w:cs="Arial"/>
                <w:b/>
                <w:color w:val="333333"/>
                <w:spacing w:val="-1"/>
                <w:w w:val="105"/>
                <w:sz w:val="24"/>
                <w:szCs w:val="24"/>
              </w:rPr>
              <w:t>ECMO</w:t>
            </w:r>
          </w:p>
        </w:tc>
        <w:tc>
          <w:tcPr>
            <w:tcW w:w="7825" w:type="dxa"/>
            <w:tcBorders>
              <w:top w:val="single" w:sz="5" w:space="0" w:color="C3B67A"/>
              <w:left w:val="single" w:sz="5" w:space="0" w:color="C3B67A"/>
              <w:bottom w:val="single" w:sz="5" w:space="0" w:color="C3B67A"/>
              <w:right w:val="single" w:sz="5" w:space="0" w:color="C3B67A"/>
            </w:tcBorders>
          </w:tcPr>
          <w:p w14:paraId="4A38DF71" w14:textId="77777777" w:rsidR="008851DA" w:rsidRPr="006C2555" w:rsidRDefault="008851DA" w:rsidP="00BF20FB">
            <w:pPr>
              <w:pStyle w:val="TableParagraph"/>
              <w:spacing w:before="72" w:line="309" w:lineRule="auto"/>
              <w:ind w:left="69" w:right="797" w:firstLine="9"/>
              <w:rPr>
                <w:rFonts w:ascii="Arial" w:eastAsia="Arial" w:hAnsi="Arial" w:cs="Arial"/>
                <w:sz w:val="24"/>
                <w:szCs w:val="24"/>
              </w:rPr>
            </w:pPr>
            <w:r w:rsidRPr="006C2555">
              <w:rPr>
                <w:rFonts w:ascii="Arial" w:hAnsi="Arial" w:cs="Arial"/>
                <w:color w:val="333333"/>
                <w:w w:val="105"/>
                <w:sz w:val="24"/>
                <w:szCs w:val="24"/>
              </w:rPr>
              <w:t>A</w:t>
            </w:r>
            <w:r w:rsidRPr="006C2555">
              <w:rPr>
                <w:rFonts w:ascii="Arial" w:hAnsi="Arial" w:cs="Arial"/>
                <w:color w:val="333333"/>
                <w:spacing w:val="-16"/>
                <w:w w:val="105"/>
                <w:sz w:val="24"/>
                <w:szCs w:val="24"/>
              </w:rPr>
              <w:t xml:space="preserve"> </w:t>
            </w:r>
            <w:r w:rsidRPr="006C2555">
              <w:rPr>
                <w:rFonts w:ascii="Arial" w:hAnsi="Arial" w:cs="Arial"/>
                <w:color w:val="333333"/>
                <w:spacing w:val="-1"/>
                <w:w w:val="105"/>
                <w:sz w:val="24"/>
                <w:szCs w:val="24"/>
              </w:rPr>
              <w:t>patient</w:t>
            </w:r>
            <w:r w:rsidRPr="006C2555">
              <w:rPr>
                <w:rFonts w:ascii="Arial" w:hAnsi="Arial" w:cs="Arial"/>
                <w:color w:val="333333"/>
                <w:spacing w:val="-15"/>
                <w:w w:val="105"/>
                <w:sz w:val="24"/>
                <w:szCs w:val="24"/>
              </w:rPr>
              <w:t xml:space="preserve"> </w:t>
            </w:r>
            <w:r w:rsidRPr="006C2555">
              <w:rPr>
                <w:rFonts w:ascii="Arial" w:hAnsi="Arial" w:cs="Arial"/>
                <w:color w:val="333333"/>
                <w:spacing w:val="-1"/>
                <w:w w:val="105"/>
                <w:sz w:val="24"/>
                <w:szCs w:val="24"/>
              </w:rPr>
              <w:t>needs</w:t>
            </w:r>
            <w:r w:rsidRPr="006C2555">
              <w:rPr>
                <w:rFonts w:ascii="Arial" w:hAnsi="Arial" w:cs="Arial"/>
                <w:color w:val="333333"/>
                <w:spacing w:val="-15"/>
                <w:w w:val="105"/>
                <w:sz w:val="24"/>
                <w:szCs w:val="24"/>
              </w:rPr>
              <w:t xml:space="preserve"> </w:t>
            </w:r>
            <w:r w:rsidRPr="006C2555">
              <w:rPr>
                <w:rFonts w:ascii="Arial" w:hAnsi="Arial" w:cs="Arial"/>
                <w:color w:val="333333"/>
                <w:spacing w:val="-1"/>
                <w:w w:val="105"/>
                <w:sz w:val="24"/>
                <w:szCs w:val="24"/>
              </w:rPr>
              <w:t>emergent</w:t>
            </w:r>
            <w:r w:rsidRPr="006C2555">
              <w:rPr>
                <w:rFonts w:ascii="Arial" w:hAnsi="Arial" w:cs="Arial"/>
                <w:color w:val="333333"/>
                <w:spacing w:val="-15"/>
                <w:w w:val="105"/>
                <w:sz w:val="24"/>
                <w:szCs w:val="24"/>
              </w:rPr>
              <w:t xml:space="preserve"> </w:t>
            </w:r>
            <w:r w:rsidRPr="006C2555">
              <w:rPr>
                <w:rFonts w:ascii="Arial" w:hAnsi="Arial" w:cs="Arial"/>
                <w:color w:val="333333"/>
                <w:spacing w:val="-1"/>
                <w:w w:val="105"/>
                <w:sz w:val="24"/>
                <w:szCs w:val="24"/>
              </w:rPr>
              <w:t>extracorporeal</w:t>
            </w:r>
            <w:r w:rsidRPr="006C2555">
              <w:rPr>
                <w:rFonts w:ascii="Arial" w:hAnsi="Arial" w:cs="Arial"/>
                <w:color w:val="333333"/>
                <w:spacing w:val="-15"/>
                <w:w w:val="105"/>
                <w:sz w:val="24"/>
                <w:szCs w:val="24"/>
              </w:rPr>
              <w:t xml:space="preserve"> </w:t>
            </w:r>
            <w:r w:rsidRPr="006C2555">
              <w:rPr>
                <w:rFonts w:ascii="Arial" w:hAnsi="Arial" w:cs="Arial"/>
                <w:color w:val="333333"/>
                <w:spacing w:val="-1"/>
                <w:w w:val="105"/>
                <w:sz w:val="24"/>
                <w:szCs w:val="24"/>
              </w:rPr>
              <w:t>life</w:t>
            </w:r>
            <w:r w:rsidRPr="006C2555">
              <w:rPr>
                <w:rFonts w:ascii="Arial" w:hAnsi="Arial" w:cs="Arial"/>
                <w:color w:val="333333"/>
                <w:spacing w:val="-16"/>
                <w:w w:val="105"/>
                <w:sz w:val="24"/>
                <w:szCs w:val="24"/>
              </w:rPr>
              <w:t xml:space="preserve"> </w:t>
            </w:r>
            <w:r w:rsidRPr="006C2555">
              <w:rPr>
                <w:rFonts w:ascii="Arial" w:hAnsi="Arial" w:cs="Arial"/>
                <w:color w:val="333333"/>
                <w:w w:val="105"/>
                <w:sz w:val="24"/>
                <w:szCs w:val="24"/>
              </w:rPr>
              <w:t>support.</w:t>
            </w:r>
            <w:r w:rsidRPr="006C2555">
              <w:rPr>
                <w:rFonts w:ascii="Arial" w:hAnsi="Arial" w:cs="Arial"/>
                <w:color w:val="333333"/>
                <w:spacing w:val="26"/>
                <w:w w:val="103"/>
                <w:sz w:val="24"/>
                <w:szCs w:val="24"/>
              </w:rPr>
              <w:t xml:space="preserve"> </w:t>
            </w:r>
            <w:r w:rsidRPr="006C2555">
              <w:rPr>
                <w:rFonts w:ascii="Arial" w:hAnsi="Arial" w:cs="Arial"/>
                <w:color w:val="333333"/>
                <w:spacing w:val="-1"/>
                <w:w w:val="105"/>
                <w:sz w:val="24"/>
                <w:szCs w:val="24"/>
              </w:rPr>
              <w:t>ANNOUNCEMENT:</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"Medical</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Alert:</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ECMO</w:t>
            </w:r>
            <w:r w:rsidRPr="006C2555">
              <w:rPr>
                <w:rFonts w:ascii="Arial" w:hAnsi="Arial" w:cs="Arial"/>
                <w:color w:val="333333"/>
                <w:spacing w:val="-14"/>
                <w:w w:val="105"/>
                <w:sz w:val="24"/>
                <w:szCs w:val="24"/>
              </w:rPr>
              <w:t xml:space="preserve"> </w:t>
            </w:r>
            <w:r w:rsidRPr="006C2555">
              <w:rPr>
                <w:rFonts w:ascii="Arial" w:hAnsi="Arial" w:cs="Arial"/>
                <w:color w:val="333333"/>
                <w:w w:val="105"/>
                <w:sz w:val="24"/>
                <w:szCs w:val="24"/>
              </w:rPr>
              <w:t>(infant,</w:t>
            </w:r>
            <w:r w:rsidRPr="006C2555">
              <w:rPr>
                <w:rFonts w:ascii="Arial" w:hAnsi="Arial" w:cs="Arial"/>
                <w:color w:val="333333"/>
                <w:spacing w:val="-14"/>
                <w:w w:val="105"/>
                <w:sz w:val="24"/>
                <w:szCs w:val="24"/>
              </w:rPr>
              <w:t xml:space="preserve"> </w:t>
            </w:r>
            <w:r w:rsidRPr="006C2555">
              <w:rPr>
                <w:rFonts w:ascii="Arial" w:hAnsi="Arial" w:cs="Arial"/>
                <w:color w:val="333333"/>
                <w:w w:val="105"/>
                <w:sz w:val="24"/>
                <w:szCs w:val="24"/>
              </w:rPr>
              <w:t>child,</w:t>
            </w:r>
            <w:r w:rsidRPr="006C2555">
              <w:rPr>
                <w:rFonts w:ascii="Arial" w:hAnsi="Arial" w:cs="Arial"/>
                <w:color w:val="333333"/>
                <w:spacing w:val="-14"/>
                <w:w w:val="105"/>
                <w:sz w:val="24"/>
                <w:szCs w:val="24"/>
              </w:rPr>
              <w:t xml:space="preserve"> </w:t>
            </w:r>
            <w:r w:rsidRPr="006C2555">
              <w:rPr>
                <w:rFonts w:ascii="Arial" w:hAnsi="Arial" w:cs="Arial"/>
                <w:color w:val="333333"/>
                <w:spacing w:val="-1"/>
                <w:w w:val="105"/>
                <w:sz w:val="24"/>
                <w:szCs w:val="24"/>
              </w:rPr>
              <w:t>or</w:t>
            </w:r>
            <w:r w:rsidRPr="006C2555">
              <w:rPr>
                <w:rFonts w:ascii="Arial" w:hAnsi="Arial" w:cs="Arial"/>
                <w:color w:val="333333"/>
                <w:spacing w:val="-14"/>
                <w:w w:val="105"/>
                <w:sz w:val="24"/>
                <w:szCs w:val="24"/>
              </w:rPr>
              <w:t xml:space="preserve"> </w:t>
            </w:r>
            <w:r w:rsidRPr="006C2555">
              <w:rPr>
                <w:rFonts w:ascii="Arial" w:hAnsi="Arial" w:cs="Arial"/>
                <w:color w:val="333333"/>
                <w:spacing w:val="-1"/>
                <w:w w:val="105"/>
                <w:sz w:val="24"/>
                <w:szCs w:val="24"/>
              </w:rPr>
              <w:t>adult)</w:t>
            </w:r>
            <w:r w:rsidRPr="006C2555">
              <w:rPr>
                <w:rFonts w:ascii="Arial" w:hAnsi="Arial" w:cs="Arial"/>
                <w:color w:val="333333"/>
                <w:spacing w:val="-15"/>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27"/>
                <w:w w:val="103"/>
                <w:sz w:val="24"/>
                <w:szCs w:val="24"/>
              </w:rPr>
              <w:t xml:space="preserve"> </w:t>
            </w:r>
            <w:r w:rsidRPr="006C2555">
              <w:rPr>
                <w:rFonts w:ascii="Arial" w:hAnsi="Arial" w:cs="Arial"/>
                <w:i/>
                <w:color w:val="333333"/>
                <w:spacing w:val="-1"/>
                <w:w w:val="105"/>
                <w:sz w:val="24"/>
                <w:szCs w:val="24"/>
              </w:rPr>
              <w:t>location."</w:t>
            </w:r>
          </w:p>
        </w:tc>
      </w:tr>
      <w:tr w:rsidR="008851DA" w:rsidRPr="006C2555" w14:paraId="569D2FA6" w14:textId="77777777" w:rsidTr="001A6B8E">
        <w:trPr>
          <w:trHeight w:hRule="exact" w:val="1399"/>
        </w:trPr>
        <w:tc>
          <w:tcPr>
            <w:tcW w:w="2424" w:type="dxa"/>
            <w:tcBorders>
              <w:top w:val="single" w:sz="5" w:space="0" w:color="C3B67A"/>
              <w:left w:val="single" w:sz="5" w:space="0" w:color="C3B67A"/>
              <w:bottom w:val="single" w:sz="5" w:space="0" w:color="C3B67A"/>
              <w:right w:val="single" w:sz="5" w:space="0" w:color="C3B67A"/>
            </w:tcBorders>
          </w:tcPr>
          <w:p w14:paraId="042EA4B0" w14:textId="77777777" w:rsidR="008851DA" w:rsidRPr="006C2555" w:rsidRDefault="008851DA" w:rsidP="00BF20FB">
            <w:pPr>
              <w:pStyle w:val="TableParagraph"/>
              <w:spacing w:before="72" w:line="309" w:lineRule="auto"/>
              <w:ind w:left="69" w:right="638" w:firstLine="9"/>
              <w:rPr>
                <w:rFonts w:ascii="Arial" w:eastAsia="Arial" w:hAnsi="Arial" w:cs="Arial"/>
                <w:sz w:val="24"/>
                <w:szCs w:val="24"/>
              </w:rPr>
            </w:pPr>
            <w:r w:rsidRPr="006C2555">
              <w:rPr>
                <w:rFonts w:ascii="Arial" w:hAnsi="Arial" w:cs="Arial"/>
                <w:b/>
                <w:color w:val="333333"/>
                <w:spacing w:val="-1"/>
                <w:w w:val="105"/>
                <w:sz w:val="24"/>
                <w:szCs w:val="24"/>
              </w:rPr>
              <w:t>IMMINENT</w:t>
            </w:r>
            <w:r w:rsidRPr="006C2555">
              <w:rPr>
                <w:rFonts w:ascii="Arial" w:hAnsi="Arial" w:cs="Arial"/>
                <w:b/>
                <w:color w:val="333333"/>
                <w:spacing w:val="20"/>
                <w:w w:val="103"/>
                <w:sz w:val="24"/>
                <w:szCs w:val="24"/>
              </w:rPr>
              <w:t xml:space="preserve"> </w:t>
            </w:r>
            <w:r w:rsidRPr="006C2555">
              <w:rPr>
                <w:rFonts w:ascii="Arial" w:hAnsi="Arial" w:cs="Arial"/>
                <w:b/>
                <w:color w:val="333333"/>
                <w:spacing w:val="-1"/>
                <w:sz w:val="24"/>
                <w:szCs w:val="24"/>
              </w:rPr>
              <w:t>DELIVERY</w:t>
            </w:r>
          </w:p>
        </w:tc>
        <w:tc>
          <w:tcPr>
            <w:tcW w:w="7825" w:type="dxa"/>
            <w:tcBorders>
              <w:top w:val="single" w:sz="5" w:space="0" w:color="C3B67A"/>
              <w:left w:val="single" w:sz="5" w:space="0" w:color="C3B67A"/>
              <w:bottom w:val="single" w:sz="5" w:space="0" w:color="C3B67A"/>
              <w:right w:val="single" w:sz="5" w:space="0" w:color="C3B67A"/>
            </w:tcBorders>
          </w:tcPr>
          <w:p w14:paraId="0C7098A8" w14:textId="77777777" w:rsidR="008851DA" w:rsidRPr="006C2555" w:rsidRDefault="008851DA" w:rsidP="00BF20FB">
            <w:pPr>
              <w:pStyle w:val="TableParagraph"/>
              <w:spacing w:before="72" w:line="309" w:lineRule="auto"/>
              <w:ind w:left="69" w:right="250" w:firstLine="9"/>
              <w:rPr>
                <w:rFonts w:ascii="Arial" w:eastAsia="Arial" w:hAnsi="Arial" w:cs="Arial"/>
                <w:sz w:val="24"/>
                <w:szCs w:val="24"/>
              </w:rPr>
            </w:pPr>
            <w:r w:rsidRPr="006C2555">
              <w:rPr>
                <w:rFonts w:ascii="Arial" w:hAnsi="Arial" w:cs="Arial"/>
                <w:color w:val="333333"/>
                <w:w w:val="105"/>
                <w:sz w:val="24"/>
                <w:szCs w:val="24"/>
              </w:rPr>
              <w:t>A</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pregnant</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patient</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in</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advanced</w:t>
            </w:r>
            <w:r w:rsidRPr="006C2555">
              <w:rPr>
                <w:rFonts w:ascii="Arial" w:hAnsi="Arial" w:cs="Arial"/>
                <w:color w:val="333333"/>
                <w:spacing w:val="-11"/>
                <w:w w:val="105"/>
                <w:sz w:val="24"/>
                <w:szCs w:val="24"/>
              </w:rPr>
              <w:t xml:space="preserve"> </w:t>
            </w:r>
            <w:r w:rsidRPr="006C2555">
              <w:rPr>
                <w:rFonts w:ascii="Arial" w:hAnsi="Arial" w:cs="Arial"/>
                <w:color w:val="333333"/>
                <w:w w:val="105"/>
                <w:sz w:val="24"/>
                <w:szCs w:val="24"/>
              </w:rPr>
              <w:t>stages</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of</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labor</w:t>
            </w:r>
            <w:r w:rsidRPr="006C2555">
              <w:rPr>
                <w:rFonts w:ascii="Arial" w:hAnsi="Arial" w:cs="Arial"/>
                <w:color w:val="333333"/>
                <w:spacing w:val="-11"/>
                <w:w w:val="105"/>
                <w:sz w:val="24"/>
                <w:szCs w:val="24"/>
              </w:rPr>
              <w:t xml:space="preserve"> </w:t>
            </w:r>
            <w:r w:rsidRPr="006C2555">
              <w:rPr>
                <w:rFonts w:ascii="Arial" w:hAnsi="Arial" w:cs="Arial"/>
                <w:color w:val="333333"/>
                <w:w w:val="105"/>
                <w:sz w:val="24"/>
                <w:szCs w:val="24"/>
              </w:rPr>
              <w:t>cannot</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be</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transported</w:t>
            </w:r>
            <w:r w:rsidRPr="006C2555">
              <w:rPr>
                <w:rFonts w:ascii="Arial" w:hAnsi="Arial" w:cs="Arial"/>
                <w:color w:val="333333"/>
                <w:spacing w:val="-9"/>
                <w:w w:val="105"/>
                <w:sz w:val="24"/>
                <w:szCs w:val="24"/>
              </w:rPr>
              <w:t xml:space="preserve"> </w:t>
            </w:r>
            <w:r w:rsidRPr="006C2555">
              <w:rPr>
                <w:rFonts w:ascii="Arial" w:hAnsi="Arial" w:cs="Arial"/>
                <w:color w:val="333333"/>
                <w:spacing w:val="-1"/>
                <w:w w:val="105"/>
                <w:sz w:val="24"/>
                <w:szCs w:val="24"/>
              </w:rPr>
              <w:t>to</w:t>
            </w:r>
            <w:r w:rsidRPr="006C2555">
              <w:rPr>
                <w:rFonts w:ascii="Arial" w:hAnsi="Arial" w:cs="Arial"/>
                <w:color w:val="333333"/>
                <w:spacing w:val="28"/>
                <w:w w:val="103"/>
                <w:sz w:val="24"/>
                <w:szCs w:val="24"/>
              </w:rPr>
              <w:t xml:space="preserve"> </w:t>
            </w:r>
            <w:r w:rsidRPr="006C2555">
              <w:rPr>
                <w:rFonts w:ascii="Arial" w:hAnsi="Arial" w:cs="Arial"/>
                <w:color w:val="333333"/>
                <w:spacing w:val="-1"/>
                <w:w w:val="105"/>
                <w:sz w:val="24"/>
                <w:szCs w:val="24"/>
              </w:rPr>
              <w:t>the</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Labor</w:t>
            </w:r>
            <w:r w:rsidRPr="006C2555">
              <w:rPr>
                <w:rFonts w:ascii="Arial" w:hAnsi="Arial" w:cs="Arial"/>
                <w:color w:val="333333"/>
                <w:spacing w:val="-11"/>
                <w:w w:val="105"/>
                <w:sz w:val="24"/>
                <w:szCs w:val="24"/>
              </w:rPr>
              <w:t xml:space="preserve"> </w:t>
            </w:r>
            <w:r w:rsidRPr="006C2555">
              <w:rPr>
                <w:rFonts w:ascii="Arial" w:hAnsi="Arial" w:cs="Arial"/>
                <w:color w:val="333333"/>
                <w:w w:val="105"/>
                <w:sz w:val="24"/>
                <w:szCs w:val="24"/>
              </w:rPr>
              <w:t>&amp;</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Delivery</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Unit</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prior</w:t>
            </w:r>
            <w:r w:rsidRPr="006C2555">
              <w:rPr>
                <w:rFonts w:ascii="Arial" w:hAnsi="Arial" w:cs="Arial"/>
                <w:color w:val="333333"/>
                <w:spacing w:val="-10"/>
                <w:w w:val="105"/>
                <w:sz w:val="24"/>
                <w:szCs w:val="24"/>
              </w:rPr>
              <w:t xml:space="preserve"> </w:t>
            </w:r>
            <w:r w:rsidRPr="006C2555">
              <w:rPr>
                <w:rFonts w:ascii="Arial" w:hAnsi="Arial" w:cs="Arial"/>
                <w:color w:val="333333"/>
                <w:spacing w:val="-1"/>
                <w:w w:val="105"/>
                <w:sz w:val="24"/>
                <w:szCs w:val="24"/>
              </w:rPr>
              <w:t>to</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delivery</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and</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needs</w:t>
            </w:r>
            <w:r w:rsidRPr="006C2555">
              <w:rPr>
                <w:rFonts w:ascii="Arial" w:hAnsi="Arial" w:cs="Arial"/>
                <w:color w:val="333333"/>
                <w:spacing w:val="-10"/>
                <w:w w:val="105"/>
                <w:sz w:val="24"/>
                <w:szCs w:val="24"/>
              </w:rPr>
              <w:t xml:space="preserve"> </w:t>
            </w:r>
            <w:r w:rsidRPr="006C2555">
              <w:rPr>
                <w:rFonts w:ascii="Arial" w:hAnsi="Arial" w:cs="Arial"/>
                <w:color w:val="333333"/>
                <w:spacing w:val="-1"/>
                <w:w w:val="105"/>
                <w:sz w:val="24"/>
                <w:szCs w:val="24"/>
              </w:rPr>
              <w:t>emergent</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attention.</w:t>
            </w:r>
            <w:r w:rsidRPr="006C2555">
              <w:rPr>
                <w:rFonts w:ascii="Arial" w:hAnsi="Arial" w:cs="Arial"/>
                <w:color w:val="333333"/>
                <w:spacing w:val="20"/>
                <w:w w:val="103"/>
                <w:sz w:val="24"/>
                <w:szCs w:val="24"/>
              </w:rPr>
              <w:t xml:space="preserve"> </w:t>
            </w:r>
            <w:r w:rsidRPr="006C2555">
              <w:rPr>
                <w:rFonts w:ascii="Arial" w:hAnsi="Arial" w:cs="Arial"/>
                <w:color w:val="333333"/>
                <w:spacing w:val="-1"/>
                <w:w w:val="105"/>
                <w:sz w:val="24"/>
                <w:szCs w:val="24"/>
              </w:rPr>
              <w:t>ANNOUNCEMENT:</w:t>
            </w:r>
            <w:r w:rsidRPr="006C2555">
              <w:rPr>
                <w:rFonts w:ascii="Arial" w:hAnsi="Arial" w:cs="Arial"/>
                <w:color w:val="333333"/>
                <w:spacing w:val="-16"/>
                <w:w w:val="105"/>
                <w:sz w:val="24"/>
                <w:szCs w:val="24"/>
              </w:rPr>
              <w:t xml:space="preserve"> </w:t>
            </w:r>
            <w:r w:rsidRPr="006C2555">
              <w:rPr>
                <w:rFonts w:ascii="Arial" w:hAnsi="Arial" w:cs="Arial"/>
                <w:color w:val="333333"/>
                <w:w w:val="105"/>
                <w:sz w:val="24"/>
                <w:szCs w:val="24"/>
              </w:rPr>
              <w:t>Medical</w:t>
            </w:r>
            <w:r w:rsidRPr="006C2555">
              <w:rPr>
                <w:rFonts w:ascii="Arial" w:hAnsi="Arial" w:cs="Arial"/>
                <w:color w:val="333333"/>
                <w:spacing w:val="-18"/>
                <w:w w:val="105"/>
                <w:sz w:val="24"/>
                <w:szCs w:val="24"/>
              </w:rPr>
              <w:t xml:space="preserve"> </w:t>
            </w:r>
            <w:r w:rsidRPr="006C2555">
              <w:rPr>
                <w:rFonts w:ascii="Arial" w:hAnsi="Arial" w:cs="Arial"/>
                <w:color w:val="333333"/>
                <w:spacing w:val="-1"/>
                <w:w w:val="105"/>
                <w:sz w:val="24"/>
                <w:szCs w:val="24"/>
              </w:rPr>
              <w:t>Alert:</w:t>
            </w:r>
            <w:r w:rsidRPr="006C2555">
              <w:rPr>
                <w:rFonts w:ascii="Arial" w:hAnsi="Arial" w:cs="Arial"/>
                <w:color w:val="333333"/>
                <w:spacing w:val="-16"/>
                <w:w w:val="105"/>
                <w:sz w:val="24"/>
                <w:szCs w:val="24"/>
              </w:rPr>
              <w:t xml:space="preserve"> </w:t>
            </w:r>
            <w:r w:rsidRPr="006C2555">
              <w:rPr>
                <w:rFonts w:ascii="Arial" w:hAnsi="Arial" w:cs="Arial"/>
                <w:color w:val="333333"/>
                <w:spacing w:val="-1"/>
                <w:w w:val="105"/>
                <w:sz w:val="24"/>
                <w:szCs w:val="24"/>
              </w:rPr>
              <w:t>Imminent</w:t>
            </w:r>
            <w:r w:rsidRPr="006C2555">
              <w:rPr>
                <w:rFonts w:ascii="Arial" w:hAnsi="Arial" w:cs="Arial"/>
                <w:color w:val="333333"/>
                <w:spacing w:val="-17"/>
                <w:w w:val="105"/>
                <w:sz w:val="24"/>
                <w:szCs w:val="24"/>
              </w:rPr>
              <w:t xml:space="preserve"> </w:t>
            </w:r>
            <w:r w:rsidRPr="006C2555">
              <w:rPr>
                <w:rFonts w:ascii="Arial" w:hAnsi="Arial" w:cs="Arial"/>
                <w:color w:val="333333"/>
                <w:spacing w:val="-1"/>
                <w:w w:val="105"/>
                <w:sz w:val="24"/>
                <w:szCs w:val="24"/>
              </w:rPr>
              <w:t>Delivery</w:t>
            </w:r>
            <w:r w:rsidRPr="006C2555">
              <w:rPr>
                <w:rFonts w:ascii="Arial" w:hAnsi="Arial" w:cs="Arial"/>
                <w:color w:val="333333"/>
                <w:spacing w:val="-17"/>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15"/>
                <w:w w:val="105"/>
                <w:sz w:val="24"/>
                <w:szCs w:val="24"/>
              </w:rPr>
              <w:t xml:space="preserve"> </w:t>
            </w:r>
            <w:r w:rsidRPr="006C2555">
              <w:rPr>
                <w:rFonts w:ascii="Arial" w:hAnsi="Arial" w:cs="Arial"/>
                <w:i/>
                <w:color w:val="333333"/>
                <w:spacing w:val="-1"/>
                <w:w w:val="105"/>
                <w:sz w:val="24"/>
                <w:szCs w:val="24"/>
              </w:rPr>
              <w:t>location."</w:t>
            </w:r>
          </w:p>
        </w:tc>
      </w:tr>
      <w:tr w:rsidR="008851DA" w:rsidRPr="006C2555" w14:paraId="383DE6C1" w14:textId="77777777" w:rsidTr="001A6B8E">
        <w:trPr>
          <w:trHeight w:hRule="exact" w:val="1363"/>
        </w:trPr>
        <w:tc>
          <w:tcPr>
            <w:tcW w:w="2424" w:type="dxa"/>
            <w:tcBorders>
              <w:top w:val="single" w:sz="5" w:space="0" w:color="C3B67A"/>
              <w:left w:val="single" w:sz="5" w:space="0" w:color="C3B67A"/>
              <w:bottom w:val="single" w:sz="5" w:space="0" w:color="C3B67A"/>
              <w:right w:val="single" w:sz="5" w:space="0" w:color="C3B67A"/>
            </w:tcBorders>
          </w:tcPr>
          <w:p w14:paraId="6739E0F3" w14:textId="77777777" w:rsidR="008851DA" w:rsidRPr="006C2555" w:rsidRDefault="008851DA" w:rsidP="00BF20FB">
            <w:pPr>
              <w:pStyle w:val="TableParagraph"/>
              <w:spacing w:before="72" w:line="309" w:lineRule="auto"/>
              <w:ind w:left="69" w:right="201" w:firstLine="9"/>
              <w:rPr>
                <w:rFonts w:ascii="Arial" w:eastAsia="Arial" w:hAnsi="Arial" w:cs="Arial"/>
                <w:sz w:val="24"/>
                <w:szCs w:val="24"/>
              </w:rPr>
            </w:pPr>
            <w:r w:rsidRPr="006C2555">
              <w:rPr>
                <w:rFonts w:ascii="Arial" w:hAnsi="Arial" w:cs="Arial"/>
                <w:b/>
                <w:color w:val="333333"/>
                <w:w w:val="105"/>
                <w:sz w:val="24"/>
                <w:szCs w:val="24"/>
              </w:rPr>
              <w:t>MASSIVE</w:t>
            </w:r>
            <w:r w:rsidRPr="006C2555">
              <w:rPr>
                <w:rFonts w:ascii="Arial" w:hAnsi="Arial" w:cs="Arial"/>
                <w:b/>
                <w:color w:val="333333"/>
                <w:w w:val="103"/>
                <w:sz w:val="24"/>
                <w:szCs w:val="24"/>
              </w:rPr>
              <w:t xml:space="preserve"> </w:t>
            </w:r>
            <w:r w:rsidRPr="006C2555">
              <w:rPr>
                <w:rFonts w:ascii="Arial" w:hAnsi="Arial" w:cs="Arial"/>
                <w:b/>
                <w:color w:val="333333"/>
                <w:spacing w:val="-1"/>
                <w:w w:val="105"/>
                <w:sz w:val="24"/>
                <w:szCs w:val="24"/>
              </w:rPr>
              <w:t>BLOOD</w:t>
            </w:r>
            <w:r w:rsidRPr="006C2555">
              <w:rPr>
                <w:rFonts w:ascii="Arial" w:hAnsi="Arial" w:cs="Arial"/>
                <w:b/>
                <w:color w:val="333333"/>
                <w:spacing w:val="20"/>
                <w:w w:val="103"/>
                <w:sz w:val="24"/>
                <w:szCs w:val="24"/>
              </w:rPr>
              <w:t xml:space="preserve"> </w:t>
            </w:r>
            <w:r w:rsidRPr="006C2555">
              <w:rPr>
                <w:rFonts w:ascii="Arial" w:hAnsi="Arial" w:cs="Arial"/>
                <w:b/>
                <w:color w:val="333333"/>
                <w:spacing w:val="-1"/>
                <w:sz w:val="24"/>
                <w:szCs w:val="24"/>
              </w:rPr>
              <w:t>TRANSFUSION</w:t>
            </w:r>
          </w:p>
        </w:tc>
        <w:tc>
          <w:tcPr>
            <w:tcW w:w="7825" w:type="dxa"/>
            <w:tcBorders>
              <w:top w:val="single" w:sz="5" w:space="0" w:color="C3B67A"/>
              <w:left w:val="single" w:sz="5" w:space="0" w:color="C3B67A"/>
              <w:bottom w:val="single" w:sz="5" w:space="0" w:color="C3B67A"/>
              <w:right w:val="single" w:sz="5" w:space="0" w:color="C3B67A"/>
            </w:tcBorders>
          </w:tcPr>
          <w:p w14:paraId="3277C7EF" w14:textId="77777777" w:rsidR="008851DA" w:rsidRPr="006C2555" w:rsidRDefault="008851DA" w:rsidP="00BF20FB">
            <w:pPr>
              <w:pStyle w:val="TableParagraph"/>
              <w:spacing w:before="72" w:line="309" w:lineRule="auto"/>
              <w:ind w:left="69" w:right="107" w:firstLine="9"/>
              <w:rPr>
                <w:rFonts w:ascii="Arial" w:eastAsia="Arial" w:hAnsi="Arial" w:cs="Arial"/>
                <w:sz w:val="24"/>
                <w:szCs w:val="24"/>
              </w:rPr>
            </w:pPr>
            <w:r w:rsidRPr="006C2555">
              <w:rPr>
                <w:rFonts w:ascii="Arial" w:hAnsi="Arial" w:cs="Arial"/>
                <w:color w:val="333333"/>
                <w:w w:val="105"/>
                <w:sz w:val="24"/>
                <w:szCs w:val="24"/>
              </w:rPr>
              <w:t>A</w:t>
            </w:r>
            <w:r w:rsidRPr="006C2555">
              <w:rPr>
                <w:rFonts w:ascii="Arial" w:hAnsi="Arial" w:cs="Arial"/>
                <w:color w:val="333333"/>
                <w:spacing w:val="-15"/>
                <w:w w:val="105"/>
                <w:sz w:val="24"/>
                <w:szCs w:val="24"/>
              </w:rPr>
              <w:t xml:space="preserve"> </w:t>
            </w:r>
            <w:r w:rsidRPr="006C2555">
              <w:rPr>
                <w:rFonts w:ascii="Arial" w:hAnsi="Arial" w:cs="Arial"/>
                <w:color w:val="333333"/>
                <w:spacing w:val="-1"/>
                <w:w w:val="105"/>
                <w:sz w:val="24"/>
                <w:szCs w:val="24"/>
              </w:rPr>
              <w:t>patient</w:t>
            </w:r>
            <w:r w:rsidRPr="006C2555">
              <w:rPr>
                <w:rFonts w:ascii="Arial" w:hAnsi="Arial" w:cs="Arial"/>
                <w:color w:val="333333"/>
                <w:spacing w:val="-14"/>
                <w:w w:val="105"/>
                <w:sz w:val="24"/>
                <w:szCs w:val="24"/>
              </w:rPr>
              <w:t xml:space="preserve"> </w:t>
            </w:r>
            <w:r w:rsidRPr="006C2555">
              <w:rPr>
                <w:rFonts w:ascii="Arial" w:hAnsi="Arial" w:cs="Arial"/>
                <w:color w:val="333333"/>
                <w:spacing w:val="-1"/>
                <w:w w:val="105"/>
                <w:sz w:val="24"/>
                <w:szCs w:val="24"/>
              </w:rPr>
              <w:t>emergently</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needs</w:t>
            </w:r>
            <w:r w:rsidRPr="006C2555">
              <w:rPr>
                <w:rFonts w:ascii="Arial" w:hAnsi="Arial" w:cs="Arial"/>
                <w:color w:val="333333"/>
                <w:spacing w:val="-14"/>
                <w:w w:val="105"/>
                <w:sz w:val="24"/>
                <w:szCs w:val="24"/>
              </w:rPr>
              <w:t xml:space="preserve"> </w:t>
            </w:r>
            <w:r w:rsidRPr="006C2555">
              <w:rPr>
                <w:rFonts w:ascii="Arial" w:hAnsi="Arial" w:cs="Arial"/>
                <w:color w:val="333333"/>
                <w:w w:val="105"/>
                <w:sz w:val="24"/>
                <w:szCs w:val="24"/>
              </w:rPr>
              <w:t>a</w:t>
            </w:r>
            <w:r w:rsidRPr="006C2555">
              <w:rPr>
                <w:rFonts w:ascii="Arial" w:hAnsi="Arial" w:cs="Arial"/>
                <w:color w:val="333333"/>
                <w:spacing w:val="-14"/>
                <w:w w:val="105"/>
                <w:sz w:val="24"/>
                <w:szCs w:val="24"/>
              </w:rPr>
              <w:t xml:space="preserve"> </w:t>
            </w:r>
            <w:r w:rsidRPr="006C2555">
              <w:rPr>
                <w:rFonts w:ascii="Arial" w:hAnsi="Arial" w:cs="Arial"/>
                <w:color w:val="333333"/>
                <w:w w:val="105"/>
                <w:sz w:val="24"/>
                <w:szCs w:val="24"/>
              </w:rPr>
              <w:t>massive</w:t>
            </w:r>
            <w:r w:rsidRPr="006C2555">
              <w:rPr>
                <w:rFonts w:ascii="Arial" w:hAnsi="Arial" w:cs="Arial"/>
                <w:color w:val="333333"/>
                <w:spacing w:val="-14"/>
                <w:w w:val="105"/>
                <w:sz w:val="24"/>
                <w:szCs w:val="24"/>
              </w:rPr>
              <w:t xml:space="preserve"> </w:t>
            </w:r>
            <w:r w:rsidRPr="006C2555">
              <w:rPr>
                <w:rFonts w:ascii="Arial" w:hAnsi="Arial" w:cs="Arial"/>
                <w:color w:val="333333"/>
                <w:spacing w:val="-1"/>
                <w:w w:val="105"/>
                <w:sz w:val="24"/>
                <w:szCs w:val="24"/>
              </w:rPr>
              <w:t>blood</w:t>
            </w:r>
            <w:r w:rsidRPr="006C2555">
              <w:rPr>
                <w:rFonts w:ascii="Arial" w:hAnsi="Arial" w:cs="Arial"/>
                <w:color w:val="333333"/>
                <w:spacing w:val="-14"/>
                <w:w w:val="105"/>
                <w:sz w:val="24"/>
                <w:szCs w:val="24"/>
              </w:rPr>
              <w:t xml:space="preserve"> </w:t>
            </w:r>
            <w:r w:rsidRPr="006C2555">
              <w:rPr>
                <w:rFonts w:ascii="Arial" w:hAnsi="Arial" w:cs="Arial"/>
                <w:color w:val="333333"/>
                <w:spacing w:val="-1"/>
                <w:w w:val="105"/>
                <w:sz w:val="24"/>
                <w:szCs w:val="24"/>
              </w:rPr>
              <w:t>transfusion.</w:t>
            </w:r>
            <w:r w:rsidRPr="006C2555">
              <w:rPr>
                <w:rFonts w:ascii="Arial" w:hAnsi="Arial" w:cs="Arial"/>
                <w:color w:val="333333"/>
                <w:spacing w:val="24"/>
                <w:w w:val="103"/>
                <w:sz w:val="24"/>
                <w:szCs w:val="24"/>
              </w:rPr>
              <w:t xml:space="preserve"> </w:t>
            </w:r>
            <w:r w:rsidRPr="006C2555">
              <w:rPr>
                <w:rFonts w:ascii="Arial" w:hAnsi="Arial" w:cs="Arial"/>
                <w:color w:val="333333"/>
                <w:spacing w:val="-1"/>
                <w:w w:val="105"/>
                <w:sz w:val="24"/>
                <w:szCs w:val="24"/>
              </w:rPr>
              <w:t>ANNOUNCEMENT:</w:t>
            </w:r>
            <w:r w:rsidRPr="006C2555">
              <w:rPr>
                <w:rFonts w:ascii="Arial" w:hAnsi="Arial" w:cs="Arial"/>
                <w:color w:val="333333"/>
                <w:spacing w:val="-15"/>
                <w:w w:val="105"/>
                <w:sz w:val="24"/>
                <w:szCs w:val="24"/>
              </w:rPr>
              <w:t xml:space="preserve"> </w:t>
            </w:r>
            <w:r w:rsidRPr="006C2555">
              <w:rPr>
                <w:rFonts w:ascii="Arial" w:hAnsi="Arial" w:cs="Arial"/>
                <w:color w:val="333333"/>
                <w:spacing w:val="-1"/>
                <w:w w:val="105"/>
                <w:sz w:val="24"/>
                <w:szCs w:val="24"/>
              </w:rPr>
              <w:t>"Medical</w:t>
            </w:r>
            <w:r w:rsidRPr="006C2555">
              <w:rPr>
                <w:rFonts w:ascii="Arial" w:hAnsi="Arial" w:cs="Arial"/>
                <w:color w:val="333333"/>
                <w:spacing w:val="-16"/>
                <w:w w:val="105"/>
                <w:sz w:val="24"/>
                <w:szCs w:val="24"/>
              </w:rPr>
              <w:t xml:space="preserve"> </w:t>
            </w:r>
            <w:r w:rsidRPr="006C2555">
              <w:rPr>
                <w:rFonts w:ascii="Arial" w:hAnsi="Arial" w:cs="Arial"/>
                <w:color w:val="333333"/>
                <w:spacing w:val="-1"/>
                <w:w w:val="105"/>
                <w:sz w:val="24"/>
                <w:szCs w:val="24"/>
              </w:rPr>
              <w:t>Alert:</w:t>
            </w:r>
            <w:r w:rsidRPr="006C2555">
              <w:rPr>
                <w:rFonts w:ascii="Arial" w:hAnsi="Arial" w:cs="Arial"/>
                <w:color w:val="333333"/>
                <w:spacing w:val="-16"/>
                <w:w w:val="105"/>
                <w:sz w:val="24"/>
                <w:szCs w:val="24"/>
              </w:rPr>
              <w:t xml:space="preserve"> </w:t>
            </w:r>
            <w:r w:rsidRPr="006C2555">
              <w:rPr>
                <w:rFonts w:ascii="Arial" w:hAnsi="Arial" w:cs="Arial"/>
                <w:color w:val="333333"/>
                <w:w w:val="105"/>
                <w:sz w:val="24"/>
                <w:szCs w:val="24"/>
              </w:rPr>
              <w:t>Massive</w:t>
            </w:r>
            <w:r w:rsidRPr="006C2555">
              <w:rPr>
                <w:rFonts w:ascii="Arial" w:hAnsi="Arial" w:cs="Arial"/>
                <w:color w:val="333333"/>
                <w:spacing w:val="-17"/>
                <w:w w:val="105"/>
                <w:sz w:val="24"/>
                <w:szCs w:val="24"/>
              </w:rPr>
              <w:t xml:space="preserve"> </w:t>
            </w:r>
            <w:r w:rsidRPr="006C2555">
              <w:rPr>
                <w:rFonts w:ascii="Arial" w:hAnsi="Arial" w:cs="Arial"/>
                <w:color w:val="333333"/>
                <w:spacing w:val="-1"/>
                <w:w w:val="105"/>
                <w:sz w:val="24"/>
                <w:szCs w:val="24"/>
              </w:rPr>
              <w:t>Blood</w:t>
            </w:r>
            <w:r w:rsidRPr="006C2555">
              <w:rPr>
                <w:rFonts w:ascii="Arial" w:hAnsi="Arial" w:cs="Arial"/>
                <w:color w:val="333333"/>
                <w:spacing w:val="-17"/>
                <w:w w:val="105"/>
                <w:sz w:val="24"/>
                <w:szCs w:val="24"/>
              </w:rPr>
              <w:t xml:space="preserve"> </w:t>
            </w:r>
            <w:r w:rsidRPr="006C2555">
              <w:rPr>
                <w:rFonts w:ascii="Arial" w:hAnsi="Arial" w:cs="Arial"/>
                <w:color w:val="333333"/>
                <w:spacing w:val="-1"/>
                <w:w w:val="105"/>
                <w:sz w:val="24"/>
                <w:szCs w:val="24"/>
              </w:rPr>
              <w:t>Transfusion</w:t>
            </w:r>
            <w:r w:rsidRPr="006C2555">
              <w:rPr>
                <w:rFonts w:ascii="Arial" w:hAnsi="Arial" w:cs="Arial"/>
                <w:color w:val="333333"/>
                <w:spacing w:val="-15"/>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14"/>
                <w:w w:val="105"/>
                <w:sz w:val="24"/>
                <w:szCs w:val="24"/>
              </w:rPr>
              <w:t xml:space="preserve"> </w:t>
            </w:r>
            <w:r w:rsidRPr="006C2555">
              <w:rPr>
                <w:rFonts w:ascii="Arial" w:hAnsi="Arial" w:cs="Arial"/>
                <w:i/>
                <w:color w:val="333333"/>
                <w:spacing w:val="-1"/>
                <w:w w:val="105"/>
                <w:sz w:val="24"/>
                <w:szCs w:val="24"/>
              </w:rPr>
              <w:t>location."</w:t>
            </w:r>
          </w:p>
        </w:tc>
      </w:tr>
    </w:tbl>
    <w:p w14:paraId="39CA462B" w14:textId="77777777" w:rsidR="008851DA" w:rsidRPr="006C2555" w:rsidRDefault="008851DA" w:rsidP="008851DA">
      <w:pPr>
        <w:rPr>
          <w:rFonts w:ascii="Arial" w:hAnsi="Arial" w:cs="Arial"/>
        </w:rPr>
      </w:pPr>
    </w:p>
    <w:p w14:paraId="1FF2A11C" w14:textId="77777777" w:rsidR="008851DA" w:rsidRPr="006C2555" w:rsidRDefault="008851DA" w:rsidP="008851DA">
      <w:pPr>
        <w:rPr>
          <w:rFonts w:ascii="Arial" w:hAnsi="Arial" w:cs="Arial"/>
        </w:rPr>
      </w:pPr>
    </w:p>
    <w:p w14:paraId="3A1B7F92" w14:textId="77777777" w:rsidR="008851DA" w:rsidRPr="006C2555" w:rsidRDefault="008851DA" w:rsidP="008851DA">
      <w:pPr>
        <w:rPr>
          <w:rFonts w:ascii="Arial" w:hAnsi="Arial" w:cs="Arial"/>
        </w:rPr>
      </w:pPr>
    </w:p>
    <w:p w14:paraId="4BF9DA0E" w14:textId="77777777" w:rsidR="008851DA" w:rsidRPr="006C2555" w:rsidRDefault="008851DA" w:rsidP="008851DA">
      <w:pPr>
        <w:rPr>
          <w:rFonts w:ascii="Arial" w:hAnsi="Arial" w:cs="Arial"/>
        </w:rPr>
      </w:pPr>
    </w:p>
    <w:p w14:paraId="4B2F3901" w14:textId="77777777" w:rsidR="008851DA" w:rsidRPr="006C2555" w:rsidRDefault="008851DA" w:rsidP="008851DA">
      <w:pPr>
        <w:rPr>
          <w:rFonts w:ascii="Arial" w:hAnsi="Arial" w:cs="Arial"/>
        </w:rPr>
      </w:pPr>
    </w:p>
    <w:p w14:paraId="6DAAC71C" w14:textId="77777777" w:rsidR="008851DA" w:rsidRPr="006C2555" w:rsidRDefault="008851DA" w:rsidP="008851DA">
      <w:pPr>
        <w:rPr>
          <w:rFonts w:ascii="Arial" w:hAnsi="Arial" w:cs="Arial"/>
        </w:rPr>
      </w:pPr>
    </w:p>
    <w:p w14:paraId="4BA55EA7" w14:textId="77777777" w:rsidR="008851DA" w:rsidRPr="006C2555" w:rsidRDefault="008851DA" w:rsidP="008851DA">
      <w:pPr>
        <w:rPr>
          <w:rFonts w:ascii="Arial" w:hAnsi="Arial" w:cs="Arial"/>
        </w:rPr>
      </w:pPr>
    </w:p>
    <w:p w14:paraId="222D12A6" w14:textId="77777777" w:rsidR="008851DA" w:rsidRPr="006C2555" w:rsidRDefault="008851DA" w:rsidP="008851DA">
      <w:pPr>
        <w:spacing w:before="265"/>
        <w:ind w:right="420"/>
        <w:rPr>
          <w:rFonts w:ascii="Arial" w:hAnsi="Arial" w:cs="Arial"/>
          <w:color w:val="BD582C"/>
          <w:spacing w:val="-11"/>
          <w:sz w:val="56"/>
        </w:rPr>
      </w:pPr>
    </w:p>
    <w:p w14:paraId="363125F3" w14:textId="77777777" w:rsidR="008851DA" w:rsidRPr="006C2555" w:rsidRDefault="008851DA" w:rsidP="008851DA">
      <w:pPr>
        <w:spacing w:before="265"/>
        <w:ind w:right="420"/>
        <w:rPr>
          <w:rFonts w:ascii="Arial" w:hAnsi="Arial" w:cs="Arial"/>
          <w:color w:val="BD582C"/>
          <w:spacing w:val="-11"/>
          <w:sz w:val="56"/>
        </w:rPr>
      </w:pPr>
    </w:p>
    <w:p w14:paraId="1689A53C" w14:textId="77777777" w:rsidR="009438D0" w:rsidRPr="006C2555" w:rsidRDefault="009438D0" w:rsidP="008851DA">
      <w:pPr>
        <w:spacing w:before="265"/>
        <w:ind w:right="420"/>
        <w:rPr>
          <w:rFonts w:ascii="Arial" w:hAnsi="Arial" w:cs="Arial"/>
          <w:color w:val="BD582C"/>
          <w:spacing w:val="-11"/>
          <w:sz w:val="56"/>
        </w:rPr>
      </w:pPr>
    </w:p>
    <w:p w14:paraId="3994ACFD" w14:textId="77777777" w:rsidR="005E7FCD" w:rsidRPr="006C2555" w:rsidRDefault="005E7FCD" w:rsidP="008851DA">
      <w:pPr>
        <w:spacing w:before="265"/>
        <w:ind w:right="420"/>
        <w:rPr>
          <w:rFonts w:ascii="Arial" w:hAnsi="Arial" w:cs="Arial"/>
          <w:color w:val="BD582C"/>
          <w:spacing w:val="-11"/>
          <w:sz w:val="56"/>
        </w:rPr>
      </w:pPr>
    </w:p>
    <w:tbl>
      <w:tblPr>
        <w:tblpPr w:leftFromText="180" w:rightFromText="180" w:vertAnchor="text" w:horzAnchor="margin" w:tblpX="618" w:tblpY="257"/>
        <w:tblW w:w="10254" w:type="dxa"/>
        <w:tblLayout w:type="fixed"/>
        <w:tblCellMar>
          <w:left w:w="0" w:type="dxa"/>
          <w:right w:w="0" w:type="dxa"/>
        </w:tblCellMar>
        <w:tblLook w:val="01E0" w:firstRow="1" w:lastRow="1" w:firstColumn="1" w:lastColumn="1" w:noHBand="0" w:noVBand="0"/>
      </w:tblPr>
      <w:tblGrid>
        <w:gridCol w:w="2424"/>
        <w:gridCol w:w="7830"/>
      </w:tblGrid>
      <w:tr w:rsidR="008851DA" w:rsidRPr="006C2555" w14:paraId="1F8F419D" w14:textId="77777777" w:rsidTr="00752C54">
        <w:trPr>
          <w:trHeight w:hRule="exact" w:val="1360"/>
        </w:trPr>
        <w:tc>
          <w:tcPr>
            <w:tcW w:w="2424" w:type="dxa"/>
            <w:tcBorders>
              <w:top w:val="single" w:sz="5" w:space="0" w:color="C3B67A"/>
              <w:left w:val="single" w:sz="5" w:space="0" w:color="C3B67A"/>
              <w:bottom w:val="single" w:sz="5" w:space="0" w:color="C3B67A"/>
              <w:right w:val="single" w:sz="5" w:space="0" w:color="C3B67A"/>
            </w:tcBorders>
          </w:tcPr>
          <w:p w14:paraId="17BD369C" w14:textId="77777777" w:rsidR="008851DA" w:rsidRPr="006C2555" w:rsidRDefault="008851DA" w:rsidP="00752C54">
            <w:pPr>
              <w:pStyle w:val="TableParagraph"/>
              <w:spacing w:before="72" w:line="309" w:lineRule="auto"/>
              <w:ind w:left="69" w:right="528"/>
              <w:rPr>
                <w:rFonts w:ascii="Arial" w:eastAsia="Arial" w:hAnsi="Arial" w:cs="Arial"/>
                <w:sz w:val="24"/>
                <w:szCs w:val="24"/>
              </w:rPr>
            </w:pPr>
            <w:r w:rsidRPr="006C2555">
              <w:rPr>
                <w:rFonts w:ascii="Arial" w:hAnsi="Arial" w:cs="Arial"/>
                <w:b/>
                <w:color w:val="333333"/>
                <w:spacing w:val="-1"/>
                <w:w w:val="105"/>
                <w:sz w:val="24"/>
                <w:szCs w:val="24"/>
              </w:rPr>
              <w:t>RAPID</w:t>
            </w:r>
            <w:r w:rsidRPr="006C2555">
              <w:rPr>
                <w:rFonts w:ascii="Arial" w:hAnsi="Arial" w:cs="Arial"/>
                <w:b/>
                <w:color w:val="333333"/>
                <w:spacing w:val="20"/>
                <w:w w:val="103"/>
                <w:sz w:val="24"/>
                <w:szCs w:val="24"/>
              </w:rPr>
              <w:t xml:space="preserve"> </w:t>
            </w:r>
            <w:r w:rsidRPr="006C2555">
              <w:rPr>
                <w:rFonts w:ascii="Arial" w:hAnsi="Arial" w:cs="Arial"/>
                <w:b/>
                <w:color w:val="333333"/>
                <w:spacing w:val="-1"/>
                <w:sz w:val="24"/>
                <w:szCs w:val="24"/>
              </w:rPr>
              <w:t>RESPONSE</w:t>
            </w:r>
          </w:p>
        </w:tc>
        <w:tc>
          <w:tcPr>
            <w:tcW w:w="7830" w:type="dxa"/>
            <w:tcBorders>
              <w:top w:val="single" w:sz="5" w:space="0" w:color="C3B67A"/>
              <w:left w:val="single" w:sz="5" w:space="0" w:color="C3B67A"/>
              <w:bottom w:val="single" w:sz="5" w:space="0" w:color="C3B67A"/>
              <w:right w:val="single" w:sz="5" w:space="0" w:color="C3B67A"/>
            </w:tcBorders>
          </w:tcPr>
          <w:p w14:paraId="50E4CA33" w14:textId="77777777" w:rsidR="008851DA" w:rsidRPr="006C2555" w:rsidRDefault="008851DA" w:rsidP="00752C54">
            <w:pPr>
              <w:pStyle w:val="TableParagraph"/>
              <w:spacing w:before="72" w:line="309" w:lineRule="auto"/>
              <w:ind w:left="69" w:right="85"/>
              <w:rPr>
                <w:rFonts w:ascii="Arial" w:eastAsia="Arial" w:hAnsi="Arial" w:cs="Arial"/>
                <w:sz w:val="24"/>
                <w:szCs w:val="24"/>
              </w:rPr>
            </w:pPr>
            <w:r w:rsidRPr="006C2555">
              <w:rPr>
                <w:rFonts w:ascii="Arial" w:hAnsi="Arial" w:cs="Arial"/>
                <w:color w:val="333333"/>
                <w:w w:val="105"/>
                <w:sz w:val="24"/>
                <w:szCs w:val="24"/>
              </w:rPr>
              <w:t>A</w:t>
            </w:r>
            <w:r w:rsidRPr="006C2555">
              <w:rPr>
                <w:rFonts w:ascii="Arial" w:hAnsi="Arial" w:cs="Arial"/>
                <w:color w:val="333333"/>
                <w:spacing w:val="-14"/>
                <w:w w:val="105"/>
                <w:sz w:val="24"/>
                <w:szCs w:val="24"/>
              </w:rPr>
              <w:t xml:space="preserve"> </w:t>
            </w:r>
            <w:r w:rsidRPr="006C2555">
              <w:rPr>
                <w:rFonts w:ascii="Arial" w:hAnsi="Arial" w:cs="Arial"/>
                <w:color w:val="333333"/>
                <w:spacing w:val="-1"/>
                <w:w w:val="105"/>
                <w:sz w:val="24"/>
                <w:szCs w:val="24"/>
              </w:rPr>
              <w:t>patient</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with</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early</w:t>
            </w:r>
            <w:r w:rsidRPr="006C2555">
              <w:rPr>
                <w:rFonts w:ascii="Arial" w:hAnsi="Arial" w:cs="Arial"/>
                <w:color w:val="333333"/>
                <w:spacing w:val="-12"/>
                <w:w w:val="105"/>
                <w:sz w:val="24"/>
                <w:szCs w:val="24"/>
              </w:rPr>
              <w:t xml:space="preserve"> </w:t>
            </w:r>
            <w:r w:rsidRPr="006C2555">
              <w:rPr>
                <w:rFonts w:ascii="Arial" w:hAnsi="Arial" w:cs="Arial"/>
                <w:color w:val="333333"/>
                <w:w w:val="105"/>
                <w:sz w:val="24"/>
                <w:szCs w:val="24"/>
              </w:rPr>
              <w:t>signs</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of</w:t>
            </w:r>
            <w:r w:rsidRPr="006C2555">
              <w:rPr>
                <w:rFonts w:ascii="Arial" w:hAnsi="Arial" w:cs="Arial"/>
                <w:color w:val="333333"/>
                <w:spacing w:val="-13"/>
                <w:w w:val="105"/>
                <w:sz w:val="24"/>
                <w:szCs w:val="24"/>
              </w:rPr>
              <w:t xml:space="preserve"> </w:t>
            </w:r>
            <w:r w:rsidRPr="006C2555">
              <w:rPr>
                <w:rFonts w:ascii="Arial" w:hAnsi="Arial" w:cs="Arial"/>
                <w:color w:val="333333"/>
                <w:w w:val="105"/>
                <w:sz w:val="24"/>
                <w:szCs w:val="24"/>
              </w:rPr>
              <w:t>clinical</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deterioration</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needs</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emergent</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attention</w:t>
            </w:r>
            <w:r w:rsidRPr="006C2555">
              <w:rPr>
                <w:rFonts w:ascii="Arial" w:hAnsi="Arial" w:cs="Arial"/>
                <w:color w:val="333333"/>
                <w:spacing w:val="27"/>
                <w:w w:val="103"/>
                <w:sz w:val="24"/>
                <w:szCs w:val="24"/>
              </w:rPr>
              <w:t xml:space="preserve"> </w:t>
            </w:r>
            <w:r w:rsidRPr="006C2555">
              <w:rPr>
                <w:rFonts w:ascii="Arial" w:hAnsi="Arial" w:cs="Arial"/>
                <w:color w:val="333333"/>
                <w:spacing w:val="-1"/>
                <w:w w:val="105"/>
                <w:sz w:val="24"/>
                <w:szCs w:val="24"/>
              </w:rPr>
              <w:t>to</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prevent</w:t>
            </w:r>
            <w:r w:rsidRPr="006C2555">
              <w:rPr>
                <w:rFonts w:ascii="Arial" w:hAnsi="Arial" w:cs="Arial"/>
                <w:color w:val="333333"/>
                <w:spacing w:val="-14"/>
                <w:w w:val="105"/>
                <w:sz w:val="24"/>
                <w:szCs w:val="24"/>
              </w:rPr>
              <w:t xml:space="preserve"> </w:t>
            </w:r>
            <w:r w:rsidRPr="006C2555">
              <w:rPr>
                <w:rFonts w:ascii="Arial" w:hAnsi="Arial" w:cs="Arial"/>
                <w:color w:val="333333"/>
                <w:w w:val="105"/>
                <w:sz w:val="24"/>
                <w:szCs w:val="24"/>
              </w:rPr>
              <w:t>respiratory</w:t>
            </w:r>
            <w:r w:rsidRPr="006C2555">
              <w:rPr>
                <w:rFonts w:ascii="Arial" w:hAnsi="Arial" w:cs="Arial"/>
                <w:color w:val="333333"/>
                <w:spacing w:val="-14"/>
                <w:w w:val="105"/>
                <w:sz w:val="24"/>
                <w:szCs w:val="24"/>
              </w:rPr>
              <w:t xml:space="preserve"> </w:t>
            </w:r>
            <w:r w:rsidRPr="006C2555">
              <w:rPr>
                <w:rFonts w:ascii="Arial" w:hAnsi="Arial" w:cs="Arial"/>
                <w:color w:val="333333"/>
                <w:spacing w:val="-1"/>
                <w:w w:val="105"/>
                <w:sz w:val="24"/>
                <w:szCs w:val="24"/>
              </w:rPr>
              <w:t>or</w:t>
            </w:r>
            <w:r w:rsidRPr="006C2555">
              <w:rPr>
                <w:rFonts w:ascii="Arial" w:hAnsi="Arial" w:cs="Arial"/>
                <w:color w:val="333333"/>
                <w:spacing w:val="-13"/>
                <w:w w:val="105"/>
                <w:sz w:val="24"/>
                <w:szCs w:val="24"/>
              </w:rPr>
              <w:t xml:space="preserve"> </w:t>
            </w:r>
            <w:r w:rsidRPr="006C2555">
              <w:rPr>
                <w:rFonts w:ascii="Arial" w:hAnsi="Arial" w:cs="Arial"/>
                <w:color w:val="333333"/>
                <w:w w:val="105"/>
                <w:sz w:val="24"/>
                <w:szCs w:val="24"/>
              </w:rPr>
              <w:t>cardiac</w:t>
            </w:r>
            <w:r w:rsidRPr="006C2555">
              <w:rPr>
                <w:rFonts w:ascii="Arial" w:hAnsi="Arial" w:cs="Arial"/>
                <w:color w:val="333333"/>
                <w:spacing w:val="-14"/>
                <w:w w:val="105"/>
                <w:sz w:val="24"/>
                <w:szCs w:val="24"/>
              </w:rPr>
              <w:t xml:space="preserve"> </w:t>
            </w:r>
            <w:r w:rsidRPr="006C2555">
              <w:rPr>
                <w:rFonts w:ascii="Arial" w:hAnsi="Arial" w:cs="Arial"/>
                <w:color w:val="333333"/>
                <w:spacing w:val="-1"/>
                <w:w w:val="105"/>
                <w:sz w:val="24"/>
                <w:szCs w:val="24"/>
              </w:rPr>
              <w:t>arrest.</w:t>
            </w:r>
          </w:p>
          <w:p w14:paraId="742DE3F6" w14:textId="77777777" w:rsidR="008851DA" w:rsidRPr="006C2555" w:rsidRDefault="008851DA" w:rsidP="00752C54">
            <w:pPr>
              <w:pStyle w:val="TableParagraph"/>
              <w:spacing w:before="1"/>
              <w:ind w:left="69"/>
              <w:rPr>
                <w:rFonts w:ascii="Arial" w:eastAsia="Arial" w:hAnsi="Arial" w:cs="Arial"/>
                <w:sz w:val="24"/>
                <w:szCs w:val="24"/>
              </w:rPr>
            </w:pPr>
            <w:r w:rsidRPr="006C2555">
              <w:rPr>
                <w:rFonts w:ascii="Arial" w:hAnsi="Arial" w:cs="Arial"/>
                <w:color w:val="333333"/>
                <w:spacing w:val="-1"/>
                <w:w w:val="105"/>
                <w:sz w:val="24"/>
                <w:szCs w:val="24"/>
              </w:rPr>
              <w:t>ANNOUNCEMENT:</w:t>
            </w:r>
            <w:r w:rsidRPr="006C2555">
              <w:rPr>
                <w:rFonts w:ascii="Arial" w:hAnsi="Arial" w:cs="Arial"/>
                <w:color w:val="333333"/>
                <w:spacing w:val="-15"/>
                <w:w w:val="105"/>
                <w:sz w:val="24"/>
                <w:szCs w:val="24"/>
              </w:rPr>
              <w:t xml:space="preserve"> </w:t>
            </w:r>
            <w:r w:rsidRPr="006C2555">
              <w:rPr>
                <w:rFonts w:ascii="Arial" w:hAnsi="Arial" w:cs="Arial"/>
                <w:color w:val="333333"/>
                <w:spacing w:val="-1"/>
                <w:w w:val="105"/>
                <w:sz w:val="24"/>
                <w:szCs w:val="24"/>
              </w:rPr>
              <w:t>"Medical</w:t>
            </w:r>
            <w:r w:rsidRPr="006C2555">
              <w:rPr>
                <w:rFonts w:ascii="Arial" w:hAnsi="Arial" w:cs="Arial"/>
                <w:color w:val="333333"/>
                <w:spacing w:val="-16"/>
                <w:w w:val="105"/>
                <w:sz w:val="24"/>
                <w:szCs w:val="24"/>
              </w:rPr>
              <w:t xml:space="preserve"> </w:t>
            </w:r>
            <w:r w:rsidRPr="006C2555">
              <w:rPr>
                <w:rFonts w:ascii="Arial" w:hAnsi="Arial" w:cs="Arial"/>
                <w:color w:val="333333"/>
                <w:spacing w:val="-1"/>
                <w:w w:val="105"/>
                <w:sz w:val="24"/>
                <w:szCs w:val="24"/>
              </w:rPr>
              <w:t>Alert:</w:t>
            </w:r>
            <w:r w:rsidRPr="006C2555">
              <w:rPr>
                <w:rFonts w:ascii="Arial" w:hAnsi="Arial" w:cs="Arial"/>
                <w:color w:val="333333"/>
                <w:spacing w:val="-16"/>
                <w:w w:val="105"/>
                <w:sz w:val="24"/>
                <w:szCs w:val="24"/>
              </w:rPr>
              <w:t xml:space="preserve"> </w:t>
            </w:r>
            <w:r w:rsidRPr="006C2555">
              <w:rPr>
                <w:rFonts w:ascii="Arial" w:hAnsi="Arial" w:cs="Arial"/>
                <w:color w:val="333333"/>
                <w:spacing w:val="-1"/>
                <w:w w:val="105"/>
                <w:sz w:val="24"/>
                <w:szCs w:val="24"/>
              </w:rPr>
              <w:t>Rapid</w:t>
            </w:r>
            <w:r w:rsidRPr="006C2555">
              <w:rPr>
                <w:rFonts w:ascii="Arial" w:hAnsi="Arial" w:cs="Arial"/>
                <w:color w:val="333333"/>
                <w:spacing w:val="-18"/>
                <w:w w:val="105"/>
                <w:sz w:val="24"/>
                <w:szCs w:val="24"/>
              </w:rPr>
              <w:t xml:space="preserve"> </w:t>
            </w:r>
            <w:r w:rsidRPr="006C2555">
              <w:rPr>
                <w:rFonts w:ascii="Arial" w:hAnsi="Arial" w:cs="Arial"/>
                <w:color w:val="333333"/>
                <w:spacing w:val="-1"/>
                <w:w w:val="105"/>
                <w:sz w:val="24"/>
                <w:szCs w:val="24"/>
              </w:rPr>
              <w:t>Response</w:t>
            </w:r>
            <w:r w:rsidRPr="006C2555">
              <w:rPr>
                <w:rFonts w:ascii="Arial" w:hAnsi="Arial" w:cs="Arial"/>
                <w:color w:val="333333"/>
                <w:spacing w:val="-17"/>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15"/>
                <w:w w:val="105"/>
                <w:sz w:val="24"/>
                <w:szCs w:val="24"/>
              </w:rPr>
              <w:t xml:space="preserve"> </w:t>
            </w:r>
            <w:r w:rsidRPr="006C2555">
              <w:rPr>
                <w:rFonts w:ascii="Arial" w:hAnsi="Arial" w:cs="Arial"/>
                <w:i/>
                <w:color w:val="333333"/>
                <w:spacing w:val="-1"/>
                <w:w w:val="105"/>
                <w:sz w:val="24"/>
                <w:szCs w:val="24"/>
              </w:rPr>
              <w:t>location."</w:t>
            </w:r>
          </w:p>
        </w:tc>
      </w:tr>
      <w:tr w:rsidR="008851DA" w:rsidRPr="006C2555" w14:paraId="148382F0" w14:textId="77777777" w:rsidTr="00752C54">
        <w:trPr>
          <w:trHeight w:hRule="exact" w:val="1261"/>
        </w:trPr>
        <w:tc>
          <w:tcPr>
            <w:tcW w:w="2424" w:type="dxa"/>
            <w:tcBorders>
              <w:top w:val="single" w:sz="5" w:space="0" w:color="C3B67A"/>
              <w:left w:val="single" w:sz="5" w:space="0" w:color="C3B67A"/>
              <w:bottom w:val="single" w:sz="5" w:space="0" w:color="C3B67A"/>
              <w:right w:val="single" w:sz="5" w:space="0" w:color="C3B67A"/>
            </w:tcBorders>
          </w:tcPr>
          <w:p w14:paraId="55D4F794" w14:textId="77777777" w:rsidR="008851DA" w:rsidRPr="006C2555" w:rsidRDefault="008851DA" w:rsidP="00752C54">
            <w:pPr>
              <w:pStyle w:val="TableParagraph"/>
              <w:spacing w:before="72"/>
              <w:ind w:left="69"/>
              <w:rPr>
                <w:rFonts w:ascii="Arial" w:eastAsia="Arial" w:hAnsi="Arial" w:cs="Arial"/>
                <w:sz w:val="24"/>
                <w:szCs w:val="24"/>
              </w:rPr>
            </w:pPr>
            <w:r w:rsidRPr="006C2555">
              <w:rPr>
                <w:rFonts w:ascii="Arial" w:hAnsi="Arial" w:cs="Arial"/>
                <w:b/>
                <w:color w:val="333333"/>
                <w:spacing w:val="-1"/>
                <w:w w:val="105"/>
                <w:sz w:val="24"/>
                <w:szCs w:val="24"/>
              </w:rPr>
              <w:t>SEPSIS</w:t>
            </w:r>
          </w:p>
        </w:tc>
        <w:tc>
          <w:tcPr>
            <w:tcW w:w="7830" w:type="dxa"/>
            <w:tcBorders>
              <w:top w:val="single" w:sz="5" w:space="0" w:color="C3B67A"/>
              <w:left w:val="single" w:sz="5" w:space="0" w:color="C3B67A"/>
              <w:bottom w:val="single" w:sz="5" w:space="0" w:color="C3B67A"/>
              <w:right w:val="single" w:sz="5" w:space="0" w:color="C3B67A"/>
            </w:tcBorders>
          </w:tcPr>
          <w:p w14:paraId="662AD6E9" w14:textId="77777777" w:rsidR="008851DA" w:rsidRPr="006C2555" w:rsidRDefault="008851DA" w:rsidP="00752C54">
            <w:pPr>
              <w:pStyle w:val="TableParagraph"/>
              <w:spacing w:before="72" w:line="309" w:lineRule="auto"/>
              <w:ind w:left="69" w:right="1708"/>
              <w:rPr>
                <w:rFonts w:ascii="Arial" w:eastAsia="Arial" w:hAnsi="Arial" w:cs="Arial"/>
                <w:sz w:val="24"/>
                <w:szCs w:val="24"/>
              </w:rPr>
            </w:pPr>
            <w:r w:rsidRPr="006C2555">
              <w:rPr>
                <w:rFonts w:ascii="Arial" w:hAnsi="Arial" w:cs="Arial"/>
                <w:color w:val="333333"/>
                <w:w w:val="105"/>
                <w:sz w:val="24"/>
                <w:szCs w:val="24"/>
              </w:rPr>
              <w:t>A</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patient</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has</w:t>
            </w:r>
            <w:r w:rsidRPr="006C2555">
              <w:rPr>
                <w:rFonts w:ascii="Arial" w:hAnsi="Arial" w:cs="Arial"/>
                <w:color w:val="333333"/>
                <w:spacing w:val="-12"/>
                <w:w w:val="105"/>
                <w:sz w:val="24"/>
                <w:szCs w:val="24"/>
              </w:rPr>
              <w:t xml:space="preserve"> </w:t>
            </w:r>
            <w:r w:rsidRPr="006C2555">
              <w:rPr>
                <w:rFonts w:ascii="Arial" w:hAnsi="Arial" w:cs="Arial"/>
                <w:color w:val="333333"/>
                <w:w w:val="105"/>
                <w:sz w:val="24"/>
                <w:szCs w:val="24"/>
              </w:rPr>
              <w:t>severe</w:t>
            </w:r>
            <w:r w:rsidRPr="006C2555">
              <w:rPr>
                <w:rFonts w:ascii="Arial" w:hAnsi="Arial" w:cs="Arial"/>
                <w:color w:val="333333"/>
                <w:spacing w:val="-13"/>
                <w:w w:val="105"/>
                <w:sz w:val="24"/>
                <w:szCs w:val="24"/>
              </w:rPr>
              <w:t xml:space="preserve"> </w:t>
            </w:r>
            <w:r w:rsidRPr="006C2555">
              <w:rPr>
                <w:rFonts w:ascii="Arial" w:hAnsi="Arial" w:cs="Arial"/>
                <w:color w:val="333333"/>
                <w:w w:val="105"/>
                <w:sz w:val="24"/>
                <w:szCs w:val="24"/>
              </w:rPr>
              <w:t>sepsis</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and</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needs</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urgent</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attention.</w:t>
            </w:r>
            <w:r w:rsidRPr="006C2555">
              <w:rPr>
                <w:rFonts w:ascii="Arial" w:hAnsi="Arial" w:cs="Arial"/>
                <w:color w:val="333333"/>
                <w:spacing w:val="25"/>
                <w:w w:val="103"/>
                <w:sz w:val="24"/>
                <w:szCs w:val="24"/>
              </w:rPr>
              <w:t xml:space="preserve"> </w:t>
            </w:r>
            <w:r w:rsidRPr="006C2555">
              <w:rPr>
                <w:rFonts w:ascii="Arial" w:hAnsi="Arial" w:cs="Arial"/>
                <w:color w:val="333333"/>
                <w:spacing w:val="-1"/>
                <w:w w:val="105"/>
                <w:sz w:val="24"/>
                <w:szCs w:val="24"/>
              </w:rPr>
              <w:t>ANNOUNCEMENT:</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"Medical</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Alert</w:t>
            </w:r>
            <w:r w:rsidRPr="006C2555">
              <w:rPr>
                <w:rFonts w:ascii="Arial" w:hAnsi="Arial" w:cs="Arial"/>
                <w:color w:val="333333"/>
                <w:spacing w:val="-13"/>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16"/>
                <w:w w:val="105"/>
                <w:sz w:val="24"/>
                <w:szCs w:val="24"/>
              </w:rPr>
              <w:t xml:space="preserve"> </w:t>
            </w:r>
            <w:r w:rsidRPr="006C2555">
              <w:rPr>
                <w:rFonts w:ascii="Arial" w:hAnsi="Arial" w:cs="Arial"/>
                <w:color w:val="333333"/>
                <w:spacing w:val="-1"/>
                <w:w w:val="105"/>
                <w:sz w:val="24"/>
                <w:szCs w:val="24"/>
              </w:rPr>
              <w:t>Sepsis</w:t>
            </w:r>
            <w:r w:rsidRPr="006C2555">
              <w:rPr>
                <w:rFonts w:ascii="Arial" w:hAnsi="Arial" w:cs="Arial"/>
                <w:color w:val="333333"/>
                <w:spacing w:val="-13"/>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13"/>
                <w:w w:val="105"/>
                <w:sz w:val="24"/>
                <w:szCs w:val="24"/>
              </w:rPr>
              <w:t xml:space="preserve"> </w:t>
            </w:r>
            <w:r w:rsidRPr="006C2555">
              <w:rPr>
                <w:rFonts w:ascii="Arial" w:hAnsi="Arial" w:cs="Arial"/>
                <w:i/>
                <w:color w:val="333333"/>
                <w:spacing w:val="-1"/>
                <w:w w:val="105"/>
                <w:sz w:val="24"/>
                <w:szCs w:val="24"/>
              </w:rPr>
              <w:t>location."</w:t>
            </w:r>
          </w:p>
        </w:tc>
      </w:tr>
      <w:tr w:rsidR="008851DA" w:rsidRPr="006C2555" w14:paraId="6AAD893D" w14:textId="77777777" w:rsidTr="00752C54">
        <w:trPr>
          <w:trHeight w:hRule="exact" w:val="1828"/>
        </w:trPr>
        <w:tc>
          <w:tcPr>
            <w:tcW w:w="2424" w:type="dxa"/>
            <w:tcBorders>
              <w:top w:val="single" w:sz="5" w:space="0" w:color="C3B67A"/>
              <w:left w:val="single" w:sz="5" w:space="0" w:color="C3B67A"/>
              <w:bottom w:val="single" w:sz="5" w:space="0" w:color="C3B67A"/>
              <w:right w:val="single" w:sz="5" w:space="0" w:color="C3B67A"/>
            </w:tcBorders>
          </w:tcPr>
          <w:p w14:paraId="1442DFF2" w14:textId="77777777" w:rsidR="008851DA" w:rsidRPr="006C2555" w:rsidRDefault="008851DA" w:rsidP="00752C54">
            <w:pPr>
              <w:pStyle w:val="TableParagraph"/>
              <w:spacing w:before="72"/>
              <w:ind w:left="69"/>
              <w:rPr>
                <w:rFonts w:ascii="Arial" w:eastAsia="Arial" w:hAnsi="Arial" w:cs="Arial"/>
                <w:sz w:val="24"/>
                <w:szCs w:val="24"/>
              </w:rPr>
            </w:pPr>
            <w:r w:rsidRPr="006C2555">
              <w:rPr>
                <w:rFonts w:ascii="Arial" w:hAnsi="Arial" w:cs="Arial"/>
                <w:b/>
                <w:color w:val="333333"/>
                <w:spacing w:val="-1"/>
                <w:w w:val="105"/>
                <w:sz w:val="24"/>
                <w:szCs w:val="24"/>
              </w:rPr>
              <w:t>STEMI</w:t>
            </w:r>
          </w:p>
        </w:tc>
        <w:tc>
          <w:tcPr>
            <w:tcW w:w="7830" w:type="dxa"/>
            <w:tcBorders>
              <w:top w:val="single" w:sz="5" w:space="0" w:color="C3B67A"/>
              <w:left w:val="single" w:sz="5" w:space="0" w:color="C3B67A"/>
              <w:bottom w:val="single" w:sz="5" w:space="0" w:color="C3B67A"/>
              <w:right w:val="single" w:sz="5" w:space="0" w:color="C3B67A"/>
            </w:tcBorders>
          </w:tcPr>
          <w:p w14:paraId="64960793" w14:textId="77777777" w:rsidR="008851DA" w:rsidRPr="006C2555" w:rsidRDefault="008851DA" w:rsidP="00752C54">
            <w:pPr>
              <w:pStyle w:val="TableParagraph"/>
              <w:spacing w:before="72" w:line="309" w:lineRule="auto"/>
              <w:ind w:left="69" w:right="448"/>
              <w:rPr>
                <w:rFonts w:ascii="Arial" w:eastAsia="Arial" w:hAnsi="Arial" w:cs="Arial"/>
                <w:sz w:val="24"/>
                <w:szCs w:val="24"/>
              </w:rPr>
            </w:pPr>
            <w:r w:rsidRPr="006C2555">
              <w:rPr>
                <w:rFonts w:ascii="Arial" w:hAnsi="Arial" w:cs="Arial"/>
                <w:color w:val="333333"/>
                <w:w w:val="105"/>
                <w:sz w:val="24"/>
                <w:szCs w:val="24"/>
              </w:rPr>
              <w:t>A</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patient</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with</w:t>
            </w:r>
            <w:r w:rsidRPr="006C2555">
              <w:rPr>
                <w:rFonts w:ascii="Arial" w:hAnsi="Arial" w:cs="Arial"/>
                <w:color w:val="333333"/>
                <w:spacing w:val="-13"/>
                <w:w w:val="105"/>
                <w:sz w:val="24"/>
                <w:szCs w:val="24"/>
              </w:rPr>
              <w:t xml:space="preserve"> </w:t>
            </w:r>
            <w:r w:rsidRPr="006C2555">
              <w:rPr>
                <w:rFonts w:ascii="Arial" w:hAnsi="Arial" w:cs="Arial"/>
                <w:color w:val="333333"/>
                <w:w w:val="105"/>
                <w:sz w:val="24"/>
                <w:szCs w:val="24"/>
              </w:rPr>
              <w:t>myocardial</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infarction</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and</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ECG</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evidence</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of</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ST</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elevation</w:t>
            </w:r>
            <w:r w:rsidRPr="006C2555">
              <w:rPr>
                <w:rFonts w:ascii="Arial" w:hAnsi="Arial" w:cs="Arial"/>
                <w:color w:val="333333"/>
                <w:spacing w:val="28"/>
                <w:w w:val="103"/>
                <w:sz w:val="24"/>
                <w:szCs w:val="24"/>
              </w:rPr>
              <w:t xml:space="preserve"> </w:t>
            </w:r>
            <w:r w:rsidRPr="006C2555">
              <w:rPr>
                <w:rFonts w:ascii="Arial" w:hAnsi="Arial" w:cs="Arial"/>
                <w:color w:val="333333"/>
                <w:spacing w:val="-1"/>
                <w:w w:val="105"/>
                <w:sz w:val="24"/>
                <w:szCs w:val="24"/>
              </w:rPr>
              <w:t>needs</w:t>
            </w:r>
            <w:r w:rsidRPr="006C2555">
              <w:rPr>
                <w:rFonts w:ascii="Arial" w:hAnsi="Arial" w:cs="Arial"/>
                <w:color w:val="333333"/>
                <w:spacing w:val="-23"/>
                <w:w w:val="105"/>
                <w:sz w:val="24"/>
                <w:szCs w:val="24"/>
              </w:rPr>
              <w:t xml:space="preserve"> </w:t>
            </w:r>
            <w:r w:rsidRPr="006C2555">
              <w:rPr>
                <w:rFonts w:ascii="Arial" w:hAnsi="Arial" w:cs="Arial"/>
                <w:color w:val="333333"/>
                <w:spacing w:val="-1"/>
                <w:w w:val="105"/>
                <w:sz w:val="24"/>
                <w:szCs w:val="24"/>
              </w:rPr>
              <w:t>emergent</w:t>
            </w:r>
            <w:r w:rsidRPr="006C2555">
              <w:rPr>
                <w:rFonts w:ascii="Arial" w:hAnsi="Arial" w:cs="Arial"/>
                <w:color w:val="333333"/>
                <w:spacing w:val="-22"/>
                <w:w w:val="105"/>
                <w:sz w:val="24"/>
                <w:szCs w:val="24"/>
              </w:rPr>
              <w:t xml:space="preserve"> </w:t>
            </w:r>
            <w:r w:rsidRPr="006C2555">
              <w:rPr>
                <w:rFonts w:ascii="Arial" w:hAnsi="Arial" w:cs="Arial"/>
                <w:color w:val="333333"/>
                <w:spacing w:val="-1"/>
                <w:w w:val="105"/>
                <w:sz w:val="24"/>
                <w:szCs w:val="24"/>
              </w:rPr>
              <w:t>percutaneous</w:t>
            </w:r>
            <w:r w:rsidRPr="006C2555">
              <w:rPr>
                <w:rFonts w:ascii="Arial" w:hAnsi="Arial" w:cs="Arial"/>
                <w:color w:val="333333"/>
                <w:spacing w:val="-22"/>
                <w:w w:val="105"/>
                <w:sz w:val="24"/>
                <w:szCs w:val="24"/>
              </w:rPr>
              <w:t xml:space="preserve"> </w:t>
            </w:r>
            <w:r w:rsidRPr="006C2555">
              <w:rPr>
                <w:rFonts w:ascii="Arial" w:hAnsi="Arial" w:cs="Arial"/>
                <w:color w:val="333333"/>
                <w:w w:val="105"/>
                <w:sz w:val="24"/>
                <w:szCs w:val="24"/>
              </w:rPr>
              <w:t>coronary</w:t>
            </w:r>
            <w:r w:rsidRPr="006C2555">
              <w:rPr>
                <w:rFonts w:ascii="Arial" w:hAnsi="Arial" w:cs="Arial"/>
                <w:color w:val="333333"/>
                <w:spacing w:val="-23"/>
                <w:w w:val="105"/>
                <w:sz w:val="24"/>
                <w:szCs w:val="24"/>
              </w:rPr>
              <w:t xml:space="preserve"> </w:t>
            </w:r>
            <w:r w:rsidRPr="006C2555">
              <w:rPr>
                <w:rFonts w:ascii="Arial" w:hAnsi="Arial" w:cs="Arial"/>
                <w:color w:val="333333"/>
                <w:spacing w:val="-1"/>
                <w:w w:val="105"/>
                <w:sz w:val="24"/>
                <w:szCs w:val="24"/>
              </w:rPr>
              <w:t>intervention.</w:t>
            </w:r>
          </w:p>
        </w:tc>
      </w:tr>
    </w:tbl>
    <w:p w14:paraId="1E76C626" w14:textId="77777777" w:rsidR="00176142" w:rsidRPr="006C2555" w:rsidRDefault="00176142" w:rsidP="002D22E8">
      <w:pPr>
        <w:spacing w:line="276" w:lineRule="auto"/>
        <w:ind w:left="1540" w:right="1540"/>
        <w:rPr>
          <w:rFonts w:ascii="Arial" w:hAnsi="Arial" w:cs="Arial"/>
          <w:color w:val="BD582C"/>
          <w:spacing w:val="-11"/>
          <w:sz w:val="36"/>
          <w:szCs w:val="36"/>
        </w:rPr>
      </w:pPr>
    </w:p>
    <w:p w14:paraId="4D9C633D" w14:textId="77777777" w:rsidR="009438D0" w:rsidRPr="006C2555" w:rsidRDefault="009438D0" w:rsidP="002D22E8">
      <w:pPr>
        <w:spacing w:line="276" w:lineRule="auto"/>
        <w:ind w:left="1540" w:right="1540"/>
        <w:rPr>
          <w:rFonts w:ascii="Arial" w:hAnsi="Arial" w:cs="Arial"/>
          <w:color w:val="BD582C"/>
          <w:spacing w:val="-11"/>
          <w:sz w:val="36"/>
          <w:szCs w:val="36"/>
        </w:rPr>
      </w:pPr>
    </w:p>
    <w:p w14:paraId="03980749" w14:textId="77777777" w:rsidR="00176142" w:rsidRDefault="00176142" w:rsidP="002D22E8">
      <w:pPr>
        <w:spacing w:line="276" w:lineRule="auto"/>
        <w:ind w:left="1540" w:right="1540"/>
        <w:rPr>
          <w:rFonts w:ascii="Arial" w:hAnsi="Arial" w:cs="Arial"/>
          <w:color w:val="BD582C"/>
          <w:spacing w:val="-11"/>
          <w:sz w:val="36"/>
          <w:szCs w:val="36"/>
        </w:rPr>
      </w:pPr>
    </w:p>
    <w:p w14:paraId="7A5C331D" w14:textId="77777777" w:rsidR="0025616F" w:rsidRPr="006C2555" w:rsidRDefault="0025616F" w:rsidP="002D22E8">
      <w:pPr>
        <w:spacing w:line="276" w:lineRule="auto"/>
        <w:ind w:left="1540" w:right="1540"/>
        <w:rPr>
          <w:rFonts w:ascii="Arial" w:hAnsi="Arial" w:cs="Arial"/>
          <w:color w:val="BD582C"/>
          <w:spacing w:val="-11"/>
          <w:sz w:val="36"/>
          <w:szCs w:val="36"/>
        </w:rPr>
      </w:pPr>
    </w:p>
    <w:p w14:paraId="3E21D732" w14:textId="77777777" w:rsidR="00176142" w:rsidRPr="006C2555" w:rsidRDefault="00176142" w:rsidP="002D22E8">
      <w:pPr>
        <w:spacing w:line="276" w:lineRule="auto"/>
        <w:ind w:left="1540" w:right="1540"/>
        <w:rPr>
          <w:rFonts w:ascii="Arial" w:hAnsi="Arial" w:cs="Arial"/>
          <w:color w:val="BD582C"/>
          <w:spacing w:val="-11"/>
          <w:sz w:val="36"/>
          <w:szCs w:val="36"/>
        </w:rPr>
      </w:pPr>
    </w:p>
    <w:p w14:paraId="33497627" w14:textId="77777777" w:rsidR="0025616F" w:rsidRDefault="0025616F" w:rsidP="0025616F">
      <w:pPr>
        <w:spacing w:line="276" w:lineRule="auto"/>
        <w:ind w:left="1440" w:right="1540"/>
        <w:rPr>
          <w:rFonts w:ascii="Arial" w:hAnsi="Arial" w:cs="Arial"/>
          <w:color w:val="BD582C"/>
          <w:spacing w:val="-11"/>
          <w:sz w:val="24"/>
          <w:szCs w:val="24"/>
        </w:rPr>
      </w:pPr>
    </w:p>
    <w:p w14:paraId="18CD6B23" w14:textId="77777777" w:rsidR="00356AE9" w:rsidRDefault="00356AE9" w:rsidP="0025616F">
      <w:pPr>
        <w:spacing w:line="276" w:lineRule="auto"/>
        <w:ind w:left="1440" w:right="1540"/>
        <w:rPr>
          <w:rFonts w:ascii="Arial" w:hAnsi="Arial" w:cs="Arial"/>
          <w:spacing w:val="-11"/>
          <w:sz w:val="24"/>
          <w:szCs w:val="24"/>
        </w:rPr>
      </w:pPr>
    </w:p>
    <w:p w14:paraId="185C99D5" w14:textId="06D33B94" w:rsidR="00356AE9" w:rsidRPr="00356AE9" w:rsidRDefault="00BA6DEC" w:rsidP="00517B91">
      <w:pPr>
        <w:pStyle w:val="Heading3"/>
        <w:spacing w:line="276" w:lineRule="auto"/>
        <w:ind w:left="1440" w:right="1541"/>
        <w:rPr>
          <w:rFonts w:ascii="Arial" w:hAnsi="Arial" w:cs="Arial"/>
          <w:spacing w:val="-11"/>
          <w:sz w:val="24"/>
          <w:szCs w:val="24"/>
        </w:rPr>
      </w:pPr>
      <w:r w:rsidRPr="00E1743C">
        <w:rPr>
          <w:rFonts w:ascii="Arial" w:hAnsi="Arial" w:cs="Arial"/>
          <w:color w:val="00A9A0"/>
          <w:spacing w:val="-3"/>
        </w:rPr>
        <w:t>Code</w:t>
      </w:r>
      <w:r w:rsidRPr="00E1743C">
        <w:rPr>
          <w:rFonts w:ascii="Arial" w:hAnsi="Arial" w:cs="Arial"/>
          <w:color w:val="00A9A0"/>
          <w:spacing w:val="-17"/>
        </w:rPr>
        <w:t xml:space="preserve"> </w:t>
      </w:r>
    </w:p>
    <w:p w14:paraId="33864A42" w14:textId="77777777" w:rsidR="00D51751" w:rsidRPr="0025616F" w:rsidRDefault="00D51751" w:rsidP="00D51751">
      <w:pPr>
        <w:spacing w:line="276" w:lineRule="auto"/>
        <w:ind w:left="1440" w:right="1540"/>
        <w:rPr>
          <w:rFonts w:ascii="Arial" w:hAnsi="Arial" w:cs="Arial"/>
          <w:color w:val="00A9A0"/>
          <w:spacing w:val="-11"/>
          <w:sz w:val="32"/>
          <w:szCs w:val="32"/>
        </w:rPr>
      </w:pPr>
      <w:r w:rsidRPr="0025616F">
        <w:rPr>
          <w:rFonts w:ascii="Arial" w:hAnsi="Arial" w:cs="Arial"/>
          <w:color w:val="00A9A0"/>
          <w:spacing w:val="-11"/>
          <w:sz w:val="32"/>
          <w:szCs w:val="32"/>
        </w:rPr>
        <w:t>Code Gray</w:t>
      </w:r>
    </w:p>
    <w:p w14:paraId="41DBA390" w14:textId="77777777" w:rsidR="008F0010" w:rsidRPr="0025616F" w:rsidRDefault="008F0010" w:rsidP="0025616F">
      <w:pPr>
        <w:spacing w:line="276" w:lineRule="auto"/>
        <w:ind w:left="1440" w:right="1540"/>
        <w:rPr>
          <w:rFonts w:ascii="Arial" w:hAnsi="Arial" w:cs="Arial"/>
          <w:spacing w:val="-11"/>
          <w:sz w:val="24"/>
          <w:szCs w:val="24"/>
        </w:rPr>
      </w:pPr>
      <w:r w:rsidRPr="0025616F">
        <w:rPr>
          <w:rFonts w:ascii="Arial" w:hAnsi="Arial" w:cs="Arial"/>
          <w:spacing w:val="-11"/>
          <w:sz w:val="24"/>
          <w:szCs w:val="24"/>
        </w:rPr>
        <w:t>Will be initiated for any event with aggressive, hostile, combative, or potentially combative behavior from a patient, visitor, or staff member, without the display of weapons.</w:t>
      </w:r>
    </w:p>
    <w:p w14:paraId="221EA022" w14:textId="77777777" w:rsidR="008F0010" w:rsidRPr="0025616F" w:rsidRDefault="008F0010" w:rsidP="0025616F">
      <w:pPr>
        <w:spacing w:line="276" w:lineRule="auto"/>
        <w:ind w:left="1440" w:right="1540"/>
        <w:rPr>
          <w:rFonts w:ascii="Arial" w:hAnsi="Arial" w:cs="Arial"/>
          <w:spacing w:val="-11"/>
          <w:sz w:val="24"/>
          <w:szCs w:val="24"/>
          <w:u w:val="single"/>
        </w:rPr>
      </w:pPr>
    </w:p>
    <w:p w14:paraId="0BF20382" w14:textId="77777777" w:rsidR="008F0010" w:rsidRPr="00CE794D" w:rsidRDefault="008F0010" w:rsidP="0025616F">
      <w:pPr>
        <w:spacing w:line="276" w:lineRule="auto"/>
        <w:ind w:left="1440" w:right="1540"/>
        <w:rPr>
          <w:rFonts w:ascii="Arial" w:hAnsi="Arial" w:cs="Arial"/>
          <w:spacing w:val="-11"/>
          <w:sz w:val="24"/>
          <w:szCs w:val="24"/>
          <w:u w:val="single"/>
        </w:rPr>
      </w:pPr>
      <w:r w:rsidRPr="00CE794D">
        <w:rPr>
          <w:rFonts w:ascii="Arial" w:hAnsi="Arial" w:cs="Arial"/>
          <w:spacing w:val="-11"/>
          <w:sz w:val="24"/>
          <w:szCs w:val="24"/>
          <w:u w:val="single"/>
        </w:rPr>
        <w:t>Response Procedures</w:t>
      </w:r>
    </w:p>
    <w:p w14:paraId="5E7D4CD2" w14:textId="77777777" w:rsidR="008F0010" w:rsidRPr="009340A5" w:rsidRDefault="008F0010" w:rsidP="0025616F">
      <w:pPr>
        <w:spacing w:line="276" w:lineRule="auto"/>
        <w:ind w:left="1440" w:right="1540"/>
        <w:rPr>
          <w:rFonts w:ascii="Arial" w:hAnsi="Arial" w:cs="Arial"/>
          <w:spacing w:val="-11"/>
          <w:sz w:val="24"/>
          <w:szCs w:val="24"/>
        </w:rPr>
      </w:pPr>
      <w:r w:rsidRPr="00CE794D">
        <w:rPr>
          <w:rFonts w:ascii="Arial" w:hAnsi="Arial" w:cs="Arial"/>
          <w:spacing w:val="-11"/>
          <w:sz w:val="24"/>
          <w:szCs w:val="24"/>
        </w:rPr>
        <w:t xml:space="preserve">At the first indication of a </w:t>
      </w:r>
      <w:r w:rsidRPr="009340A5">
        <w:rPr>
          <w:rFonts w:ascii="Arial" w:hAnsi="Arial" w:cs="Arial"/>
          <w:spacing w:val="-11"/>
          <w:sz w:val="24"/>
          <w:szCs w:val="24"/>
        </w:rPr>
        <w:t>perceived Code Gray:</w:t>
      </w:r>
    </w:p>
    <w:p w14:paraId="07F8EFC8" w14:textId="77777777" w:rsidR="008F0010" w:rsidRPr="009340A5" w:rsidRDefault="008F0010" w:rsidP="00427AD4">
      <w:pPr>
        <w:pStyle w:val="ListParagraph"/>
        <w:numPr>
          <w:ilvl w:val="0"/>
          <w:numId w:val="30"/>
        </w:numPr>
        <w:spacing w:line="276" w:lineRule="auto"/>
        <w:ind w:left="1980" w:right="1540"/>
        <w:rPr>
          <w:rFonts w:ascii="Arial" w:hAnsi="Arial" w:cs="Arial"/>
          <w:spacing w:val="-11"/>
          <w:sz w:val="24"/>
          <w:szCs w:val="24"/>
        </w:rPr>
      </w:pPr>
      <w:r w:rsidRPr="009340A5">
        <w:rPr>
          <w:rFonts w:ascii="Arial" w:hAnsi="Arial" w:cs="Arial"/>
          <w:spacing w:val="-11"/>
          <w:sz w:val="24"/>
          <w:szCs w:val="24"/>
        </w:rPr>
        <w:t>Dial the emergency number 4-4444</w:t>
      </w:r>
    </w:p>
    <w:p w14:paraId="741376D0" w14:textId="77777777" w:rsidR="008F0010" w:rsidRPr="009340A5" w:rsidRDefault="008F0010" w:rsidP="00427AD4">
      <w:pPr>
        <w:pStyle w:val="ListParagraph"/>
        <w:numPr>
          <w:ilvl w:val="0"/>
          <w:numId w:val="30"/>
        </w:numPr>
        <w:spacing w:line="276" w:lineRule="auto"/>
        <w:ind w:left="1980" w:right="1540"/>
        <w:rPr>
          <w:rFonts w:ascii="Arial" w:hAnsi="Arial" w:cs="Arial"/>
          <w:spacing w:val="-11"/>
          <w:sz w:val="24"/>
          <w:szCs w:val="24"/>
        </w:rPr>
      </w:pPr>
      <w:r w:rsidRPr="009340A5">
        <w:rPr>
          <w:rFonts w:ascii="Arial" w:hAnsi="Arial" w:cs="Arial"/>
          <w:spacing w:val="-11"/>
          <w:sz w:val="24"/>
          <w:szCs w:val="24"/>
        </w:rPr>
        <w:t>Describe the incident to the operator, including the specific location</w:t>
      </w:r>
    </w:p>
    <w:p w14:paraId="29C1FB61" w14:textId="77777777" w:rsidR="008F0010" w:rsidRPr="009340A5" w:rsidRDefault="008F0010" w:rsidP="00427AD4">
      <w:pPr>
        <w:pStyle w:val="ListParagraph"/>
        <w:numPr>
          <w:ilvl w:val="0"/>
          <w:numId w:val="30"/>
        </w:numPr>
        <w:spacing w:line="276" w:lineRule="auto"/>
        <w:ind w:left="1980" w:right="1540"/>
        <w:rPr>
          <w:rFonts w:ascii="Arial" w:hAnsi="Arial" w:cs="Arial"/>
          <w:spacing w:val="-11"/>
          <w:sz w:val="24"/>
          <w:szCs w:val="24"/>
        </w:rPr>
      </w:pPr>
      <w:r w:rsidRPr="009340A5">
        <w:rPr>
          <w:rFonts w:ascii="Arial" w:hAnsi="Arial" w:cs="Arial"/>
          <w:spacing w:val="-11"/>
          <w:sz w:val="24"/>
          <w:szCs w:val="24"/>
        </w:rPr>
        <w:t>Security will determine when an “All Clear” will be announced.</w:t>
      </w:r>
    </w:p>
    <w:p w14:paraId="11D58EC9" w14:textId="77777777" w:rsidR="008F0010" w:rsidRPr="009340A5" w:rsidRDefault="008F0010" w:rsidP="0025616F">
      <w:pPr>
        <w:spacing w:line="276" w:lineRule="auto"/>
        <w:ind w:left="1440" w:right="1540"/>
        <w:rPr>
          <w:rFonts w:ascii="Arial" w:hAnsi="Arial" w:cs="Arial"/>
          <w:spacing w:val="-11"/>
          <w:sz w:val="24"/>
          <w:szCs w:val="24"/>
        </w:rPr>
      </w:pPr>
    </w:p>
    <w:p w14:paraId="48D360A1" w14:textId="77777777" w:rsidR="008F0010" w:rsidRPr="009340A5" w:rsidRDefault="008F0010" w:rsidP="0025616F">
      <w:pPr>
        <w:spacing w:line="276" w:lineRule="auto"/>
        <w:ind w:left="1440" w:right="1540"/>
        <w:rPr>
          <w:rFonts w:ascii="Arial" w:hAnsi="Arial" w:cs="Arial"/>
          <w:spacing w:val="-11"/>
          <w:sz w:val="24"/>
          <w:szCs w:val="24"/>
          <w:u w:val="single"/>
        </w:rPr>
      </w:pPr>
      <w:r w:rsidRPr="009340A5">
        <w:rPr>
          <w:rFonts w:ascii="Arial" w:hAnsi="Arial" w:cs="Arial"/>
          <w:spacing w:val="-11"/>
          <w:sz w:val="24"/>
          <w:szCs w:val="24"/>
          <w:u w:val="single"/>
        </w:rPr>
        <w:t>Post Incident</w:t>
      </w:r>
    </w:p>
    <w:p w14:paraId="702ECF63" w14:textId="77777777" w:rsidR="008F0010" w:rsidRPr="009340A5" w:rsidRDefault="008F0010" w:rsidP="00427AD4">
      <w:pPr>
        <w:pStyle w:val="ListParagraph"/>
        <w:numPr>
          <w:ilvl w:val="0"/>
          <w:numId w:val="31"/>
        </w:numPr>
        <w:spacing w:line="276" w:lineRule="auto"/>
        <w:ind w:left="1980" w:right="1540"/>
        <w:rPr>
          <w:rFonts w:ascii="Arial" w:hAnsi="Arial" w:cs="Arial"/>
          <w:spacing w:val="-11"/>
          <w:sz w:val="24"/>
          <w:szCs w:val="24"/>
        </w:rPr>
      </w:pPr>
      <w:r w:rsidRPr="009340A5">
        <w:rPr>
          <w:rFonts w:ascii="Arial" w:hAnsi="Arial" w:cs="Arial"/>
          <w:spacing w:val="-11"/>
          <w:sz w:val="24"/>
          <w:szCs w:val="24"/>
        </w:rPr>
        <w:t>Security will conduct a post investigation debriefing.  You will be interviewed to gather incident specific information.</w:t>
      </w:r>
    </w:p>
    <w:p w14:paraId="4ED6ED12" w14:textId="77777777" w:rsidR="008F0010" w:rsidRPr="009340A5" w:rsidRDefault="008F0010" w:rsidP="00427AD4">
      <w:pPr>
        <w:pStyle w:val="ListParagraph"/>
        <w:numPr>
          <w:ilvl w:val="0"/>
          <w:numId w:val="31"/>
        </w:numPr>
        <w:spacing w:line="276" w:lineRule="auto"/>
        <w:ind w:left="1980" w:right="1540"/>
        <w:rPr>
          <w:rFonts w:ascii="Arial" w:hAnsi="Arial" w:cs="Arial"/>
          <w:spacing w:val="-11"/>
          <w:sz w:val="24"/>
          <w:szCs w:val="24"/>
        </w:rPr>
      </w:pPr>
      <w:r w:rsidRPr="009340A5">
        <w:rPr>
          <w:rFonts w:ascii="Arial" w:hAnsi="Arial" w:cs="Arial"/>
          <w:spacing w:val="-11"/>
          <w:sz w:val="24"/>
          <w:szCs w:val="24"/>
        </w:rPr>
        <w:t xml:space="preserve">Complete the Workplace Violence Incident Report and, if applicable, an electronic </w:t>
      </w:r>
      <w:r w:rsidRPr="009340A5">
        <w:rPr>
          <w:rFonts w:ascii="Arial" w:hAnsi="Arial" w:cs="Arial"/>
          <w:i/>
          <w:spacing w:val="-11"/>
          <w:sz w:val="24"/>
          <w:szCs w:val="24"/>
        </w:rPr>
        <w:t xml:space="preserve">Report of Injury </w:t>
      </w:r>
      <w:r w:rsidRPr="009340A5">
        <w:rPr>
          <w:rFonts w:ascii="Arial" w:hAnsi="Arial" w:cs="Arial"/>
          <w:spacing w:val="-11"/>
          <w:sz w:val="24"/>
          <w:szCs w:val="24"/>
        </w:rPr>
        <w:t>(eRO</w:t>
      </w:r>
      <w:r w:rsidR="004C7C14" w:rsidRPr="009340A5">
        <w:rPr>
          <w:rFonts w:ascii="Arial" w:hAnsi="Arial" w:cs="Arial"/>
          <w:spacing w:val="-11"/>
          <w:sz w:val="24"/>
          <w:szCs w:val="24"/>
        </w:rPr>
        <w:t>I</w:t>
      </w:r>
      <w:r w:rsidRPr="009340A5">
        <w:rPr>
          <w:rFonts w:ascii="Arial" w:hAnsi="Arial" w:cs="Arial"/>
          <w:spacing w:val="-11"/>
          <w:sz w:val="24"/>
          <w:szCs w:val="24"/>
        </w:rPr>
        <w:t xml:space="preserve">), Patient Safety Report (PSR) and Quality Risk Assessment. </w:t>
      </w:r>
    </w:p>
    <w:p w14:paraId="265198CB" w14:textId="77777777" w:rsidR="00EE177C" w:rsidRPr="009340A5" w:rsidRDefault="00EE177C" w:rsidP="0025616F">
      <w:pPr>
        <w:spacing w:line="276" w:lineRule="auto"/>
        <w:ind w:left="1440" w:right="1540"/>
        <w:rPr>
          <w:rFonts w:ascii="Arial" w:hAnsi="Arial" w:cs="Arial"/>
          <w:color w:val="BD582C"/>
          <w:spacing w:val="-11"/>
          <w:sz w:val="24"/>
          <w:szCs w:val="24"/>
        </w:rPr>
      </w:pPr>
    </w:p>
    <w:p w14:paraId="235F61A4" w14:textId="77777777" w:rsidR="008F0010" w:rsidRPr="009340A5" w:rsidRDefault="008F0010" w:rsidP="0025616F">
      <w:pPr>
        <w:spacing w:line="276" w:lineRule="auto"/>
        <w:ind w:left="1440" w:right="1540"/>
        <w:rPr>
          <w:rFonts w:ascii="Arial" w:hAnsi="Arial" w:cs="Arial"/>
          <w:color w:val="00A9A0"/>
          <w:spacing w:val="-11"/>
          <w:sz w:val="36"/>
          <w:szCs w:val="36"/>
        </w:rPr>
      </w:pPr>
      <w:r w:rsidRPr="009340A5">
        <w:rPr>
          <w:rFonts w:ascii="Arial" w:hAnsi="Arial" w:cs="Arial"/>
          <w:color w:val="00A9A0"/>
          <w:spacing w:val="-11"/>
          <w:sz w:val="36"/>
          <w:szCs w:val="36"/>
        </w:rPr>
        <w:t>Infant</w:t>
      </w:r>
      <w:r w:rsidR="00CE794D" w:rsidRPr="009340A5">
        <w:rPr>
          <w:rFonts w:ascii="Arial" w:hAnsi="Arial" w:cs="Arial"/>
          <w:color w:val="00A9A0"/>
          <w:spacing w:val="-11"/>
          <w:sz w:val="36"/>
          <w:szCs w:val="36"/>
        </w:rPr>
        <w:t xml:space="preserve"> / Child </w:t>
      </w:r>
      <w:r w:rsidRPr="009340A5">
        <w:rPr>
          <w:rFonts w:ascii="Arial" w:hAnsi="Arial" w:cs="Arial"/>
          <w:color w:val="00A9A0"/>
          <w:spacing w:val="-11"/>
          <w:sz w:val="36"/>
          <w:szCs w:val="36"/>
        </w:rPr>
        <w:t>Security</w:t>
      </w:r>
    </w:p>
    <w:p w14:paraId="1D318568" w14:textId="77777777" w:rsidR="008F0010" w:rsidRPr="009340A5" w:rsidRDefault="008F0010" w:rsidP="0025616F">
      <w:pPr>
        <w:spacing w:line="276" w:lineRule="auto"/>
        <w:ind w:left="1440" w:right="1540"/>
        <w:rPr>
          <w:rFonts w:ascii="Arial" w:hAnsi="Arial" w:cs="Arial"/>
          <w:spacing w:val="-11"/>
          <w:sz w:val="24"/>
          <w:szCs w:val="24"/>
        </w:rPr>
      </w:pPr>
      <w:r w:rsidRPr="009340A5">
        <w:rPr>
          <w:rFonts w:ascii="Arial" w:hAnsi="Arial" w:cs="Arial"/>
          <w:spacing w:val="-11"/>
          <w:sz w:val="24"/>
          <w:szCs w:val="24"/>
        </w:rPr>
        <w:t>There is an Infant Security System installed in Women</w:t>
      </w:r>
      <w:r w:rsidR="00EE177C" w:rsidRPr="009340A5">
        <w:rPr>
          <w:rFonts w:ascii="Arial" w:hAnsi="Arial" w:cs="Arial"/>
          <w:spacing w:val="-11"/>
          <w:sz w:val="24"/>
          <w:szCs w:val="24"/>
        </w:rPr>
        <w:t>’s</w:t>
      </w:r>
      <w:r w:rsidRPr="009340A5">
        <w:rPr>
          <w:rFonts w:ascii="Arial" w:hAnsi="Arial" w:cs="Arial"/>
          <w:spacing w:val="-11"/>
          <w:sz w:val="24"/>
          <w:szCs w:val="24"/>
        </w:rPr>
        <w:t xml:space="preserve"> and Infant Center (Labor &amp; Delivery, Nursery, NICU &amp; Pediatrics) to protect our infants and prevent infant abductions. Code Pink and Code Purple are used in the event of a missing infant or child.</w:t>
      </w:r>
    </w:p>
    <w:p w14:paraId="0FD79C6F" w14:textId="77777777" w:rsidR="008F0010" w:rsidRPr="009340A5" w:rsidRDefault="008F0010" w:rsidP="0025616F">
      <w:pPr>
        <w:spacing w:line="276" w:lineRule="auto"/>
        <w:ind w:left="1440" w:right="1540"/>
        <w:rPr>
          <w:rFonts w:ascii="Arial" w:hAnsi="Arial" w:cs="Arial"/>
          <w:spacing w:val="-11"/>
          <w:sz w:val="24"/>
          <w:szCs w:val="24"/>
        </w:rPr>
      </w:pPr>
    </w:p>
    <w:p w14:paraId="5D9903E5" w14:textId="77777777" w:rsidR="008F0010" w:rsidRPr="009340A5" w:rsidRDefault="008F0010" w:rsidP="0025616F">
      <w:pPr>
        <w:spacing w:line="276" w:lineRule="auto"/>
        <w:ind w:left="1440" w:right="1540"/>
        <w:rPr>
          <w:rFonts w:ascii="Arial" w:hAnsi="Arial" w:cs="Arial"/>
          <w:color w:val="00A9A0"/>
          <w:spacing w:val="-11"/>
          <w:sz w:val="32"/>
          <w:szCs w:val="32"/>
        </w:rPr>
      </w:pPr>
      <w:r w:rsidRPr="009340A5">
        <w:rPr>
          <w:rFonts w:ascii="Arial" w:hAnsi="Arial" w:cs="Arial"/>
          <w:color w:val="00A9A0"/>
          <w:spacing w:val="-11"/>
          <w:sz w:val="32"/>
          <w:szCs w:val="32"/>
        </w:rPr>
        <w:t>Code Pink</w:t>
      </w:r>
    </w:p>
    <w:p w14:paraId="52376386" w14:textId="77777777" w:rsidR="008F0010" w:rsidRPr="009340A5" w:rsidRDefault="00EE177C" w:rsidP="0025616F">
      <w:pPr>
        <w:spacing w:line="276" w:lineRule="auto"/>
        <w:ind w:left="1440" w:right="1540"/>
        <w:jc w:val="both"/>
        <w:rPr>
          <w:rFonts w:ascii="Arial" w:hAnsi="Arial" w:cs="Arial"/>
          <w:spacing w:val="-11"/>
          <w:sz w:val="24"/>
          <w:szCs w:val="24"/>
        </w:rPr>
      </w:pPr>
      <w:r w:rsidRPr="009340A5">
        <w:rPr>
          <w:rFonts w:ascii="Arial" w:hAnsi="Arial" w:cs="Arial"/>
          <w:spacing w:val="-11"/>
          <w:sz w:val="24"/>
          <w:szCs w:val="24"/>
        </w:rPr>
        <w:t>Code pink i</w:t>
      </w:r>
      <w:r w:rsidR="008F0010" w:rsidRPr="009340A5">
        <w:rPr>
          <w:rFonts w:ascii="Arial" w:hAnsi="Arial" w:cs="Arial"/>
          <w:spacing w:val="-11"/>
          <w:sz w:val="24"/>
          <w:szCs w:val="24"/>
        </w:rPr>
        <w:t>s initiated when an infant</w:t>
      </w:r>
      <w:r w:rsidRPr="009340A5">
        <w:rPr>
          <w:rFonts w:ascii="Arial" w:hAnsi="Arial" w:cs="Arial"/>
          <w:spacing w:val="-11"/>
          <w:sz w:val="24"/>
          <w:szCs w:val="24"/>
        </w:rPr>
        <w:t xml:space="preserve"> or </w:t>
      </w:r>
      <w:r w:rsidR="008F0010" w:rsidRPr="009340A5">
        <w:rPr>
          <w:rFonts w:ascii="Arial" w:hAnsi="Arial" w:cs="Arial"/>
          <w:spacing w:val="-11"/>
          <w:sz w:val="24"/>
          <w:szCs w:val="24"/>
        </w:rPr>
        <w:t>child less than 2 years of age is discovered missing or has been abducted.</w:t>
      </w:r>
    </w:p>
    <w:p w14:paraId="31F1E4C5" w14:textId="77777777" w:rsidR="008F0010" w:rsidRPr="009340A5" w:rsidRDefault="008F0010" w:rsidP="0025616F">
      <w:pPr>
        <w:spacing w:line="276" w:lineRule="auto"/>
        <w:ind w:left="1440" w:right="1540"/>
        <w:jc w:val="both"/>
        <w:rPr>
          <w:rFonts w:ascii="Arial" w:hAnsi="Arial" w:cs="Arial"/>
          <w:b/>
          <w:spacing w:val="-11"/>
          <w:sz w:val="24"/>
          <w:szCs w:val="24"/>
        </w:rPr>
      </w:pPr>
    </w:p>
    <w:p w14:paraId="27E23249" w14:textId="77777777" w:rsidR="008F0010" w:rsidRPr="009340A5" w:rsidRDefault="008F0010" w:rsidP="0025616F">
      <w:pPr>
        <w:spacing w:line="276" w:lineRule="auto"/>
        <w:ind w:left="1440" w:right="1540"/>
        <w:jc w:val="both"/>
        <w:rPr>
          <w:rFonts w:ascii="Arial" w:hAnsi="Arial" w:cs="Arial"/>
          <w:b/>
          <w:spacing w:val="-11"/>
          <w:sz w:val="24"/>
          <w:szCs w:val="24"/>
        </w:rPr>
      </w:pPr>
      <w:r w:rsidRPr="009340A5">
        <w:rPr>
          <w:rFonts w:ascii="Arial" w:hAnsi="Arial" w:cs="Arial"/>
          <w:b/>
          <w:spacing w:val="-11"/>
          <w:sz w:val="24"/>
          <w:szCs w:val="24"/>
        </w:rPr>
        <w:t>Staff response to a missing or abducted infant/child</w:t>
      </w:r>
    </w:p>
    <w:p w14:paraId="2BAFD065" w14:textId="77777777" w:rsidR="008F0010" w:rsidRPr="009340A5" w:rsidRDefault="008F0010" w:rsidP="00427AD4">
      <w:pPr>
        <w:pStyle w:val="ListParagraph"/>
        <w:numPr>
          <w:ilvl w:val="0"/>
          <w:numId w:val="32"/>
        </w:numPr>
        <w:spacing w:line="276" w:lineRule="auto"/>
        <w:ind w:right="1540"/>
        <w:jc w:val="both"/>
        <w:rPr>
          <w:rFonts w:ascii="Arial" w:hAnsi="Arial" w:cs="Arial"/>
          <w:spacing w:val="-11"/>
          <w:sz w:val="24"/>
          <w:szCs w:val="24"/>
        </w:rPr>
      </w:pPr>
      <w:r w:rsidRPr="009340A5">
        <w:rPr>
          <w:rFonts w:ascii="Arial" w:hAnsi="Arial" w:cs="Arial"/>
          <w:spacing w:val="-11"/>
          <w:sz w:val="24"/>
          <w:szCs w:val="24"/>
        </w:rPr>
        <w:t>Call the emergency number (4-4444) the moment an infant/child is confirmed missing or abducted</w:t>
      </w:r>
      <w:r w:rsidR="00EE177C" w:rsidRPr="009340A5">
        <w:rPr>
          <w:rFonts w:ascii="Arial" w:hAnsi="Arial" w:cs="Arial"/>
          <w:spacing w:val="-11"/>
          <w:sz w:val="24"/>
          <w:szCs w:val="24"/>
        </w:rPr>
        <w:t xml:space="preserve">. </w:t>
      </w:r>
    </w:p>
    <w:p w14:paraId="12DA7D2C" w14:textId="77777777" w:rsidR="008F0010" w:rsidRPr="00BB1E30" w:rsidRDefault="008F0010" w:rsidP="00427AD4">
      <w:pPr>
        <w:pStyle w:val="ListParagraph"/>
        <w:numPr>
          <w:ilvl w:val="0"/>
          <w:numId w:val="32"/>
        </w:numPr>
        <w:spacing w:line="276" w:lineRule="auto"/>
        <w:ind w:right="1540"/>
        <w:jc w:val="both"/>
        <w:rPr>
          <w:rFonts w:ascii="Arial" w:hAnsi="Arial" w:cs="Arial"/>
          <w:spacing w:val="-11"/>
          <w:sz w:val="24"/>
          <w:szCs w:val="24"/>
        </w:rPr>
      </w:pPr>
      <w:r w:rsidRPr="00BB1E30">
        <w:rPr>
          <w:rFonts w:ascii="Arial" w:hAnsi="Arial" w:cs="Arial"/>
          <w:spacing w:val="-11"/>
          <w:sz w:val="24"/>
          <w:szCs w:val="24"/>
        </w:rPr>
        <w:t>State an infant/child is missing or abducted and provide:</w:t>
      </w:r>
    </w:p>
    <w:p w14:paraId="6300C997" w14:textId="77777777" w:rsidR="008F0010" w:rsidRPr="00BB1E30" w:rsidRDefault="008F0010" w:rsidP="00427AD4">
      <w:pPr>
        <w:pStyle w:val="ListParagraph"/>
        <w:numPr>
          <w:ilvl w:val="1"/>
          <w:numId w:val="32"/>
        </w:numPr>
        <w:spacing w:line="276" w:lineRule="auto"/>
        <w:ind w:left="2160" w:right="1540"/>
        <w:jc w:val="both"/>
        <w:rPr>
          <w:rFonts w:ascii="Arial" w:hAnsi="Arial" w:cs="Arial"/>
          <w:spacing w:val="-11"/>
          <w:sz w:val="24"/>
          <w:szCs w:val="24"/>
        </w:rPr>
      </w:pPr>
      <w:r w:rsidRPr="00BB1E30">
        <w:rPr>
          <w:rFonts w:ascii="Arial" w:hAnsi="Arial" w:cs="Arial"/>
          <w:spacing w:val="-11"/>
          <w:sz w:val="24"/>
          <w:szCs w:val="24"/>
        </w:rPr>
        <w:t>Your name and the location where the infant/child was last seen</w:t>
      </w:r>
      <w:r w:rsidR="00EE177C" w:rsidRPr="00BB1E30">
        <w:rPr>
          <w:rFonts w:ascii="Arial" w:hAnsi="Arial" w:cs="Arial"/>
          <w:spacing w:val="-11"/>
          <w:sz w:val="24"/>
          <w:szCs w:val="24"/>
        </w:rPr>
        <w:t>.</w:t>
      </w:r>
    </w:p>
    <w:p w14:paraId="30428012" w14:textId="77777777" w:rsidR="008F0010" w:rsidRPr="00BB1E30" w:rsidRDefault="008F0010" w:rsidP="00427AD4">
      <w:pPr>
        <w:pStyle w:val="ListParagraph"/>
        <w:numPr>
          <w:ilvl w:val="1"/>
          <w:numId w:val="32"/>
        </w:numPr>
        <w:spacing w:line="276" w:lineRule="auto"/>
        <w:ind w:left="2160" w:right="1540"/>
        <w:jc w:val="both"/>
        <w:rPr>
          <w:rFonts w:ascii="Arial" w:hAnsi="Arial" w:cs="Arial"/>
          <w:spacing w:val="-11"/>
          <w:sz w:val="24"/>
          <w:szCs w:val="24"/>
        </w:rPr>
      </w:pPr>
      <w:r w:rsidRPr="00BB1E30">
        <w:rPr>
          <w:rFonts w:ascii="Arial" w:hAnsi="Arial" w:cs="Arial"/>
          <w:spacing w:val="-11"/>
          <w:sz w:val="24"/>
          <w:szCs w:val="24"/>
        </w:rPr>
        <w:t>The infant/child’s name and physical description (age, gender, race, etc.)</w:t>
      </w:r>
      <w:r w:rsidR="00EE177C" w:rsidRPr="00BB1E30">
        <w:rPr>
          <w:rFonts w:ascii="Arial" w:hAnsi="Arial" w:cs="Arial"/>
          <w:spacing w:val="-11"/>
          <w:sz w:val="24"/>
          <w:szCs w:val="24"/>
        </w:rPr>
        <w:t>.</w:t>
      </w:r>
    </w:p>
    <w:p w14:paraId="023800B2" w14:textId="77777777" w:rsidR="008F0010" w:rsidRPr="00BB1E30" w:rsidRDefault="008F0010" w:rsidP="00427AD4">
      <w:pPr>
        <w:pStyle w:val="ListParagraph"/>
        <w:numPr>
          <w:ilvl w:val="1"/>
          <w:numId w:val="32"/>
        </w:numPr>
        <w:spacing w:line="276" w:lineRule="auto"/>
        <w:ind w:left="2160" w:right="1540"/>
        <w:jc w:val="both"/>
        <w:rPr>
          <w:rFonts w:ascii="Arial" w:hAnsi="Arial" w:cs="Arial"/>
          <w:spacing w:val="-11"/>
          <w:sz w:val="24"/>
          <w:szCs w:val="24"/>
        </w:rPr>
      </w:pPr>
      <w:r w:rsidRPr="00BB1E30">
        <w:rPr>
          <w:rFonts w:ascii="Arial" w:hAnsi="Arial" w:cs="Arial"/>
          <w:spacing w:val="-11"/>
          <w:sz w:val="24"/>
          <w:szCs w:val="24"/>
        </w:rPr>
        <w:t>Any additional details about the abduction or absence (e.g. description of the abductor)</w:t>
      </w:r>
      <w:r w:rsidR="00EE177C" w:rsidRPr="00BB1E30">
        <w:rPr>
          <w:rFonts w:ascii="Arial" w:hAnsi="Arial" w:cs="Arial"/>
          <w:spacing w:val="-11"/>
          <w:sz w:val="24"/>
          <w:szCs w:val="24"/>
        </w:rPr>
        <w:t>.</w:t>
      </w:r>
    </w:p>
    <w:p w14:paraId="397F4B16" w14:textId="77777777" w:rsidR="008F0010" w:rsidRPr="0025616F" w:rsidRDefault="008F0010" w:rsidP="0025616F">
      <w:pPr>
        <w:spacing w:line="276" w:lineRule="auto"/>
        <w:ind w:left="1440" w:right="1540"/>
        <w:jc w:val="both"/>
        <w:rPr>
          <w:rFonts w:ascii="Arial" w:hAnsi="Arial" w:cs="Arial"/>
          <w:spacing w:val="-11"/>
          <w:sz w:val="24"/>
          <w:szCs w:val="24"/>
        </w:rPr>
      </w:pPr>
    </w:p>
    <w:p w14:paraId="3F64DDD6" w14:textId="77777777" w:rsidR="002C0803" w:rsidRPr="0025616F" w:rsidRDefault="002C0803" w:rsidP="0025616F">
      <w:pPr>
        <w:spacing w:line="276" w:lineRule="auto"/>
        <w:ind w:left="1440" w:right="1540"/>
        <w:rPr>
          <w:rFonts w:ascii="Arial" w:hAnsi="Arial" w:cs="Arial"/>
          <w:b/>
          <w:spacing w:val="-11"/>
          <w:sz w:val="24"/>
          <w:szCs w:val="24"/>
        </w:rPr>
      </w:pPr>
      <w:r w:rsidRPr="0025616F">
        <w:rPr>
          <w:rFonts w:ascii="Arial" w:hAnsi="Arial" w:cs="Arial"/>
          <w:b/>
          <w:spacing w:val="-11"/>
          <w:sz w:val="24"/>
          <w:szCs w:val="24"/>
        </w:rPr>
        <w:t>Staff Response to a Code Pink Announcement</w:t>
      </w:r>
    </w:p>
    <w:p w14:paraId="1B9F23E0" w14:textId="77777777" w:rsidR="002C0803" w:rsidRPr="0025616F" w:rsidRDefault="002C0803" w:rsidP="00427AD4">
      <w:pPr>
        <w:pStyle w:val="ListParagraph"/>
        <w:numPr>
          <w:ilvl w:val="0"/>
          <w:numId w:val="33"/>
        </w:numPr>
        <w:spacing w:line="276" w:lineRule="auto"/>
        <w:ind w:left="1980" w:right="1540"/>
        <w:rPr>
          <w:rFonts w:ascii="Arial" w:hAnsi="Arial" w:cs="Arial"/>
          <w:spacing w:val="-11"/>
          <w:sz w:val="24"/>
          <w:szCs w:val="24"/>
        </w:rPr>
      </w:pPr>
      <w:r w:rsidRPr="0025616F">
        <w:rPr>
          <w:rFonts w:ascii="Arial" w:hAnsi="Arial" w:cs="Arial"/>
          <w:spacing w:val="-11"/>
          <w:sz w:val="24"/>
          <w:szCs w:val="24"/>
        </w:rPr>
        <w:t>Immediately stop all non-critical work and proceed to your department’s pre-assigned area(s) to observe stairwell door, elevator areas and exit doors.  If outside of your department, monitor the nearest exit.  Continue monitoring until “Code Pink” – All Clear” is announced.</w:t>
      </w:r>
    </w:p>
    <w:p w14:paraId="433006A4" w14:textId="77777777" w:rsidR="002C0803" w:rsidRPr="009340A5" w:rsidRDefault="002C0803" w:rsidP="00427AD4">
      <w:pPr>
        <w:pStyle w:val="ListParagraph"/>
        <w:numPr>
          <w:ilvl w:val="0"/>
          <w:numId w:val="33"/>
        </w:numPr>
        <w:spacing w:line="276" w:lineRule="auto"/>
        <w:ind w:left="1980" w:right="1540"/>
        <w:rPr>
          <w:rFonts w:ascii="Arial" w:hAnsi="Arial" w:cs="Arial"/>
          <w:spacing w:val="-11"/>
          <w:sz w:val="24"/>
          <w:szCs w:val="24"/>
        </w:rPr>
      </w:pPr>
      <w:r w:rsidRPr="0025616F">
        <w:rPr>
          <w:rFonts w:ascii="Arial" w:hAnsi="Arial" w:cs="Arial"/>
          <w:spacing w:val="-11"/>
          <w:sz w:val="24"/>
          <w:szCs w:val="24"/>
        </w:rPr>
        <w:t xml:space="preserve">Identify and report suspicious individual(s) to the emergency </w:t>
      </w:r>
      <w:r w:rsidRPr="009340A5">
        <w:rPr>
          <w:rFonts w:ascii="Arial" w:hAnsi="Arial" w:cs="Arial"/>
          <w:spacing w:val="-11"/>
          <w:sz w:val="24"/>
          <w:szCs w:val="24"/>
        </w:rPr>
        <w:t>number (4-4444).</w:t>
      </w:r>
    </w:p>
    <w:p w14:paraId="247B993F" w14:textId="77777777" w:rsidR="002C0803" w:rsidRPr="009340A5" w:rsidRDefault="002C0803" w:rsidP="00427AD4">
      <w:pPr>
        <w:pStyle w:val="ListParagraph"/>
        <w:numPr>
          <w:ilvl w:val="0"/>
          <w:numId w:val="33"/>
        </w:numPr>
        <w:spacing w:line="276" w:lineRule="auto"/>
        <w:ind w:left="1980" w:right="1540"/>
        <w:rPr>
          <w:rFonts w:ascii="Arial" w:hAnsi="Arial" w:cs="Arial"/>
          <w:spacing w:val="-11"/>
          <w:sz w:val="24"/>
          <w:szCs w:val="24"/>
        </w:rPr>
      </w:pPr>
      <w:r w:rsidRPr="009340A5">
        <w:rPr>
          <w:rFonts w:ascii="Arial" w:hAnsi="Arial" w:cs="Arial"/>
          <w:spacing w:val="-11"/>
          <w:sz w:val="24"/>
          <w:szCs w:val="24"/>
        </w:rPr>
        <w:t>Respectfully engage anyone who is carrying an infant or may be concealing an infant.  Explain the situation and request to inspect objects.</w:t>
      </w:r>
    </w:p>
    <w:p w14:paraId="34B2CD4B" w14:textId="77777777" w:rsidR="002C0803" w:rsidRPr="009340A5" w:rsidRDefault="002C0803" w:rsidP="00427AD4">
      <w:pPr>
        <w:pStyle w:val="ListParagraph"/>
        <w:numPr>
          <w:ilvl w:val="0"/>
          <w:numId w:val="33"/>
        </w:numPr>
        <w:spacing w:line="276" w:lineRule="auto"/>
        <w:ind w:left="1980" w:right="1540"/>
        <w:rPr>
          <w:rFonts w:ascii="Arial" w:hAnsi="Arial" w:cs="Arial"/>
          <w:spacing w:val="-11"/>
          <w:sz w:val="24"/>
          <w:szCs w:val="24"/>
        </w:rPr>
      </w:pPr>
      <w:r w:rsidRPr="009340A5">
        <w:rPr>
          <w:rFonts w:ascii="Arial" w:hAnsi="Arial" w:cs="Arial"/>
          <w:spacing w:val="-11"/>
          <w:sz w:val="24"/>
          <w:szCs w:val="24"/>
        </w:rPr>
        <w:t>If the suspected abductor flees, do not forcibly restrain them.  If safe to do so, follow them taking note of their appearance, what they are wearing and how the exit the building.</w:t>
      </w:r>
    </w:p>
    <w:p w14:paraId="4A7A940E" w14:textId="77777777" w:rsidR="002C0803" w:rsidRPr="009340A5" w:rsidRDefault="002C0803" w:rsidP="00427AD4">
      <w:pPr>
        <w:pStyle w:val="ListParagraph"/>
        <w:numPr>
          <w:ilvl w:val="0"/>
          <w:numId w:val="33"/>
        </w:numPr>
        <w:spacing w:line="276" w:lineRule="auto"/>
        <w:ind w:left="1980" w:right="1540"/>
        <w:rPr>
          <w:rFonts w:ascii="Arial" w:hAnsi="Arial" w:cs="Arial"/>
          <w:spacing w:val="-11"/>
          <w:sz w:val="24"/>
          <w:szCs w:val="24"/>
        </w:rPr>
      </w:pPr>
      <w:r w:rsidRPr="009340A5">
        <w:rPr>
          <w:rFonts w:ascii="Arial" w:hAnsi="Arial" w:cs="Arial"/>
          <w:spacing w:val="-11"/>
          <w:sz w:val="24"/>
          <w:szCs w:val="24"/>
        </w:rPr>
        <w:t>If the suspect abductor reaches the parking lot and attempts to leave by car, take note of the vehicle’s make, model, color and license plate.</w:t>
      </w:r>
    </w:p>
    <w:p w14:paraId="5B8EC6CF" w14:textId="77777777" w:rsidR="00B23192" w:rsidRPr="009340A5" w:rsidRDefault="00B23192" w:rsidP="0025616F">
      <w:pPr>
        <w:spacing w:line="276" w:lineRule="auto"/>
        <w:ind w:left="1440" w:right="1540"/>
        <w:rPr>
          <w:rFonts w:ascii="Arial" w:hAnsi="Arial" w:cs="Arial"/>
          <w:b/>
          <w:color w:val="BD582C"/>
          <w:spacing w:val="-11"/>
          <w:sz w:val="24"/>
          <w:szCs w:val="24"/>
        </w:rPr>
      </w:pPr>
    </w:p>
    <w:p w14:paraId="0F6DD85B" w14:textId="77777777" w:rsidR="002C0803" w:rsidRPr="009340A5" w:rsidRDefault="002C0803" w:rsidP="0025616F">
      <w:pPr>
        <w:spacing w:line="276" w:lineRule="auto"/>
        <w:ind w:left="1440" w:right="1540"/>
        <w:rPr>
          <w:rFonts w:ascii="Arial" w:hAnsi="Arial" w:cs="Arial"/>
          <w:color w:val="00A9A0"/>
          <w:spacing w:val="-11"/>
          <w:sz w:val="32"/>
          <w:szCs w:val="32"/>
        </w:rPr>
      </w:pPr>
      <w:r w:rsidRPr="009340A5">
        <w:rPr>
          <w:rFonts w:ascii="Arial" w:hAnsi="Arial" w:cs="Arial"/>
          <w:color w:val="00A9A0"/>
          <w:spacing w:val="-11"/>
          <w:sz w:val="32"/>
          <w:szCs w:val="32"/>
        </w:rPr>
        <w:t>Code Purple</w:t>
      </w:r>
    </w:p>
    <w:p w14:paraId="0411D6C8" w14:textId="77777777" w:rsidR="002C0803" w:rsidRPr="009340A5" w:rsidRDefault="002C0803" w:rsidP="0025616F">
      <w:pPr>
        <w:spacing w:line="276" w:lineRule="auto"/>
        <w:ind w:left="1440" w:right="1540"/>
        <w:rPr>
          <w:rFonts w:ascii="Arial" w:hAnsi="Arial" w:cs="Arial"/>
          <w:spacing w:val="-11"/>
          <w:sz w:val="24"/>
          <w:szCs w:val="24"/>
        </w:rPr>
      </w:pPr>
      <w:r w:rsidRPr="009340A5">
        <w:rPr>
          <w:rFonts w:ascii="Arial" w:hAnsi="Arial" w:cs="Arial"/>
          <w:spacing w:val="-11"/>
          <w:sz w:val="24"/>
          <w:szCs w:val="24"/>
        </w:rPr>
        <w:t>Is initiated when a child/adult over the age of 2 is discovered missing or has been abducted.</w:t>
      </w:r>
    </w:p>
    <w:p w14:paraId="3B696137" w14:textId="77777777" w:rsidR="00B23192" w:rsidRPr="009340A5" w:rsidRDefault="00B23192" w:rsidP="0025616F">
      <w:pPr>
        <w:spacing w:line="276" w:lineRule="auto"/>
        <w:ind w:left="1440" w:right="1540"/>
        <w:rPr>
          <w:rFonts w:ascii="Arial" w:hAnsi="Arial" w:cs="Arial"/>
          <w:spacing w:val="-11"/>
          <w:sz w:val="24"/>
          <w:szCs w:val="24"/>
        </w:rPr>
      </w:pPr>
    </w:p>
    <w:p w14:paraId="54C35B6A" w14:textId="77777777" w:rsidR="002C0803" w:rsidRPr="009340A5" w:rsidRDefault="002C0803" w:rsidP="0025616F">
      <w:pPr>
        <w:spacing w:line="276" w:lineRule="auto"/>
        <w:ind w:left="1440" w:right="1540"/>
        <w:rPr>
          <w:rFonts w:ascii="Arial" w:hAnsi="Arial" w:cs="Arial"/>
          <w:b/>
          <w:spacing w:val="-11"/>
          <w:sz w:val="24"/>
          <w:szCs w:val="24"/>
        </w:rPr>
      </w:pPr>
      <w:r w:rsidRPr="009340A5">
        <w:rPr>
          <w:rFonts w:ascii="Arial" w:hAnsi="Arial" w:cs="Arial"/>
          <w:b/>
          <w:spacing w:val="-11"/>
          <w:sz w:val="24"/>
          <w:szCs w:val="24"/>
        </w:rPr>
        <w:t>Staff should initiate a “Code Purple” when the missing child/adult:</w:t>
      </w:r>
    </w:p>
    <w:p w14:paraId="6596C294" w14:textId="77777777" w:rsidR="002C0803" w:rsidRPr="009340A5" w:rsidRDefault="002C0803" w:rsidP="00427AD4">
      <w:pPr>
        <w:pStyle w:val="ListParagraph"/>
        <w:numPr>
          <w:ilvl w:val="0"/>
          <w:numId w:val="34"/>
        </w:numPr>
        <w:spacing w:line="276" w:lineRule="auto"/>
        <w:ind w:left="1980" w:right="1540"/>
        <w:rPr>
          <w:rFonts w:ascii="Arial" w:hAnsi="Arial" w:cs="Arial"/>
          <w:spacing w:val="-11"/>
          <w:sz w:val="24"/>
          <w:szCs w:val="24"/>
        </w:rPr>
      </w:pPr>
      <w:r w:rsidRPr="009340A5">
        <w:rPr>
          <w:rFonts w:ascii="Arial" w:hAnsi="Arial" w:cs="Arial"/>
          <w:spacing w:val="-11"/>
          <w:sz w:val="24"/>
          <w:szCs w:val="24"/>
        </w:rPr>
        <w:t>Is a minor</w:t>
      </w:r>
      <w:r w:rsidR="00AA04A5" w:rsidRPr="009340A5">
        <w:rPr>
          <w:rFonts w:ascii="Arial" w:hAnsi="Arial" w:cs="Arial"/>
          <w:spacing w:val="-11"/>
          <w:sz w:val="24"/>
          <w:szCs w:val="24"/>
        </w:rPr>
        <w:t>.</w:t>
      </w:r>
    </w:p>
    <w:p w14:paraId="63B39622" w14:textId="77777777" w:rsidR="002C0803" w:rsidRPr="009340A5" w:rsidRDefault="002C0803" w:rsidP="00427AD4">
      <w:pPr>
        <w:pStyle w:val="ListParagraph"/>
        <w:numPr>
          <w:ilvl w:val="0"/>
          <w:numId w:val="34"/>
        </w:numPr>
        <w:spacing w:line="276" w:lineRule="auto"/>
        <w:ind w:left="1980" w:right="1540"/>
        <w:rPr>
          <w:rFonts w:ascii="Arial" w:hAnsi="Arial" w:cs="Arial"/>
          <w:spacing w:val="-11"/>
          <w:sz w:val="24"/>
          <w:szCs w:val="24"/>
        </w:rPr>
      </w:pPr>
      <w:r w:rsidRPr="009340A5">
        <w:rPr>
          <w:rFonts w:ascii="Arial" w:hAnsi="Arial" w:cs="Arial"/>
          <w:spacing w:val="-11"/>
          <w:sz w:val="24"/>
          <w:szCs w:val="24"/>
        </w:rPr>
        <w:t>May have been removed from the facility against their will</w:t>
      </w:r>
      <w:r w:rsidR="00AA04A5" w:rsidRPr="009340A5">
        <w:rPr>
          <w:rFonts w:ascii="Arial" w:hAnsi="Arial" w:cs="Arial"/>
          <w:spacing w:val="-11"/>
          <w:sz w:val="24"/>
          <w:szCs w:val="24"/>
        </w:rPr>
        <w:t>.</w:t>
      </w:r>
    </w:p>
    <w:p w14:paraId="7B93858B" w14:textId="77777777" w:rsidR="002C0803" w:rsidRPr="009340A5" w:rsidRDefault="002C0803" w:rsidP="00427AD4">
      <w:pPr>
        <w:pStyle w:val="ListParagraph"/>
        <w:numPr>
          <w:ilvl w:val="0"/>
          <w:numId w:val="34"/>
        </w:numPr>
        <w:spacing w:line="276" w:lineRule="auto"/>
        <w:ind w:left="1980" w:right="1540"/>
        <w:rPr>
          <w:rFonts w:ascii="Arial" w:hAnsi="Arial" w:cs="Arial"/>
          <w:spacing w:val="-11"/>
          <w:sz w:val="24"/>
          <w:szCs w:val="24"/>
        </w:rPr>
      </w:pPr>
      <w:r w:rsidRPr="009340A5">
        <w:rPr>
          <w:rFonts w:ascii="Arial" w:hAnsi="Arial" w:cs="Arial"/>
          <w:spacing w:val="-11"/>
          <w:sz w:val="24"/>
          <w:szCs w:val="24"/>
        </w:rPr>
        <w:t>Has a central line, IV, PICC Line, catheter, etc.</w:t>
      </w:r>
    </w:p>
    <w:p w14:paraId="6577149D" w14:textId="77777777" w:rsidR="002C0803" w:rsidRPr="009340A5" w:rsidRDefault="002C0803" w:rsidP="00427AD4">
      <w:pPr>
        <w:pStyle w:val="ListParagraph"/>
        <w:numPr>
          <w:ilvl w:val="0"/>
          <w:numId w:val="34"/>
        </w:numPr>
        <w:spacing w:line="276" w:lineRule="auto"/>
        <w:ind w:left="1980" w:right="1540"/>
        <w:rPr>
          <w:rFonts w:ascii="Arial" w:hAnsi="Arial" w:cs="Arial"/>
          <w:spacing w:val="-11"/>
          <w:sz w:val="24"/>
          <w:szCs w:val="24"/>
        </w:rPr>
      </w:pPr>
      <w:r w:rsidRPr="009340A5">
        <w:rPr>
          <w:rFonts w:ascii="Arial" w:hAnsi="Arial" w:cs="Arial"/>
          <w:spacing w:val="-11"/>
          <w:sz w:val="24"/>
          <w:szCs w:val="24"/>
        </w:rPr>
        <w:t>Is awaiting Psychiatric Emergency Service evaluation</w:t>
      </w:r>
      <w:r w:rsidR="00AA04A5" w:rsidRPr="009340A5">
        <w:rPr>
          <w:rFonts w:ascii="Arial" w:hAnsi="Arial" w:cs="Arial"/>
          <w:spacing w:val="-11"/>
          <w:sz w:val="24"/>
          <w:szCs w:val="24"/>
        </w:rPr>
        <w:t>.</w:t>
      </w:r>
    </w:p>
    <w:p w14:paraId="245EB343" w14:textId="77777777" w:rsidR="002C0803" w:rsidRPr="009340A5" w:rsidRDefault="002C0803" w:rsidP="00427AD4">
      <w:pPr>
        <w:pStyle w:val="ListParagraph"/>
        <w:numPr>
          <w:ilvl w:val="0"/>
          <w:numId w:val="34"/>
        </w:numPr>
        <w:spacing w:line="276" w:lineRule="auto"/>
        <w:ind w:left="1980" w:right="1540"/>
        <w:rPr>
          <w:rFonts w:ascii="Arial" w:hAnsi="Arial" w:cs="Arial"/>
          <w:spacing w:val="-11"/>
          <w:sz w:val="24"/>
          <w:szCs w:val="24"/>
        </w:rPr>
      </w:pPr>
      <w:r w:rsidRPr="009340A5">
        <w:rPr>
          <w:rFonts w:ascii="Arial" w:hAnsi="Arial" w:cs="Arial"/>
          <w:spacing w:val="-11"/>
          <w:sz w:val="24"/>
          <w:szCs w:val="24"/>
        </w:rPr>
        <w:t>Poses a danger to themselves or others as documented by physician</w:t>
      </w:r>
      <w:r w:rsidR="00AA04A5" w:rsidRPr="009340A5">
        <w:rPr>
          <w:rFonts w:ascii="Arial" w:hAnsi="Arial" w:cs="Arial"/>
          <w:spacing w:val="-11"/>
          <w:sz w:val="24"/>
          <w:szCs w:val="24"/>
        </w:rPr>
        <w:t>.</w:t>
      </w:r>
    </w:p>
    <w:p w14:paraId="600FDE37" w14:textId="77777777" w:rsidR="002C0803" w:rsidRPr="009340A5" w:rsidRDefault="002C0803" w:rsidP="00427AD4">
      <w:pPr>
        <w:pStyle w:val="ListParagraph"/>
        <w:numPr>
          <w:ilvl w:val="0"/>
          <w:numId w:val="34"/>
        </w:numPr>
        <w:spacing w:line="276" w:lineRule="auto"/>
        <w:ind w:left="1980" w:right="1540"/>
        <w:rPr>
          <w:rFonts w:ascii="Arial" w:hAnsi="Arial" w:cs="Arial"/>
          <w:spacing w:val="-11"/>
          <w:sz w:val="24"/>
          <w:szCs w:val="24"/>
        </w:rPr>
      </w:pPr>
      <w:r w:rsidRPr="009340A5">
        <w:rPr>
          <w:rFonts w:ascii="Arial" w:hAnsi="Arial" w:cs="Arial"/>
          <w:spacing w:val="-11"/>
          <w:sz w:val="24"/>
          <w:szCs w:val="24"/>
        </w:rPr>
        <w:t>Is on a conservatorship</w:t>
      </w:r>
      <w:r w:rsidR="00AA04A5" w:rsidRPr="009340A5">
        <w:rPr>
          <w:rFonts w:ascii="Arial" w:hAnsi="Arial" w:cs="Arial"/>
          <w:spacing w:val="-11"/>
          <w:sz w:val="24"/>
          <w:szCs w:val="24"/>
        </w:rPr>
        <w:t>.</w:t>
      </w:r>
    </w:p>
    <w:p w14:paraId="5BCCCBC1" w14:textId="77777777" w:rsidR="002C0803" w:rsidRPr="009340A5" w:rsidRDefault="002C0803" w:rsidP="00427AD4">
      <w:pPr>
        <w:pStyle w:val="ListParagraph"/>
        <w:numPr>
          <w:ilvl w:val="0"/>
          <w:numId w:val="34"/>
        </w:numPr>
        <w:spacing w:line="276" w:lineRule="auto"/>
        <w:ind w:left="1980" w:right="1540"/>
        <w:rPr>
          <w:rFonts w:ascii="Arial" w:hAnsi="Arial" w:cs="Arial"/>
          <w:spacing w:val="-11"/>
          <w:sz w:val="24"/>
          <w:szCs w:val="24"/>
        </w:rPr>
      </w:pPr>
      <w:r w:rsidRPr="009340A5">
        <w:rPr>
          <w:rFonts w:ascii="Arial" w:hAnsi="Arial" w:cs="Arial"/>
          <w:spacing w:val="-11"/>
          <w:sz w:val="24"/>
          <w:szCs w:val="24"/>
        </w:rPr>
        <w:t>Anytime a clinician has concerns with the patient leaving the facility</w:t>
      </w:r>
      <w:r w:rsidR="00AA04A5" w:rsidRPr="009340A5">
        <w:rPr>
          <w:rFonts w:ascii="Arial" w:hAnsi="Arial" w:cs="Arial"/>
          <w:spacing w:val="-11"/>
          <w:sz w:val="24"/>
          <w:szCs w:val="24"/>
        </w:rPr>
        <w:t>.</w:t>
      </w:r>
    </w:p>
    <w:p w14:paraId="5AB19AE8" w14:textId="77777777" w:rsidR="00AA04A5" w:rsidRPr="009340A5" w:rsidRDefault="00AA04A5" w:rsidP="0025616F">
      <w:pPr>
        <w:pStyle w:val="ListParagraph"/>
        <w:spacing w:line="276" w:lineRule="auto"/>
        <w:ind w:left="1440" w:right="1540"/>
        <w:rPr>
          <w:rFonts w:ascii="Arial" w:hAnsi="Arial" w:cs="Arial"/>
          <w:spacing w:val="-11"/>
          <w:sz w:val="24"/>
          <w:szCs w:val="24"/>
        </w:rPr>
      </w:pPr>
    </w:p>
    <w:p w14:paraId="6A90906B" w14:textId="77777777" w:rsidR="002C0803" w:rsidRPr="009340A5" w:rsidRDefault="002C0803" w:rsidP="0025616F">
      <w:pPr>
        <w:spacing w:line="276" w:lineRule="auto"/>
        <w:ind w:left="1440" w:right="1540"/>
        <w:rPr>
          <w:rFonts w:ascii="Arial" w:hAnsi="Arial" w:cs="Arial"/>
          <w:b/>
          <w:spacing w:val="-11"/>
          <w:sz w:val="24"/>
          <w:szCs w:val="24"/>
        </w:rPr>
      </w:pPr>
      <w:r w:rsidRPr="009340A5">
        <w:rPr>
          <w:rFonts w:ascii="Arial" w:hAnsi="Arial" w:cs="Arial"/>
          <w:b/>
          <w:spacing w:val="-11"/>
          <w:sz w:val="24"/>
          <w:szCs w:val="24"/>
        </w:rPr>
        <w:t>Staff response to a missing or abducted child/adult:</w:t>
      </w:r>
    </w:p>
    <w:p w14:paraId="4701466B" w14:textId="77777777" w:rsidR="002C0803" w:rsidRPr="009340A5" w:rsidRDefault="002C0803" w:rsidP="00427AD4">
      <w:pPr>
        <w:pStyle w:val="ListParagraph"/>
        <w:numPr>
          <w:ilvl w:val="0"/>
          <w:numId w:val="35"/>
        </w:numPr>
        <w:spacing w:line="276" w:lineRule="auto"/>
        <w:ind w:left="1980" w:right="1540"/>
        <w:rPr>
          <w:rFonts w:ascii="Arial" w:hAnsi="Arial" w:cs="Arial"/>
          <w:spacing w:val="-11"/>
          <w:sz w:val="24"/>
          <w:szCs w:val="24"/>
        </w:rPr>
      </w:pPr>
      <w:r w:rsidRPr="009340A5">
        <w:rPr>
          <w:rFonts w:ascii="Arial" w:hAnsi="Arial" w:cs="Arial"/>
          <w:spacing w:val="-11"/>
          <w:sz w:val="24"/>
          <w:szCs w:val="24"/>
        </w:rPr>
        <w:t>Call the emergency number the moment a child/adult is confirmed missing or abducted.</w:t>
      </w:r>
    </w:p>
    <w:p w14:paraId="16F73FC7" w14:textId="77777777" w:rsidR="002C0803" w:rsidRPr="009340A5" w:rsidRDefault="002C0803" w:rsidP="00427AD4">
      <w:pPr>
        <w:pStyle w:val="ListParagraph"/>
        <w:numPr>
          <w:ilvl w:val="0"/>
          <w:numId w:val="35"/>
        </w:numPr>
        <w:spacing w:line="276" w:lineRule="auto"/>
        <w:ind w:left="1980" w:right="1540"/>
        <w:rPr>
          <w:rFonts w:ascii="Arial" w:hAnsi="Arial" w:cs="Arial"/>
          <w:spacing w:val="-11"/>
          <w:sz w:val="24"/>
          <w:szCs w:val="24"/>
        </w:rPr>
      </w:pPr>
      <w:r w:rsidRPr="009340A5">
        <w:rPr>
          <w:rFonts w:ascii="Arial" w:hAnsi="Arial" w:cs="Arial"/>
          <w:spacing w:val="-11"/>
          <w:sz w:val="24"/>
          <w:szCs w:val="24"/>
        </w:rPr>
        <w:t>State a child/adult is missing or abducted and provide:</w:t>
      </w:r>
    </w:p>
    <w:p w14:paraId="26568505" w14:textId="77777777" w:rsidR="002C0803" w:rsidRDefault="002C0803" w:rsidP="00427AD4">
      <w:pPr>
        <w:pStyle w:val="ListParagraph"/>
        <w:numPr>
          <w:ilvl w:val="0"/>
          <w:numId w:val="36"/>
        </w:numPr>
        <w:spacing w:line="276" w:lineRule="auto"/>
        <w:ind w:right="1540"/>
        <w:rPr>
          <w:rFonts w:ascii="Arial" w:hAnsi="Arial" w:cs="Arial"/>
          <w:spacing w:val="-11"/>
          <w:sz w:val="24"/>
          <w:szCs w:val="24"/>
        </w:rPr>
      </w:pPr>
      <w:r w:rsidRPr="009340A5">
        <w:rPr>
          <w:rFonts w:ascii="Arial" w:hAnsi="Arial" w:cs="Arial"/>
          <w:spacing w:val="-11"/>
          <w:sz w:val="24"/>
          <w:szCs w:val="24"/>
        </w:rPr>
        <w:t>Your name and the location where the child</w:t>
      </w:r>
      <w:r w:rsidR="00544022">
        <w:rPr>
          <w:rFonts w:ascii="Arial" w:hAnsi="Arial" w:cs="Arial"/>
          <w:spacing w:val="-11"/>
          <w:sz w:val="24"/>
          <w:szCs w:val="24"/>
        </w:rPr>
        <w:t>/adult</w:t>
      </w:r>
      <w:r w:rsidRPr="009340A5">
        <w:rPr>
          <w:rFonts w:ascii="Arial" w:hAnsi="Arial" w:cs="Arial"/>
          <w:spacing w:val="-11"/>
          <w:sz w:val="24"/>
          <w:szCs w:val="24"/>
        </w:rPr>
        <w:t xml:space="preserve"> was last seen</w:t>
      </w:r>
      <w:r w:rsidR="003B1255" w:rsidRPr="009340A5">
        <w:rPr>
          <w:rFonts w:ascii="Arial" w:hAnsi="Arial" w:cs="Arial"/>
          <w:spacing w:val="-11"/>
          <w:sz w:val="24"/>
          <w:szCs w:val="24"/>
        </w:rPr>
        <w:t>.</w:t>
      </w:r>
    </w:p>
    <w:p w14:paraId="6039CE7B" w14:textId="77777777" w:rsidR="002C0803" w:rsidRPr="009340A5" w:rsidRDefault="002C0803" w:rsidP="00427AD4">
      <w:pPr>
        <w:pStyle w:val="ListParagraph"/>
        <w:numPr>
          <w:ilvl w:val="0"/>
          <w:numId w:val="36"/>
        </w:numPr>
        <w:spacing w:line="276" w:lineRule="auto"/>
        <w:ind w:right="1540"/>
        <w:rPr>
          <w:rFonts w:ascii="Arial" w:hAnsi="Arial" w:cs="Arial"/>
          <w:spacing w:val="-11"/>
          <w:sz w:val="24"/>
          <w:szCs w:val="24"/>
        </w:rPr>
      </w:pPr>
      <w:r w:rsidRPr="009340A5">
        <w:rPr>
          <w:rFonts w:ascii="Arial" w:hAnsi="Arial" w:cs="Arial"/>
          <w:spacing w:val="-11"/>
          <w:sz w:val="24"/>
          <w:szCs w:val="24"/>
        </w:rPr>
        <w:t>The child’s</w:t>
      </w:r>
      <w:r w:rsidR="00544022">
        <w:rPr>
          <w:rFonts w:ascii="Arial" w:hAnsi="Arial" w:cs="Arial"/>
          <w:spacing w:val="-11"/>
          <w:sz w:val="24"/>
          <w:szCs w:val="24"/>
        </w:rPr>
        <w:t>/adult’s</w:t>
      </w:r>
      <w:r w:rsidRPr="009340A5">
        <w:rPr>
          <w:rFonts w:ascii="Arial" w:hAnsi="Arial" w:cs="Arial"/>
          <w:spacing w:val="-11"/>
          <w:sz w:val="24"/>
          <w:szCs w:val="24"/>
        </w:rPr>
        <w:t xml:space="preserve"> name and physical description (age, gender, race, etc.)</w:t>
      </w:r>
      <w:r w:rsidR="003B1255" w:rsidRPr="009340A5">
        <w:rPr>
          <w:rFonts w:ascii="Arial" w:hAnsi="Arial" w:cs="Arial"/>
          <w:spacing w:val="-11"/>
          <w:sz w:val="24"/>
          <w:szCs w:val="24"/>
        </w:rPr>
        <w:t>.</w:t>
      </w:r>
    </w:p>
    <w:p w14:paraId="24B33155" w14:textId="77777777" w:rsidR="002C0803" w:rsidRPr="009340A5" w:rsidRDefault="002C0803" w:rsidP="00427AD4">
      <w:pPr>
        <w:pStyle w:val="ListParagraph"/>
        <w:numPr>
          <w:ilvl w:val="0"/>
          <w:numId w:val="36"/>
        </w:numPr>
        <w:spacing w:line="276" w:lineRule="auto"/>
        <w:ind w:right="1540"/>
        <w:rPr>
          <w:rFonts w:ascii="Arial" w:hAnsi="Arial" w:cs="Arial"/>
          <w:spacing w:val="-11"/>
          <w:sz w:val="24"/>
          <w:szCs w:val="24"/>
        </w:rPr>
      </w:pPr>
      <w:r w:rsidRPr="009340A5">
        <w:rPr>
          <w:rFonts w:ascii="Arial" w:hAnsi="Arial" w:cs="Arial"/>
          <w:spacing w:val="-11"/>
          <w:sz w:val="24"/>
          <w:szCs w:val="24"/>
        </w:rPr>
        <w:t>Any additional details about the abduction or absence (e.g. description of the abductor)</w:t>
      </w:r>
      <w:r w:rsidR="003B1255" w:rsidRPr="009340A5">
        <w:rPr>
          <w:rFonts w:ascii="Arial" w:hAnsi="Arial" w:cs="Arial"/>
          <w:spacing w:val="-11"/>
          <w:sz w:val="24"/>
          <w:szCs w:val="24"/>
        </w:rPr>
        <w:t>.</w:t>
      </w:r>
    </w:p>
    <w:p w14:paraId="09784BE5" w14:textId="77777777" w:rsidR="002C0803" w:rsidRPr="009340A5" w:rsidRDefault="002C0803" w:rsidP="0025616F">
      <w:pPr>
        <w:spacing w:line="276" w:lineRule="auto"/>
        <w:ind w:left="1440" w:right="1540"/>
        <w:rPr>
          <w:rFonts w:ascii="Arial" w:hAnsi="Arial" w:cs="Arial"/>
          <w:b/>
          <w:spacing w:val="-11"/>
          <w:sz w:val="24"/>
          <w:szCs w:val="24"/>
        </w:rPr>
      </w:pPr>
    </w:p>
    <w:p w14:paraId="670444A4" w14:textId="77777777" w:rsidR="002C0803" w:rsidRPr="009340A5" w:rsidRDefault="002C0803" w:rsidP="0025616F">
      <w:pPr>
        <w:spacing w:line="276" w:lineRule="auto"/>
        <w:ind w:left="1440" w:right="1540"/>
        <w:rPr>
          <w:rFonts w:ascii="Arial" w:hAnsi="Arial" w:cs="Arial"/>
          <w:b/>
          <w:spacing w:val="-11"/>
          <w:sz w:val="24"/>
          <w:szCs w:val="24"/>
        </w:rPr>
      </w:pPr>
      <w:r w:rsidRPr="009340A5">
        <w:rPr>
          <w:rFonts w:ascii="Arial" w:hAnsi="Arial" w:cs="Arial"/>
          <w:b/>
          <w:spacing w:val="-11"/>
          <w:sz w:val="24"/>
          <w:szCs w:val="24"/>
        </w:rPr>
        <w:t>Staff response to a Code Purple Announcement:</w:t>
      </w:r>
    </w:p>
    <w:p w14:paraId="29CA271D" w14:textId="77777777" w:rsidR="002C0803" w:rsidRPr="00BB1E30" w:rsidRDefault="002C0803" w:rsidP="00427AD4">
      <w:pPr>
        <w:pStyle w:val="ListParagraph"/>
        <w:numPr>
          <w:ilvl w:val="0"/>
          <w:numId w:val="37"/>
        </w:numPr>
        <w:spacing w:line="276" w:lineRule="auto"/>
        <w:ind w:right="1540"/>
        <w:rPr>
          <w:rFonts w:ascii="Arial" w:hAnsi="Arial" w:cs="Arial"/>
          <w:spacing w:val="-11"/>
          <w:sz w:val="24"/>
          <w:szCs w:val="24"/>
        </w:rPr>
      </w:pPr>
      <w:r w:rsidRPr="009340A5">
        <w:rPr>
          <w:rFonts w:ascii="Arial" w:hAnsi="Arial" w:cs="Arial"/>
          <w:spacing w:val="-11"/>
          <w:sz w:val="24"/>
          <w:szCs w:val="24"/>
        </w:rPr>
        <w:t>Immediately stop all non-critical work and proceed to your department’s p</w:t>
      </w:r>
      <w:r w:rsidRPr="00BB1E30">
        <w:rPr>
          <w:rFonts w:ascii="Arial" w:hAnsi="Arial" w:cs="Arial"/>
          <w:spacing w:val="-11"/>
          <w:sz w:val="24"/>
          <w:szCs w:val="24"/>
        </w:rPr>
        <w:t xml:space="preserve">re-assigned area(s) to observe stairwell doors, elevator areas and exit doors.  If outside of your department, monitor the nearest exit. Continue monitoring until “Code </w:t>
      </w:r>
      <w:r w:rsidR="00954C56" w:rsidRPr="00BB1E30">
        <w:rPr>
          <w:rFonts w:ascii="Arial" w:hAnsi="Arial" w:cs="Arial"/>
          <w:spacing w:val="-11"/>
          <w:sz w:val="24"/>
          <w:szCs w:val="24"/>
        </w:rPr>
        <w:t>P</w:t>
      </w:r>
      <w:r w:rsidRPr="00BB1E30">
        <w:rPr>
          <w:rFonts w:ascii="Arial" w:hAnsi="Arial" w:cs="Arial"/>
          <w:spacing w:val="-11"/>
          <w:sz w:val="24"/>
          <w:szCs w:val="24"/>
        </w:rPr>
        <w:t>urple – All Clear” is announced.</w:t>
      </w:r>
    </w:p>
    <w:p w14:paraId="4B4B4DB7" w14:textId="77777777" w:rsidR="002C0803" w:rsidRPr="00BB1E30" w:rsidRDefault="002C0803" w:rsidP="00427AD4">
      <w:pPr>
        <w:pStyle w:val="ListParagraph"/>
        <w:numPr>
          <w:ilvl w:val="0"/>
          <w:numId w:val="37"/>
        </w:numPr>
        <w:spacing w:line="276" w:lineRule="auto"/>
        <w:ind w:right="1540"/>
        <w:rPr>
          <w:rFonts w:ascii="Arial" w:hAnsi="Arial" w:cs="Arial"/>
          <w:spacing w:val="-11"/>
          <w:sz w:val="24"/>
          <w:szCs w:val="24"/>
        </w:rPr>
      </w:pPr>
      <w:r w:rsidRPr="00BB1E30">
        <w:rPr>
          <w:rFonts w:ascii="Arial" w:hAnsi="Arial" w:cs="Arial"/>
          <w:spacing w:val="-11"/>
          <w:sz w:val="24"/>
          <w:szCs w:val="24"/>
        </w:rPr>
        <w:t>Identify anyone matching the description of the missing child/adult and call the emergency number.</w:t>
      </w:r>
    </w:p>
    <w:p w14:paraId="22F13894" w14:textId="77777777" w:rsidR="002C0803" w:rsidRPr="00BB1E30" w:rsidRDefault="002C0803" w:rsidP="00427AD4">
      <w:pPr>
        <w:pStyle w:val="ListParagraph"/>
        <w:numPr>
          <w:ilvl w:val="0"/>
          <w:numId w:val="37"/>
        </w:numPr>
        <w:spacing w:line="276" w:lineRule="auto"/>
        <w:ind w:right="1540"/>
        <w:rPr>
          <w:rFonts w:ascii="Arial" w:hAnsi="Arial" w:cs="Arial"/>
          <w:spacing w:val="-11"/>
          <w:sz w:val="24"/>
          <w:szCs w:val="24"/>
        </w:rPr>
      </w:pPr>
      <w:r w:rsidRPr="00BB1E30">
        <w:rPr>
          <w:rFonts w:ascii="Arial" w:hAnsi="Arial" w:cs="Arial"/>
          <w:spacing w:val="-11"/>
          <w:sz w:val="24"/>
          <w:szCs w:val="24"/>
        </w:rPr>
        <w:t>Respectfully engage anyone who is carrying a child or may be concealing a small child.  Explain the situation and request to inspect small objects.</w:t>
      </w:r>
    </w:p>
    <w:p w14:paraId="1B144A1A" w14:textId="77777777" w:rsidR="002C0803" w:rsidRPr="00BB1E30" w:rsidRDefault="002C0803" w:rsidP="00427AD4">
      <w:pPr>
        <w:pStyle w:val="ListParagraph"/>
        <w:numPr>
          <w:ilvl w:val="0"/>
          <w:numId w:val="37"/>
        </w:numPr>
        <w:spacing w:line="276" w:lineRule="auto"/>
        <w:ind w:right="1540"/>
        <w:rPr>
          <w:rFonts w:ascii="Arial" w:hAnsi="Arial" w:cs="Arial"/>
          <w:spacing w:val="-11"/>
          <w:sz w:val="24"/>
          <w:szCs w:val="24"/>
        </w:rPr>
      </w:pPr>
      <w:r w:rsidRPr="00BB1E30">
        <w:rPr>
          <w:rFonts w:ascii="Arial" w:hAnsi="Arial" w:cs="Arial"/>
          <w:spacing w:val="-11"/>
          <w:sz w:val="24"/>
          <w:szCs w:val="24"/>
        </w:rPr>
        <w:t>Identify anyone in obvious distress (struggling, needing assistance, appearing lost/confused, etc.) and call emergency number.</w:t>
      </w:r>
    </w:p>
    <w:p w14:paraId="746B9418" w14:textId="77777777" w:rsidR="002C0803" w:rsidRPr="00BB1E30" w:rsidRDefault="002C0803" w:rsidP="00427AD4">
      <w:pPr>
        <w:pStyle w:val="ListParagraph"/>
        <w:numPr>
          <w:ilvl w:val="0"/>
          <w:numId w:val="37"/>
        </w:numPr>
        <w:spacing w:line="276" w:lineRule="auto"/>
        <w:ind w:right="1540"/>
        <w:rPr>
          <w:rFonts w:ascii="Arial" w:hAnsi="Arial" w:cs="Arial"/>
          <w:spacing w:val="-11"/>
          <w:sz w:val="24"/>
          <w:szCs w:val="24"/>
        </w:rPr>
      </w:pPr>
      <w:r w:rsidRPr="00BB1E30">
        <w:rPr>
          <w:rFonts w:ascii="Arial" w:hAnsi="Arial" w:cs="Arial"/>
          <w:spacing w:val="-11"/>
          <w:sz w:val="24"/>
          <w:szCs w:val="24"/>
        </w:rPr>
        <w:t>If the suspect flees, do not forcible restrain them. If safe to do so, follow them taking note of their appearance, what they are wearing and how the</w:t>
      </w:r>
      <w:r w:rsidR="00076CD3" w:rsidRPr="00BB1E30">
        <w:rPr>
          <w:rFonts w:ascii="Arial" w:hAnsi="Arial" w:cs="Arial"/>
          <w:spacing w:val="-11"/>
          <w:sz w:val="24"/>
          <w:szCs w:val="24"/>
        </w:rPr>
        <w:t>y</w:t>
      </w:r>
      <w:r w:rsidRPr="00BB1E30">
        <w:rPr>
          <w:rFonts w:ascii="Arial" w:hAnsi="Arial" w:cs="Arial"/>
          <w:spacing w:val="-11"/>
          <w:sz w:val="24"/>
          <w:szCs w:val="24"/>
        </w:rPr>
        <w:t xml:space="preserve"> exit</w:t>
      </w:r>
      <w:r w:rsidR="00076CD3" w:rsidRPr="00BB1E30">
        <w:rPr>
          <w:rFonts w:ascii="Arial" w:hAnsi="Arial" w:cs="Arial"/>
          <w:spacing w:val="-11"/>
          <w:sz w:val="24"/>
          <w:szCs w:val="24"/>
        </w:rPr>
        <w:t>ed</w:t>
      </w:r>
      <w:r w:rsidRPr="00BB1E30">
        <w:rPr>
          <w:rFonts w:ascii="Arial" w:hAnsi="Arial" w:cs="Arial"/>
          <w:spacing w:val="-11"/>
          <w:sz w:val="24"/>
          <w:szCs w:val="24"/>
        </w:rPr>
        <w:t xml:space="preserve"> the building.</w:t>
      </w:r>
    </w:p>
    <w:p w14:paraId="5E1D55F4" w14:textId="77777777" w:rsidR="002C0803" w:rsidRPr="00BB1E30" w:rsidRDefault="002C0803" w:rsidP="00427AD4">
      <w:pPr>
        <w:pStyle w:val="ListParagraph"/>
        <w:numPr>
          <w:ilvl w:val="0"/>
          <w:numId w:val="37"/>
        </w:numPr>
        <w:spacing w:line="276" w:lineRule="auto"/>
        <w:ind w:right="1540"/>
        <w:rPr>
          <w:rFonts w:ascii="Arial" w:hAnsi="Arial" w:cs="Arial"/>
          <w:spacing w:val="-11"/>
          <w:sz w:val="24"/>
          <w:szCs w:val="24"/>
        </w:rPr>
      </w:pPr>
      <w:r w:rsidRPr="00BB1E30">
        <w:rPr>
          <w:rFonts w:ascii="Arial" w:hAnsi="Arial" w:cs="Arial"/>
          <w:spacing w:val="-11"/>
          <w:sz w:val="24"/>
          <w:szCs w:val="24"/>
        </w:rPr>
        <w:t xml:space="preserve">If the suspect abductor reaches the parking lot and attempts to leave by car, take note of the vehicle’s make, model, color and license plate. </w:t>
      </w:r>
    </w:p>
    <w:p w14:paraId="26774796" w14:textId="77777777" w:rsidR="002C0803" w:rsidRPr="0025616F" w:rsidRDefault="002C0803" w:rsidP="0025616F">
      <w:pPr>
        <w:spacing w:line="276" w:lineRule="auto"/>
        <w:ind w:left="1440" w:right="1540"/>
        <w:rPr>
          <w:rFonts w:ascii="Arial" w:eastAsia="Calibri" w:hAnsi="Arial" w:cs="Arial"/>
          <w:sz w:val="24"/>
          <w:szCs w:val="24"/>
        </w:rPr>
      </w:pPr>
    </w:p>
    <w:p w14:paraId="49020615" w14:textId="70B09ACC" w:rsidR="00843AED" w:rsidRDefault="00920E15" w:rsidP="00843AED">
      <w:pPr>
        <w:tabs>
          <w:tab w:val="left" w:pos="3924"/>
        </w:tabs>
        <w:spacing w:line="276" w:lineRule="auto"/>
        <w:ind w:left="1541" w:right="1541"/>
        <w:rPr>
          <w:rFonts w:ascii="Arial" w:hAnsi="Arial" w:cs="Arial"/>
          <w:color w:val="00A9A0"/>
          <w:sz w:val="32"/>
          <w:szCs w:val="32"/>
        </w:rPr>
      </w:pPr>
      <w:commentRangeStart w:id="107"/>
      <w:r w:rsidRPr="009340A5">
        <w:rPr>
          <w:rFonts w:ascii="Arial" w:hAnsi="Arial" w:cs="Arial"/>
          <w:color w:val="00A9A0"/>
          <w:sz w:val="32"/>
          <w:szCs w:val="32"/>
        </w:rPr>
        <w:t>Responding to a Code Blue</w:t>
      </w:r>
      <w:r w:rsidR="00517B91">
        <w:rPr>
          <w:rFonts w:ascii="Arial" w:hAnsi="Arial" w:cs="Arial"/>
          <w:color w:val="00A9A0"/>
          <w:sz w:val="32"/>
          <w:szCs w:val="32"/>
        </w:rPr>
        <w:t xml:space="preserve"> </w:t>
      </w:r>
      <w:r w:rsidRPr="009340A5">
        <w:rPr>
          <w:rFonts w:ascii="Arial" w:hAnsi="Arial" w:cs="Arial"/>
          <w:color w:val="00A9A0"/>
          <w:sz w:val="32"/>
          <w:szCs w:val="32"/>
        </w:rPr>
        <w:t xml:space="preserve"> or Other Medical Emergency</w:t>
      </w:r>
      <w:commentRangeEnd w:id="107"/>
      <w:r w:rsidR="00640A28">
        <w:rPr>
          <w:rStyle w:val="CommentReference"/>
        </w:rPr>
        <w:commentReference w:id="107"/>
      </w:r>
    </w:p>
    <w:p w14:paraId="185A8276" w14:textId="77777777" w:rsidR="00920E15" w:rsidRPr="009340A5" w:rsidRDefault="00920E15" w:rsidP="00920E15">
      <w:pPr>
        <w:pStyle w:val="BodyText"/>
        <w:spacing w:line="276" w:lineRule="auto"/>
        <w:ind w:left="1541" w:right="1541" w:firstLine="0"/>
        <w:rPr>
          <w:rFonts w:ascii="Arial" w:hAnsi="Arial" w:cs="Arial"/>
        </w:rPr>
      </w:pPr>
      <w:r w:rsidRPr="009340A5">
        <w:rPr>
          <w:rFonts w:ascii="Arial" w:hAnsi="Arial" w:cs="Arial"/>
        </w:rPr>
        <w:t xml:space="preserve">If you witness a patient, visitor or staff member who is in cardiac and/or respiratory distress, or having a medical emergency, immediately seek medical-nursing assistance by calling for help–and by dialing 5-5555 from a hospital phone. </w:t>
      </w:r>
    </w:p>
    <w:p w14:paraId="634BABED" w14:textId="77777777" w:rsidR="00920E15" w:rsidRPr="009340A5" w:rsidRDefault="00920E15" w:rsidP="00920E15">
      <w:pPr>
        <w:pStyle w:val="BodyText"/>
        <w:spacing w:line="276" w:lineRule="auto"/>
        <w:ind w:left="1541" w:right="1541" w:firstLine="0"/>
        <w:rPr>
          <w:rFonts w:ascii="Arial" w:hAnsi="Arial" w:cs="Arial"/>
        </w:rPr>
      </w:pPr>
    </w:p>
    <w:p w14:paraId="690F92BD" w14:textId="77777777" w:rsidR="00920E15" w:rsidRPr="009340A5" w:rsidRDefault="00920E15" w:rsidP="00920E15">
      <w:pPr>
        <w:pStyle w:val="BodyText"/>
        <w:spacing w:line="276" w:lineRule="auto"/>
        <w:ind w:left="1541" w:right="1541" w:firstLine="0"/>
        <w:rPr>
          <w:rFonts w:ascii="Arial" w:hAnsi="Arial" w:cs="Arial"/>
        </w:rPr>
      </w:pPr>
      <w:r w:rsidRPr="009340A5">
        <w:rPr>
          <w:rFonts w:ascii="Arial" w:hAnsi="Arial" w:cs="Arial"/>
        </w:rPr>
        <w:t xml:space="preserve">Patient care areas should also use the Code Blue alarm system </w:t>
      </w:r>
      <w:r w:rsidRPr="009340A5">
        <w:rPr>
          <w:rFonts w:ascii="Arial" w:hAnsi="Arial" w:cs="Arial"/>
          <w:b/>
        </w:rPr>
        <w:t>and</w:t>
      </w:r>
      <w:r w:rsidRPr="009340A5">
        <w:rPr>
          <w:rFonts w:ascii="Arial" w:hAnsi="Arial" w:cs="Arial"/>
        </w:rPr>
        <w:t xml:space="preserve"> alert the hospital Operator by dialing 5-5555.   </w:t>
      </w:r>
    </w:p>
    <w:p w14:paraId="157D4F3A" w14:textId="77777777" w:rsidR="00920E15" w:rsidRPr="009340A5" w:rsidRDefault="00920E15" w:rsidP="00920E15">
      <w:pPr>
        <w:pStyle w:val="BodyText"/>
        <w:spacing w:line="276" w:lineRule="auto"/>
        <w:ind w:left="1541" w:right="1541" w:firstLine="0"/>
        <w:rPr>
          <w:rFonts w:ascii="Arial" w:hAnsi="Arial" w:cs="Arial"/>
          <w:spacing w:val="-1"/>
        </w:rPr>
      </w:pPr>
    </w:p>
    <w:p w14:paraId="03553380" w14:textId="77777777" w:rsidR="00920E15" w:rsidRDefault="00920E15" w:rsidP="00920E15">
      <w:pPr>
        <w:pStyle w:val="BodyText"/>
        <w:spacing w:line="276" w:lineRule="auto"/>
        <w:ind w:left="1541" w:right="1541" w:firstLine="0"/>
        <w:rPr>
          <w:rFonts w:ascii="Arial" w:hAnsi="Arial" w:cs="Arial"/>
          <w:spacing w:val="-1"/>
        </w:rPr>
      </w:pPr>
      <w:r w:rsidRPr="009340A5">
        <w:rPr>
          <w:rFonts w:ascii="Arial" w:hAnsi="Arial" w:cs="Arial"/>
          <w:spacing w:val="-1"/>
        </w:rPr>
        <w:t>For other types of urgent medical situations (Rapid Response) and non-medical emergencies (Code Red, Code Gray, etc.), dial 4-4444 from an in-house phone, provide nature of emergency, your name and location.</w:t>
      </w:r>
      <w:r w:rsidRPr="00CC4528">
        <w:rPr>
          <w:rFonts w:ascii="Arial" w:hAnsi="Arial" w:cs="Arial"/>
          <w:spacing w:val="-1"/>
        </w:rPr>
        <w:t xml:space="preserve"> </w:t>
      </w:r>
    </w:p>
    <w:p w14:paraId="357C5FD9" w14:textId="77777777" w:rsidR="00991073" w:rsidRDefault="00991073" w:rsidP="00920E15">
      <w:pPr>
        <w:pStyle w:val="BodyText"/>
        <w:spacing w:line="276" w:lineRule="auto"/>
        <w:ind w:left="1541" w:right="1541" w:firstLine="0"/>
        <w:rPr>
          <w:rFonts w:ascii="Arial" w:hAnsi="Arial" w:cs="Arial"/>
          <w:spacing w:val="-1"/>
        </w:rPr>
      </w:pPr>
    </w:p>
    <w:p w14:paraId="7F75E843" w14:textId="1ECE558C" w:rsidR="00991073" w:rsidRPr="00991073" w:rsidRDefault="00991073" w:rsidP="00920E15">
      <w:pPr>
        <w:pStyle w:val="BodyText"/>
        <w:spacing w:line="276" w:lineRule="auto"/>
        <w:ind w:left="1541" w:right="1541" w:firstLine="0"/>
        <w:rPr>
          <w:rFonts w:ascii="Arial" w:hAnsi="Arial" w:cs="Arial"/>
          <w:b/>
        </w:rPr>
      </w:pPr>
      <w:r w:rsidRPr="00991073">
        <w:rPr>
          <w:rFonts w:ascii="Arial" w:hAnsi="Arial" w:cs="Arial"/>
          <w:b/>
          <w:spacing w:val="-1"/>
        </w:rPr>
        <w:t>Note:  For patient and non-patient emergencies in the 1912 or Monteagle Bldgs, call 911.</w:t>
      </w:r>
    </w:p>
    <w:p w14:paraId="76A5574A" w14:textId="77777777" w:rsidR="00920E15" w:rsidRDefault="00920E15" w:rsidP="0025616F">
      <w:pPr>
        <w:spacing w:line="276" w:lineRule="auto"/>
        <w:ind w:left="1440" w:right="1540"/>
        <w:rPr>
          <w:rFonts w:ascii="Arial" w:hAnsi="Arial" w:cs="Arial"/>
          <w:color w:val="00A9A0"/>
          <w:spacing w:val="-11"/>
          <w:sz w:val="32"/>
          <w:szCs w:val="32"/>
        </w:rPr>
      </w:pPr>
    </w:p>
    <w:p w14:paraId="2F327270" w14:textId="77777777" w:rsidR="00517B91" w:rsidRPr="00517B91" w:rsidRDefault="00517B91" w:rsidP="00517B91">
      <w:pPr>
        <w:spacing w:line="276" w:lineRule="auto"/>
        <w:ind w:left="1440" w:right="1540"/>
        <w:rPr>
          <w:rFonts w:ascii="Arial" w:hAnsi="Arial" w:cs="Arial"/>
          <w:color w:val="00A9A0"/>
          <w:spacing w:val="-11"/>
          <w:sz w:val="32"/>
          <w:szCs w:val="32"/>
        </w:rPr>
      </w:pPr>
      <w:r w:rsidRPr="00517B91">
        <w:rPr>
          <w:rFonts w:ascii="Arial" w:hAnsi="Arial" w:cs="Arial"/>
          <w:color w:val="00A9A0"/>
          <w:spacing w:val="-11"/>
          <w:sz w:val="32"/>
          <w:szCs w:val="32"/>
        </w:rPr>
        <w:t>Code Team</w:t>
      </w:r>
    </w:p>
    <w:p w14:paraId="3D5CF094" w14:textId="6CB49C5F" w:rsidR="00517B91" w:rsidRPr="00517B91" w:rsidRDefault="00517B91" w:rsidP="00517B91">
      <w:pPr>
        <w:spacing w:line="276" w:lineRule="auto"/>
        <w:ind w:left="1440" w:right="1540"/>
        <w:rPr>
          <w:rFonts w:ascii="Arial" w:hAnsi="Arial" w:cs="Arial"/>
          <w:spacing w:val="-11"/>
        </w:rPr>
      </w:pPr>
      <w:r w:rsidRPr="00517B91">
        <w:rPr>
          <w:rFonts w:ascii="Arial" w:hAnsi="Arial" w:cs="Arial"/>
          <w:spacing w:val="-11"/>
        </w:rPr>
        <w:t xml:space="preserve">The Code Team will respond to all patient medical emergencies </w:t>
      </w:r>
      <w:r w:rsidRPr="00517B91">
        <w:rPr>
          <w:rFonts w:ascii="Arial" w:hAnsi="Arial" w:cs="Arial"/>
          <w:spacing w:val="-11"/>
          <w:u w:val="single"/>
        </w:rPr>
        <w:t>in the main hospital</w:t>
      </w:r>
      <w:r w:rsidRPr="00517B91">
        <w:rPr>
          <w:rFonts w:ascii="Arial" w:hAnsi="Arial" w:cs="Arial"/>
          <w:spacing w:val="-11"/>
        </w:rPr>
        <w:t xml:space="preserve"> and will respond to non-patient emergencies only if requested Code Blue</w:t>
      </w:r>
      <w:r w:rsidR="00991073">
        <w:rPr>
          <w:rFonts w:ascii="Arial" w:hAnsi="Arial" w:cs="Arial"/>
          <w:spacing w:val="-11"/>
        </w:rPr>
        <w:t xml:space="preserve"> (5-5555) </w:t>
      </w:r>
      <w:r w:rsidRPr="00517B91">
        <w:rPr>
          <w:rFonts w:ascii="Arial" w:hAnsi="Arial" w:cs="Arial"/>
          <w:spacing w:val="-11"/>
        </w:rPr>
        <w:t xml:space="preserve"> is called. The Code Team is multi-disciplinary, made up of ICU physicians, n</w:t>
      </w:r>
      <w:r>
        <w:rPr>
          <w:rFonts w:ascii="Arial" w:hAnsi="Arial" w:cs="Arial"/>
          <w:spacing w:val="-11"/>
        </w:rPr>
        <w:t>urses, respiratory therapists, s</w:t>
      </w:r>
      <w:r w:rsidRPr="00517B91">
        <w:rPr>
          <w:rFonts w:ascii="Arial" w:hAnsi="Arial" w:cs="Arial"/>
          <w:spacing w:val="-11"/>
        </w:rPr>
        <w:t>ecurity, and a nursing supervisor.</w:t>
      </w:r>
    </w:p>
    <w:p w14:paraId="6E8DF0A8" w14:textId="77777777" w:rsidR="00640A28" w:rsidRDefault="00640A28" w:rsidP="0025616F">
      <w:pPr>
        <w:spacing w:line="276" w:lineRule="auto"/>
        <w:ind w:left="1440" w:right="1540"/>
        <w:rPr>
          <w:rFonts w:ascii="Arial" w:hAnsi="Arial" w:cs="Arial"/>
          <w:color w:val="00A9A0"/>
          <w:spacing w:val="-11"/>
          <w:sz w:val="32"/>
          <w:szCs w:val="32"/>
        </w:rPr>
      </w:pPr>
    </w:p>
    <w:p w14:paraId="4012AF04" w14:textId="0B1CE51B" w:rsidR="00104E6F" w:rsidRPr="00F13107" w:rsidRDefault="00104E6F" w:rsidP="0025616F">
      <w:pPr>
        <w:spacing w:line="276" w:lineRule="auto"/>
        <w:ind w:left="1440" w:right="1540"/>
        <w:rPr>
          <w:rFonts w:ascii="Arial" w:hAnsi="Arial" w:cs="Arial"/>
          <w:color w:val="00A9A0"/>
          <w:spacing w:val="-11"/>
          <w:sz w:val="32"/>
          <w:szCs w:val="32"/>
        </w:rPr>
      </w:pPr>
      <w:r w:rsidRPr="00F13107">
        <w:rPr>
          <w:rFonts w:ascii="Arial" w:hAnsi="Arial" w:cs="Arial"/>
          <w:color w:val="00A9A0"/>
          <w:spacing w:val="-11"/>
          <w:sz w:val="32"/>
          <w:szCs w:val="32"/>
        </w:rPr>
        <w:t>What do you do if you get injured?</w:t>
      </w:r>
    </w:p>
    <w:p w14:paraId="27D1040C" w14:textId="77777777" w:rsidR="00104E6F" w:rsidRPr="0025616F" w:rsidRDefault="00104E6F" w:rsidP="0025616F">
      <w:pPr>
        <w:widowControl/>
        <w:spacing w:line="276" w:lineRule="auto"/>
        <w:ind w:left="1440" w:right="1540"/>
        <w:rPr>
          <w:rFonts w:ascii="Arial" w:eastAsia="Times New Roman" w:hAnsi="Arial" w:cs="Arial"/>
          <w:color w:val="000000"/>
          <w:sz w:val="24"/>
          <w:szCs w:val="24"/>
        </w:rPr>
      </w:pPr>
      <w:r w:rsidRPr="0025616F">
        <w:rPr>
          <w:rFonts w:ascii="Arial" w:eastAsia="Times New Roman" w:hAnsi="Arial" w:cs="Arial"/>
          <w:color w:val="000000"/>
          <w:sz w:val="24"/>
          <w:szCs w:val="24"/>
        </w:rPr>
        <w:t xml:space="preserve">Employees are required to report all work-related injuries and/or illnesses to their supervisor or the on-duty supervisor immediately and complete an Electronic Report of Injury Form (eROI) by the end of shift in which the injury or illness occurred. The forms are located on the CPMC Intranet under </w:t>
      </w:r>
      <w:r w:rsidRPr="0025616F">
        <w:rPr>
          <w:rFonts w:ascii="Arial" w:eastAsia="Times New Roman" w:hAnsi="Arial" w:cs="Arial"/>
          <w:i/>
          <w:color w:val="000000"/>
          <w:sz w:val="24"/>
          <w:szCs w:val="24"/>
        </w:rPr>
        <w:t>Frequently Reviewed Forms – Environment of Care</w:t>
      </w:r>
      <w:r w:rsidRPr="0025616F">
        <w:rPr>
          <w:rFonts w:ascii="Arial" w:eastAsia="Times New Roman" w:hAnsi="Arial" w:cs="Arial"/>
          <w:color w:val="000000"/>
          <w:sz w:val="24"/>
          <w:szCs w:val="24"/>
        </w:rPr>
        <w:t>.</w:t>
      </w:r>
    </w:p>
    <w:p w14:paraId="189500CD" w14:textId="77777777" w:rsidR="00104E6F" w:rsidRPr="0025616F" w:rsidRDefault="00104E6F" w:rsidP="0025616F">
      <w:pPr>
        <w:spacing w:line="276" w:lineRule="auto"/>
        <w:ind w:left="1440" w:right="1540"/>
        <w:rPr>
          <w:rFonts w:ascii="Arial" w:eastAsia="Times New Roman" w:hAnsi="Arial" w:cs="Arial"/>
          <w:color w:val="000000"/>
          <w:sz w:val="24"/>
          <w:szCs w:val="24"/>
        </w:rPr>
      </w:pPr>
      <w:r w:rsidRPr="0025616F">
        <w:rPr>
          <w:rFonts w:ascii="Arial" w:eastAsia="Times New Roman" w:hAnsi="Arial" w:cs="Arial"/>
          <w:color w:val="000000"/>
          <w:sz w:val="24"/>
          <w:szCs w:val="24"/>
        </w:rPr>
        <w:t>Upon completion and submission of the form, an incident analysis will be completed by the employee’s manager to determine what caused the incident and actions needed to be taken to prevent the incident from reoccurring.</w:t>
      </w:r>
    </w:p>
    <w:p w14:paraId="274C740B" w14:textId="77777777" w:rsidR="00104E6F" w:rsidRDefault="00104E6F" w:rsidP="0025616F">
      <w:pPr>
        <w:spacing w:line="276" w:lineRule="auto"/>
        <w:ind w:left="1440" w:right="1540"/>
        <w:rPr>
          <w:rFonts w:ascii="Arial" w:hAnsi="Arial" w:cs="Arial"/>
          <w:color w:val="00A9A0"/>
          <w:spacing w:val="-11"/>
          <w:sz w:val="24"/>
          <w:szCs w:val="24"/>
        </w:rPr>
      </w:pPr>
    </w:p>
    <w:p w14:paraId="67DFD169" w14:textId="77777777" w:rsidR="00991073" w:rsidRDefault="00991073" w:rsidP="0025616F">
      <w:pPr>
        <w:spacing w:line="276" w:lineRule="auto"/>
        <w:ind w:left="1440" w:right="1540"/>
        <w:rPr>
          <w:rFonts w:ascii="Arial" w:hAnsi="Arial" w:cs="Arial"/>
          <w:color w:val="00A9A0"/>
          <w:spacing w:val="-11"/>
          <w:sz w:val="24"/>
          <w:szCs w:val="24"/>
        </w:rPr>
      </w:pPr>
    </w:p>
    <w:p w14:paraId="10718E60" w14:textId="77777777" w:rsidR="00991073" w:rsidRPr="00F13107" w:rsidRDefault="00991073" w:rsidP="0025616F">
      <w:pPr>
        <w:spacing w:line="276" w:lineRule="auto"/>
        <w:ind w:left="1440" w:right="1540"/>
        <w:rPr>
          <w:rFonts w:ascii="Arial" w:hAnsi="Arial" w:cs="Arial"/>
          <w:color w:val="00A9A0"/>
          <w:spacing w:val="-11"/>
          <w:sz w:val="24"/>
          <w:szCs w:val="24"/>
        </w:rPr>
      </w:pPr>
    </w:p>
    <w:p w14:paraId="3B0C8CFC" w14:textId="77777777" w:rsidR="00104E6F" w:rsidRPr="00F13107" w:rsidRDefault="00104E6F" w:rsidP="0025616F">
      <w:pPr>
        <w:spacing w:line="276" w:lineRule="auto"/>
        <w:ind w:left="1440" w:right="1540"/>
        <w:rPr>
          <w:rFonts w:ascii="Arial" w:hAnsi="Arial" w:cs="Arial"/>
          <w:color w:val="00A9A0"/>
          <w:spacing w:val="-11"/>
          <w:sz w:val="32"/>
          <w:szCs w:val="32"/>
        </w:rPr>
      </w:pPr>
      <w:r w:rsidRPr="00F13107">
        <w:rPr>
          <w:rFonts w:ascii="Arial" w:hAnsi="Arial" w:cs="Arial"/>
          <w:color w:val="00A9A0"/>
          <w:spacing w:val="-11"/>
          <w:sz w:val="32"/>
          <w:szCs w:val="32"/>
        </w:rPr>
        <w:t>Workplace Violence Reporting</w:t>
      </w:r>
    </w:p>
    <w:p w14:paraId="6B8961DB" w14:textId="77777777" w:rsidR="00104E6F" w:rsidRPr="00F13107" w:rsidRDefault="00104E6F" w:rsidP="0025616F">
      <w:pPr>
        <w:widowControl/>
        <w:spacing w:line="276" w:lineRule="auto"/>
        <w:ind w:left="1440" w:right="1540"/>
        <w:rPr>
          <w:rFonts w:ascii="Arial" w:eastAsia="Times New Roman" w:hAnsi="Arial" w:cs="Arial"/>
          <w:sz w:val="24"/>
          <w:szCs w:val="24"/>
        </w:rPr>
      </w:pPr>
      <w:r w:rsidRPr="00F13107">
        <w:rPr>
          <w:rFonts w:ascii="Arial" w:eastAsia="Times New Roman" w:hAnsi="Arial" w:cs="Arial"/>
          <w:sz w:val="24"/>
          <w:szCs w:val="24"/>
        </w:rPr>
        <w:t xml:space="preserve">Effective April 1, 2017, employees working in inpatient and outpatient settings and clinics on hospital licenses are required to report workplace violence incidents into the </w:t>
      </w:r>
      <w:r w:rsidRPr="00F13107">
        <w:rPr>
          <w:rFonts w:ascii="Arial" w:eastAsia="Times New Roman" w:hAnsi="Arial" w:cs="Arial"/>
          <w:i/>
          <w:sz w:val="24"/>
          <w:szCs w:val="24"/>
          <w:u w:val="single"/>
        </w:rPr>
        <w:t>Midas Workplace Violence Incident Report</w:t>
      </w:r>
      <w:r w:rsidRPr="00F13107">
        <w:rPr>
          <w:rFonts w:ascii="Arial" w:eastAsia="Times New Roman" w:hAnsi="Arial" w:cs="Arial"/>
          <w:sz w:val="24"/>
          <w:szCs w:val="24"/>
        </w:rPr>
        <w:t>.</w:t>
      </w:r>
    </w:p>
    <w:p w14:paraId="107C0540" w14:textId="77777777" w:rsidR="004C7C14" w:rsidRPr="0025616F" w:rsidRDefault="004C7C14" w:rsidP="0025616F">
      <w:pPr>
        <w:widowControl/>
        <w:spacing w:line="276" w:lineRule="auto"/>
        <w:ind w:left="1440" w:right="1540"/>
        <w:rPr>
          <w:rFonts w:ascii="Arial" w:eastAsia="Times New Roman" w:hAnsi="Arial" w:cs="Arial"/>
          <w:sz w:val="24"/>
          <w:szCs w:val="24"/>
        </w:rPr>
      </w:pPr>
    </w:p>
    <w:p w14:paraId="00E210F1" w14:textId="77777777" w:rsidR="00104E6F" w:rsidRPr="0025616F" w:rsidRDefault="00104E6F" w:rsidP="0025616F">
      <w:pPr>
        <w:widowControl/>
        <w:spacing w:line="276" w:lineRule="auto"/>
        <w:ind w:left="1440" w:right="1540"/>
        <w:rPr>
          <w:rFonts w:ascii="Arial" w:eastAsia="Times New Roman" w:hAnsi="Arial" w:cs="Arial"/>
          <w:sz w:val="24"/>
          <w:szCs w:val="24"/>
        </w:rPr>
      </w:pPr>
      <w:r w:rsidRPr="0025616F">
        <w:rPr>
          <w:rFonts w:ascii="Arial" w:eastAsia="Times New Roman" w:hAnsi="Arial" w:cs="Arial"/>
          <w:sz w:val="24"/>
          <w:szCs w:val="24"/>
        </w:rPr>
        <w:t>Adopted on October 20, 2016, certain health</w:t>
      </w:r>
      <w:r w:rsidR="004C7C14" w:rsidRPr="0025616F">
        <w:rPr>
          <w:rFonts w:ascii="Arial" w:eastAsia="Times New Roman" w:hAnsi="Arial" w:cs="Arial"/>
          <w:sz w:val="24"/>
          <w:szCs w:val="24"/>
        </w:rPr>
        <w:t xml:space="preserve"> </w:t>
      </w:r>
      <w:r w:rsidRPr="0025616F">
        <w:rPr>
          <w:rFonts w:ascii="Arial" w:eastAsia="Times New Roman" w:hAnsi="Arial" w:cs="Arial"/>
          <w:sz w:val="24"/>
          <w:szCs w:val="24"/>
        </w:rPr>
        <w:t>care facilities as defined by the new Cal/OSHA</w:t>
      </w:r>
      <w:r w:rsidRPr="0025616F">
        <w:rPr>
          <w:rFonts w:ascii="Arial" w:eastAsia="Times New Roman" w:hAnsi="Arial" w:cs="Arial"/>
          <w:b/>
          <w:sz w:val="24"/>
          <w:szCs w:val="24"/>
        </w:rPr>
        <w:t xml:space="preserve"> </w:t>
      </w:r>
      <w:r w:rsidRPr="0025616F">
        <w:rPr>
          <w:rFonts w:ascii="Arial" w:eastAsia="Times New Roman" w:hAnsi="Arial" w:cs="Arial"/>
          <w:sz w:val="24"/>
          <w:szCs w:val="24"/>
        </w:rPr>
        <w:t>Workplace Violence Prevention Plan standards, Section 3342, California Code of Regulations Title 8, are required to maintain a log of all incidents of workplace violence by April 1, 2017.</w:t>
      </w:r>
    </w:p>
    <w:p w14:paraId="7BB092DD" w14:textId="77777777" w:rsidR="004C7C14" w:rsidRPr="0025616F" w:rsidRDefault="004C7C14" w:rsidP="0025616F">
      <w:pPr>
        <w:widowControl/>
        <w:spacing w:line="276" w:lineRule="auto"/>
        <w:ind w:left="1440" w:right="1540"/>
        <w:rPr>
          <w:rFonts w:ascii="Arial" w:eastAsia="Times New Roman" w:hAnsi="Arial" w:cs="Arial"/>
          <w:sz w:val="24"/>
          <w:szCs w:val="24"/>
        </w:rPr>
      </w:pPr>
    </w:p>
    <w:p w14:paraId="3FFF13A9" w14:textId="77777777" w:rsidR="00104E6F" w:rsidRPr="0025616F" w:rsidRDefault="00104E6F" w:rsidP="0025616F">
      <w:pPr>
        <w:widowControl/>
        <w:shd w:val="clear" w:color="auto" w:fill="FFFFFF"/>
        <w:spacing w:line="276" w:lineRule="auto"/>
        <w:ind w:left="1440" w:right="1540"/>
        <w:rPr>
          <w:rFonts w:ascii="Arial" w:eastAsia="Times New Roman" w:hAnsi="Arial" w:cs="Arial"/>
          <w:sz w:val="24"/>
          <w:szCs w:val="24"/>
        </w:rPr>
      </w:pPr>
      <w:r w:rsidRPr="0025616F">
        <w:rPr>
          <w:rFonts w:ascii="Arial" w:eastAsia="Times New Roman" w:hAnsi="Arial" w:cs="Arial"/>
          <w:sz w:val="24"/>
          <w:szCs w:val="24"/>
        </w:rPr>
        <w:t>The purpose of the new standard is to protect employees, physicians, volunteers, and contracted personnel from aggressive and violent behavior.  For example, physical and/or verbal assault, sexual assault, threats, and violation of a restraining order.</w:t>
      </w:r>
    </w:p>
    <w:p w14:paraId="37A204A6" w14:textId="77777777" w:rsidR="00104E6F" w:rsidRPr="0025616F" w:rsidRDefault="00104E6F" w:rsidP="0025616F">
      <w:pPr>
        <w:widowControl/>
        <w:tabs>
          <w:tab w:val="left" w:pos="6390"/>
        </w:tabs>
        <w:spacing w:line="276" w:lineRule="auto"/>
        <w:ind w:left="1440" w:right="1540"/>
        <w:rPr>
          <w:rFonts w:ascii="Arial" w:eastAsia="Times New Roman" w:hAnsi="Arial" w:cs="Arial"/>
          <w:sz w:val="24"/>
          <w:szCs w:val="24"/>
        </w:rPr>
      </w:pPr>
      <w:r w:rsidRPr="0025616F">
        <w:rPr>
          <w:rFonts w:ascii="Arial" w:eastAsia="Times New Roman" w:hAnsi="Arial" w:cs="Arial"/>
          <w:sz w:val="24"/>
          <w:szCs w:val="24"/>
        </w:rPr>
        <w:t>In addition, if an employee is injured in a workplace violence incident they must complete an</w:t>
      </w:r>
      <w:r w:rsidRPr="0025616F">
        <w:rPr>
          <w:rFonts w:ascii="Arial" w:eastAsia="Times New Roman" w:hAnsi="Arial" w:cs="Arial"/>
          <w:b/>
          <w:sz w:val="24"/>
          <w:szCs w:val="24"/>
        </w:rPr>
        <w:t xml:space="preserve"> </w:t>
      </w:r>
      <w:r w:rsidRPr="0025616F">
        <w:rPr>
          <w:rFonts w:ascii="Arial" w:eastAsia="Times New Roman" w:hAnsi="Arial" w:cs="Arial"/>
          <w:sz w:val="24"/>
          <w:szCs w:val="24"/>
        </w:rPr>
        <w:t xml:space="preserve">Electronic Report of Injury (eROI) Form </w:t>
      </w:r>
      <w:r w:rsidRPr="0025616F">
        <w:rPr>
          <w:rFonts w:ascii="Arial" w:eastAsia="Times New Roman" w:hAnsi="Arial" w:cs="Arial"/>
          <w:b/>
          <w:sz w:val="24"/>
          <w:szCs w:val="24"/>
        </w:rPr>
        <w:t>AND</w:t>
      </w:r>
      <w:r w:rsidRPr="0025616F">
        <w:rPr>
          <w:rFonts w:ascii="Arial" w:eastAsia="Times New Roman" w:hAnsi="Arial" w:cs="Arial"/>
          <w:sz w:val="24"/>
          <w:szCs w:val="24"/>
        </w:rPr>
        <w:t xml:space="preserve"> a Workplace Violence Incident Report.</w:t>
      </w:r>
    </w:p>
    <w:p w14:paraId="5D992E5E" w14:textId="77777777" w:rsidR="004912A8" w:rsidRPr="0025616F" w:rsidRDefault="004912A8" w:rsidP="0025616F">
      <w:pPr>
        <w:widowControl/>
        <w:tabs>
          <w:tab w:val="left" w:pos="6390"/>
        </w:tabs>
        <w:spacing w:line="276" w:lineRule="auto"/>
        <w:ind w:left="1440" w:right="1540"/>
        <w:rPr>
          <w:rFonts w:ascii="Arial" w:eastAsia="Times New Roman" w:hAnsi="Arial" w:cs="Arial"/>
          <w:sz w:val="24"/>
          <w:szCs w:val="24"/>
        </w:rPr>
      </w:pPr>
    </w:p>
    <w:p w14:paraId="5894B2B9" w14:textId="77777777" w:rsidR="00104E6F" w:rsidRPr="0025616F" w:rsidRDefault="00104E6F" w:rsidP="0025616F">
      <w:pPr>
        <w:widowControl/>
        <w:tabs>
          <w:tab w:val="left" w:pos="6390"/>
        </w:tabs>
        <w:spacing w:line="276" w:lineRule="auto"/>
        <w:ind w:left="1440" w:right="1540"/>
        <w:rPr>
          <w:rFonts w:ascii="Arial" w:eastAsia="Times New Roman" w:hAnsi="Arial" w:cs="Arial"/>
          <w:sz w:val="24"/>
          <w:szCs w:val="24"/>
        </w:rPr>
      </w:pPr>
      <w:r w:rsidRPr="0025616F">
        <w:rPr>
          <w:rFonts w:ascii="Arial" w:eastAsia="Times New Roman" w:hAnsi="Arial" w:cs="Arial"/>
          <w:sz w:val="24"/>
          <w:szCs w:val="24"/>
        </w:rPr>
        <w:t xml:space="preserve">If a patient is injured, the employee must go to the </w:t>
      </w:r>
      <w:r w:rsidRPr="00F13107">
        <w:rPr>
          <w:rFonts w:ascii="Arial" w:eastAsia="Times New Roman" w:hAnsi="Arial" w:cs="Arial"/>
          <w:sz w:val="24"/>
          <w:szCs w:val="24"/>
        </w:rPr>
        <w:t>Hospital Midas Tools Page</w:t>
      </w:r>
      <w:r w:rsidRPr="0025616F">
        <w:rPr>
          <w:rFonts w:ascii="Arial" w:eastAsia="Times New Roman" w:hAnsi="Arial" w:cs="Arial"/>
          <w:sz w:val="24"/>
          <w:szCs w:val="24"/>
        </w:rPr>
        <w:t xml:space="preserve"> and complete a patient injury form.  </w:t>
      </w:r>
    </w:p>
    <w:p w14:paraId="5B995698" w14:textId="77777777" w:rsidR="00104E6F" w:rsidRPr="0025616F" w:rsidRDefault="00104E6F" w:rsidP="0025616F">
      <w:pPr>
        <w:widowControl/>
        <w:autoSpaceDE w:val="0"/>
        <w:autoSpaceDN w:val="0"/>
        <w:spacing w:line="276" w:lineRule="auto"/>
        <w:ind w:left="1440" w:right="1540"/>
        <w:rPr>
          <w:rFonts w:ascii="Arial" w:eastAsia="Calibri" w:hAnsi="Arial" w:cs="Arial"/>
          <w:bCs/>
          <w:sz w:val="24"/>
          <w:szCs w:val="24"/>
        </w:rPr>
      </w:pPr>
      <w:r w:rsidRPr="0025616F">
        <w:rPr>
          <w:rFonts w:ascii="Arial" w:eastAsia="Calibri" w:hAnsi="Arial" w:cs="Arial"/>
          <w:bCs/>
          <w:sz w:val="24"/>
          <w:szCs w:val="24"/>
        </w:rPr>
        <w:t>Safety, security, human resources, risk management, and operations management will coordinate a post incident investigation.</w:t>
      </w:r>
    </w:p>
    <w:p w14:paraId="249BFAEF" w14:textId="77777777" w:rsidR="00104E6F" w:rsidRPr="006C2555" w:rsidRDefault="00104E6F" w:rsidP="002D22E8">
      <w:pPr>
        <w:spacing w:line="276" w:lineRule="auto"/>
        <w:ind w:left="1540" w:right="1540"/>
        <w:rPr>
          <w:rFonts w:ascii="Arial" w:hAnsi="Arial" w:cs="Arial"/>
          <w:spacing w:val="-11"/>
          <w:sz w:val="24"/>
          <w:szCs w:val="24"/>
        </w:rPr>
      </w:pPr>
    </w:p>
    <w:p w14:paraId="0EF66404" w14:textId="77777777" w:rsidR="00104E6F" w:rsidRPr="006C2555" w:rsidRDefault="00104E6F" w:rsidP="00F13107">
      <w:pPr>
        <w:spacing w:line="276" w:lineRule="auto"/>
        <w:ind w:left="1440" w:right="1540"/>
        <w:rPr>
          <w:rFonts w:ascii="Arial" w:eastAsia="Calibri" w:hAnsi="Arial" w:cs="Arial"/>
          <w:sz w:val="24"/>
          <w:szCs w:val="24"/>
        </w:rPr>
      </w:pPr>
    </w:p>
    <w:p w14:paraId="1D67A1FB" w14:textId="3C3677CF" w:rsidR="006B3E9A" w:rsidRPr="00F13107" w:rsidRDefault="006B3E9A" w:rsidP="00F13107">
      <w:pPr>
        <w:spacing w:line="276" w:lineRule="auto"/>
        <w:ind w:left="1440" w:right="1540"/>
        <w:rPr>
          <w:rFonts w:ascii="Arial" w:hAnsi="Arial" w:cs="Arial"/>
          <w:color w:val="00A9A0"/>
          <w:spacing w:val="-11"/>
          <w:sz w:val="32"/>
          <w:szCs w:val="32"/>
        </w:rPr>
      </w:pPr>
      <w:r w:rsidRPr="00F13107">
        <w:rPr>
          <w:rFonts w:ascii="Arial" w:hAnsi="Arial" w:cs="Arial"/>
          <w:color w:val="00A9A0"/>
          <w:spacing w:val="-11"/>
          <w:sz w:val="32"/>
          <w:szCs w:val="32"/>
        </w:rPr>
        <w:t xml:space="preserve">MRI </w:t>
      </w:r>
      <w:r w:rsidR="0077447C" w:rsidRPr="00F13107">
        <w:rPr>
          <w:rFonts w:ascii="Arial" w:hAnsi="Arial" w:cs="Arial"/>
          <w:color w:val="00A9A0"/>
          <w:spacing w:val="-11"/>
          <w:sz w:val="32"/>
          <w:szCs w:val="32"/>
        </w:rPr>
        <w:t xml:space="preserve">Suite </w:t>
      </w:r>
      <w:r w:rsidRPr="00F13107">
        <w:rPr>
          <w:rFonts w:ascii="Arial" w:hAnsi="Arial" w:cs="Arial"/>
          <w:color w:val="00A9A0"/>
          <w:spacing w:val="-11"/>
          <w:sz w:val="32"/>
          <w:szCs w:val="32"/>
        </w:rPr>
        <w:t>Safety</w:t>
      </w:r>
    </w:p>
    <w:p w14:paraId="2BBDDA53" w14:textId="77777777" w:rsidR="00CE1D16" w:rsidRPr="00F13107" w:rsidRDefault="00F13107" w:rsidP="00F13107">
      <w:pPr>
        <w:pStyle w:val="BodyText"/>
        <w:spacing w:before="265" w:line="275" w:lineRule="auto"/>
        <w:ind w:left="1440" w:right="1918" w:firstLine="0"/>
        <w:rPr>
          <w:rFonts w:ascii="Arial" w:hAnsi="Arial" w:cs="Arial"/>
        </w:rPr>
      </w:pPr>
      <w:r w:rsidRPr="00F13107">
        <w:rPr>
          <w:rFonts w:ascii="Arial" w:hAnsi="Arial" w:cs="Arial"/>
        </w:rPr>
        <w:t xml:space="preserve">For security and safety reasons, access to MRI suite is limited to MRI personnel and security and is </w:t>
      </w:r>
      <w:r w:rsidRPr="00544022">
        <w:rPr>
          <w:rFonts w:ascii="Arial" w:hAnsi="Arial" w:cs="Arial"/>
          <w:b/>
        </w:rPr>
        <w:t>controlled</w:t>
      </w:r>
      <w:r w:rsidRPr="00F13107">
        <w:rPr>
          <w:rFonts w:ascii="Arial" w:hAnsi="Arial" w:cs="Arial"/>
        </w:rPr>
        <w:t xml:space="preserve">. </w:t>
      </w:r>
      <w:r w:rsidR="00CE1D16" w:rsidRPr="00F13107">
        <w:rPr>
          <w:rFonts w:ascii="Arial" w:hAnsi="Arial" w:cs="Arial"/>
        </w:rPr>
        <w:t>The</w:t>
      </w:r>
      <w:r w:rsidR="00CE1D16" w:rsidRPr="00F13107">
        <w:rPr>
          <w:rFonts w:ascii="Arial" w:hAnsi="Arial" w:cs="Arial"/>
          <w:spacing w:val="-3"/>
        </w:rPr>
        <w:t xml:space="preserve"> </w:t>
      </w:r>
      <w:r w:rsidR="00CE1D16" w:rsidRPr="00F13107">
        <w:rPr>
          <w:rFonts w:ascii="Arial" w:hAnsi="Arial" w:cs="Arial"/>
        </w:rPr>
        <w:t>MRI</w:t>
      </w:r>
      <w:r w:rsidR="00CE1D16" w:rsidRPr="00F13107">
        <w:rPr>
          <w:rFonts w:ascii="Arial" w:hAnsi="Arial" w:cs="Arial"/>
          <w:spacing w:val="-2"/>
        </w:rPr>
        <w:t xml:space="preserve"> </w:t>
      </w:r>
      <w:r w:rsidR="00CE1D16" w:rsidRPr="00F13107">
        <w:rPr>
          <w:rFonts w:ascii="Arial" w:hAnsi="Arial" w:cs="Arial"/>
          <w:spacing w:val="-1"/>
        </w:rPr>
        <w:t>spaces</w:t>
      </w:r>
      <w:r w:rsidR="00CE1D16" w:rsidRPr="00F13107">
        <w:rPr>
          <w:rFonts w:ascii="Arial" w:hAnsi="Arial" w:cs="Arial"/>
          <w:spacing w:val="-4"/>
        </w:rPr>
        <w:t xml:space="preserve"> </w:t>
      </w:r>
      <w:r w:rsidR="00CE1D16" w:rsidRPr="00F13107">
        <w:rPr>
          <w:rFonts w:ascii="Arial" w:hAnsi="Arial" w:cs="Arial"/>
        </w:rPr>
        <w:t>are</w:t>
      </w:r>
      <w:r w:rsidR="00CE1D16" w:rsidRPr="00F13107">
        <w:rPr>
          <w:rFonts w:ascii="Arial" w:hAnsi="Arial" w:cs="Arial"/>
          <w:spacing w:val="-3"/>
        </w:rPr>
        <w:t xml:space="preserve"> </w:t>
      </w:r>
      <w:r w:rsidR="00CE1D16" w:rsidRPr="00F13107">
        <w:rPr>
          <w:rFonts w:ascii="Arial" w:hAnsi="Arial" w:cs="Arial"/>
          <w:spacing w:val="-1"/>
        </w:rPr>
        <w:t>zoned</w:t>
      </w:r>
      <w:r w:rsidR="00CE1D16" w:rsidRPr="00F13107">
        <w:rPr>
          <w:rFonts w:ascii="Arial" w:hAnsi="Arial" w:cs="Arial"/>
          <w:spacing w:val="1"/>
        </w:rPr>
        <w:t xml:space="preserve"> </w:t>
      </w:r>
      <w:r w:rsidR="00CE1D16" w:rsidRPr="00F13107">
        <w:rPr>
          <w:rFonts w:ascii="Arial" w:hAnsi="Arial" w:cs="Arial"/>
          <w:spacing w:val="-1"/>
        </w:rPr>
        <w:t>to protect</w:t>
      </w:r>
      <w:r w:rsidR="00CE1D16" w:rsidRPr="00F13107">
        <w:rPr>
          <w:rFonts w:ascii="Arial" w:hAnsi="Arial" w:cs="Arial"/>
        </w:rPr>
        <w:t xml:space="preserve"> </w:t>
      </w:r>
      <w:r w:rsidR="00CE1D16" w:rsidRPr="00F13107">
        <w:rPr>
          <w:rFonts w:ascii="Arial" w:hAnsi="Arial" w:cs="Arial"/>
          <w:spacing w:val="-1"/>
        </w:rPr>
        <w:t>staff,</w:t>
      </w:r>
      <w:r w:rsidR="00CE1D16" w:rsidRPr="00F13107">
        <w:rPr>
          <w:rFonts w:ascii="Arial" w:hAnsi="Arial" w:cs="Arial"/>
          <w:spacing w:val="-4"/>
        </w:rPr>
        <w:t xml:space="preserve"> </w:t>
      </w:r>
      <w:r w:rsidR="00CE1D16" w:rsidRPr="00F13107">
        <w:rPr>
          <w:rFonts w:ascii="Arial" w:hAnsi="Arial" w:cs="Arial"/>
          <w:spacing w:val="-1"/>
        </w:rPr>
        <w:t>patients</w:t>
      </w:r>
      <w:r w:rsidR="00CE1D16" w:rsidRPr="00F13107">
        <w:rPr>
          <w:rFonts w:ascii="Arial" w:hAnsi="Arial" w:cs="Arial"/>
          <w:spacing w:val="-2"/>
        </w:rPr>
        <w:t xml:space="preserve"> </w:t>
      </w:r>
      <w:r w:rsidR="00CE1D16" w:rsidRPr="00F13107">
        <w:rPr>
          <w:rFonts w:ascii="Arial" w:hAnsi="Arial" w:cs="Arial"/>
          <w:spacing w:val="-1"/>
        </w:rPr>
        <w:t>and</w:t>
      </w:r>
      <w:r w:rsidR="00CE1D16" w:rsidRPr="00F13107">
        <w:rPr>
          <w:rFonts w:ascii="Arial" w:hAnsi="Arial" w:cs="Arial"/>
          <w:spacing w:val="-3"/>
        </w:rPr>
        <w:t xml:space="preserve"> </w:t>
      </w:r>
      <w:r w:rsidR="00CE1D16" w:rsidRPr="00F13107">
        <w:rPr>
          <w:rFonts w:ascii="Arial" w:hAnsi="Arial" w:cs="Arial"/>
        </w:rPr>
        <w:t>families.</w:t>
      </w:r>
      <w:r w:rsidR="00CE1D16" w:rsidRPr="00F13107">
        <w:rPr>
          <w:rFonts w:ascii="Arial" w:hAnsi="Arial" w:cs="Arial"/>
          <w:spacing w:val="49"/>
        </w:rPr>
        <w:t xml:space="preserve"> </w:t>
      </w:r>
      <w:r w:rsidR="00CE1D16" w:rsidRPr="00F13107">
        <w:rPr>
          <w:rFonts w:ascii="Arial" w:hAnsi="Arial" w:cs="Arial"/>
        </w:rPr>
        <w:t>Zoning</w:t>
      </w:r>
      <w:r w:rsidR="00CE1D16" w:rsidRPr="00F13107">
        <w:rPr>
          <w:rFonts w:ascii="Arial" w:hAnsi="Arial" w:cs="Arial"/>
          <w:spacing w:val="-2"/>
        </w:rPr>
        <w:t xml:space="preserve"> </w:t>
      </w:r>
      <w:r w:rsidR="00CE1D16" w:rsidRPr="00F13107">
        <w:rPr>
          <w:rFonts w:ascii="Arial" w:hAnsi="Arial" w:cs="Arial"/>
        </w:rPr>
        <w:t>is</w:t>
      </w:r>
      <w:r w:rsidR="00CE1D16" w:rsidRPr="00F13107">
        <w:rPr>
          <w:rFonts w:ascii="Arial" w:hAnsi="Arial" w:cs="Arial"/>
          <w:spacing w:val="-3"/>
        </w:rPr>
        <w:t xml:space="preserve"> </w:t>
      </w:r>
      <w:r w:rsidR="00CE1D16" w:rsidRPr="00F13107">
        <w:rPr>
          <w:rFonts w:ascii="Arial" w:hAnsi="Arial" w:cs="Arial"/>
        </w:rPr>
        <w:t>noted</w:t>
      </w:r>
      <w:r w:rsidR="00CE1D16" w:rsidRPr="00F13107">
        <w:rPr>
          <w:rFonts w:ascii="Arial" w:hAnsi="Arial" w:cs="Arial"/>
          <w:spacing w:val="-3"/>
        </w:rPr>
        <w:t xml:space="preserve"> </w:t>
      </w:r>
      <w:r w:rsidR="00CE1D16" w:rsidRPr="00F13107">
        <w:rPr>
          <w:rFonts w:ascii="Arial" w:hAnsi="Arial" w:cs="Arial"/>
        </w:rPr>
        <w:t>as</w:t>
      </w:r>
      <w:r w:rsidR="00CE1D16" w:rsidRPr="00F13107">
        <w:rPr>
          <w:rFonts w:ascii="Arial" w:hAnsi="Arial" w:cs="Arial"/>
          <w:spacing w:val="43"/>
        </w:rPr>
        <w:t xml:space="preserve"> </w:t>
      </w:r>
      <w:r w:rsidR="00CE1D16" w:rsidRPr="00F13107">
        <w:rPr>
          <w:rFonts w:ascii="Arial" w:hAnsi="Arial" w:cs="Arial"/>
          <w:spacing w:val="-1"/>
        </w:rPr>
        <w:t>follows:</w:t>
      </w:r>
    </w:p>
    <w:p w14:paraId="2D6D6836" w14:textId="77777777" w:rsidR="00CE1D16" w:rsidRPr="00F13107" w:rsidRDefault="00CE1D16" w:rsidP="00427AD4">
      <w:pPr>
        <w:pStyle w:val="BodyText"/>
        <w:numPr>
          <w:ilvl w:val="0"/>
          <w:numId w:val="38"/>
        </w:numPr>
        <w:tabs>
          <w:tab w:val="left" w:pos="2260"/>
        </w:tabs>
        <w:spacing w:before="200"/>
        <w:rPr>
          <w:rFonts w:ascii="Arial" w:hAnsi="Arial" w:cs="Arial"/>
        </w:rPr>
      </w:pPr>
      <w:r w:rsidRPr="00F13107">
        <w:rPr>
          <w:rFonts w:ascii="Arial" w:hAnsi="Arial" w:cs="Arial"/>
        </w:rPr>
        <w:t>Zone</w:t>
      </w:r>
      <w:r w:rsidRPr="00F13107">
        <w:rPr>
          <w:rFonts w:ascii="Arial" w:hAnsi="Arial" w:cs="Arial"/>
          <w:spacing w:val="-5"/>
        </w:rPr>
        <w:t xml:space="preserve"> </w:t>
      </w:r>
      <w:r w:rsidRPr="00F13107">
        <w:rPr>
          <w:rFonts w:ascii="Arial" w:hAnsi="Arial" w:cs="Arial"/>
          <w:spacing w:val="-1"/>
        </w:rPr>
        <w:t>II:</w:t>
      </w:r>
      <w:r w:rsidRPr="00F13107">
        <w:rPr>
          <w:rFonts w:ascii="Arial" w:hAnsi="Arial" w:cs="Arial"/>
          <w:spacing w:val="-3"/>
        </w:rPr>
        <w:t xml:space="preserve"> </w:t>
      </w:r>
      <w:r w:rsidRPr="00F13107">
        <w:rPr>
          <w:rFonts w:ascii="Arial" w:hAnsi="Arial" w:cs="Arial"/>
          <w:spacing w:val="-1"/>
        </w:rPr>
        <w:t>Unscreened</w:t>
      </w:r>
      <w:r w:rsidRPr="00F13107">
        <w:rPr>
          <w:rFonts w:ascii="Arial" w:hAnsi="Arial" w:cs="Arial"/>
          <w:spacing w:val="-4"/>
        </w:rPr>
        <w:t xml:space="preserve"> </w:t>
      </w:r>
      <w:r w:rsidRPr="00F13107">
        <w:rPr>
          <w:rFonts w:ascii="Arial" w:hAnsi="Arial" w:cs="Arial"/>
        </w:rPr>
        <w:t>MRI</w:t>
      </w:r>
      <w:r w:rsidRPr="00F13107">
        <w:rPr>
          <w:rFonts w:ascii="Arial" w:hAnsi="Arial" w:cs="Arial"/>
          <w:spacing w:val="-6"/>
        </w:rPr>
        <w:t xml:space="preserve"> </w:t>
      </w:r>
      <w:r w:rsidRPr="00F13107">
        <w:rPr>
          <w:rFonts w:ascii="Arial" w:hAnsi="Arial" w:cs="Arial"/>
        </w:rPr>
        <w:t>patients,</w:t>
      </w:r>
      <w:r w:rsidRPr="00F13107">
        <w:rPr>
          <w:rFonts w:ascii="Arial" w:hAnsi="Arial" w:cs="Arial"/>
          <w:spacing w:val="-6"/>
        </w:rPr>
        <w:t xml:space="preserve"> </w:t>
      </w:r>
      <w:r w:rsidRPr="00F13107">
        <w:rPr>
          <w:rFonts w:ascii="Arial" w:hAnsi="Arial" w:cs="Arial"/>
          <w:spacing w:val="-1"/>
        </w:rPr>
        <w:t>personnel</w:t>
      </w:r>
      <w:r w:rsidRPr="00F13107">
        <w:rPr>
          <w:rFonts w:ascii="Arial" w:hAnsi="Arial" w:cs="Arial"/>
          <w:spacing w:val="-2"/>
        </w:rPr>
        <w:t xml:space="preserve"> </w:t>
      </w:r>
      <w:r w:rsidRPr="00F13107">
        <w:rPr>
          <w:rFonts w:ascii="Arial" w:hAnsi="Arial" w:cs="Arial"/>
          <w:spacing w:val="-1"/>
        </w:rPr>
        <w:t>and</w:t>
      </w:r>
      <w:r w:rsidRPr="00F13107">
        <w:rPr>
          <w:rFonts w:ascii="Arial" w:hAnsi="Arial" w:cs="Arial"/>
          <w:spacing w:val="-7"/>
        </w:rPr>
        <w:t xml:space="preserve"> </w:t>
      </w:r>
      <w:r w:rsidRPr="00F13107">
        <w:rPr>
          <w:rFonts w:ascii="Arial" w:hAnsi="Arial" w:cs="Arial"/>
          <w:spacing w:val="-1"/>
        </w:rPr>
        <w:t>visitors</w:t>
      </w:r>
    </w:p>
    <w:p w14:paraId="5943B316" w14:textId="77777777" w:rsidR="00CE1D16" w:rsidRPr="00F13107" w:rsidRDefault="00CE1D16" w:rsidP="00427AD4">
      <w:pPr>
        <w:pStyle w:val="BodyText"/>
        <w:numPr>
          <w:ilvl w:val="0"/>
          <w:numId w:val="38"/>
        </w:numPr>
        <w:tabs>
          <w:tab w:val="left" w:pos="2260"/>
        </w:tabs>
        <w:spacing w:before="44"/>
        <w:rPr>
          <w:rFonts w:ascii="Arial" w:hAnsi="Arial" w:cs="Arial"/>
        </w:rPr>
      </w:pPr>
      <w:r w:rsidRPr="00F13107">
        <w:rPr>
          <w:rFonts w:ascii="Arial" w:hAnsi="Arial" w:cs="Arial"/>
        </w:rPr>
        <w:t>Zone</w:t>
      </w:r>
      <w:r w:rsidRPr="00F13107">
        <w:rPr>
          <w:rFonts w:ascii="Arial" w:hAnsi="Arial" w:cs="Arial"/>
          <w:spacing w:val="-5"/>
        </w:rPr>
        <w:t xml:space="preserve"> </w:t>
      </w:r>
      <w:r w:rsidRPr="00F13107">
        <w:rPr>
          <w:rFonts w:ascii="Arial" w:hAnsi="Arial" w:cs="Arial"/>
          <w:spacing w:val="-1"/>
        </w:rPr>
        <w:t>III:</w:t>
      </w:r>
      <w:r w:rsidRPr="00F13107">
        <w:rPr>
          <w:rFonts w:ascii="Arial" w:hAnsi="Arial" w:cs="Arial"/>
          <w:spacing w:val="-2"/>
        </w:rPr>
        <w:t xml:space="preserve"> </w:t>
      </w:r>
      <w:r w:rsidRPr="00F13107">
        <w:rPr>
          <w:rFonts w:ascii="Arial" w:hAnsi="Arial" w:cs="Arial"/>
          <w:spacing w:val="-1"/>
        </w:rPr>
        <w:t>Screened</w:t>
      </w:r>
      <w:r w:rsidRPr="00F13107">
        <w:rPr>
          <w:rFonts w:ascii="Arial" w:hAnsi="Arial" w:cs="Arial"/>
          <w:spacing w:val="-4"/>
        </w:rPr>
        <w:t xml:space="preserve"> </w:t>
      </w:r>
      <w:r w:rsidRPr="00F13107">
        <w:rPr>
          <w:rFonts w:ascii="Arial" w:hAnsi="Arial" w:cs="Arial"/>
        </w:rPr>
        <w:t>MRI</w:t>
      </w:r>
      <w:r w:rsidRPr="00F13107">
        <w:rPr>
          <w:rFonts w:ascii="Arial" w:hAnsi="Arial" w:cs="Arial"/>
          <w:spacing w:val="-3"/>
        </w:rPr>
        <w:t xml:space="preserve"> </w:t>
      </w:r>
      <w:r w:rsidRPr="00F13107">
        <w:rPr>
          <w:rFonts w:ascii="Arial" w:hAnsi="Arial" w:cs="Arial"/>
          <w:spacing w:val="-1"/>
        </w:rPr>
        <w:t>patients</w:t>
      </w:r>
      <w:r w:rsidRPr="00F13107">
        <w:rPr>
          <w:rFonts w:ascii="Arial" w:hAnsi="Arial" w:cs="Arial"/>
        </w:rPr>
        <w:t>,</w:t>
      </w:r>
      <w:r w:rsidRPr="00F13107">
        <w:rPr>
          <w:rFonts w:ascii="Arial" w:hAnsi="Arial" w:cs="Arial"/>
          <w:spacing w:val="-5"/>
        </w:rPr>
        <w:t xml:space="preserve"> </w:t>
      </w:r>
      <w:r w:rsidRPr="00F13107">
        <w:rPr>
          <w:rFonts w:ascii="Arial" w:hAnsi="Arial" w:cs="Arial"/>
          <w:spacing w:val="-1"/>
        </w:rPr>
        <w:t>personnel</w:t>
      </w:r>
      <w:r w:rsidRPr="00F13107">
        <w:rPr>
          <w:rFonts w:ascii="Arial" w:hAnsi="Arial" w:cs="Arial"/>
          <w:spacing w:val="-3"/>
        </w:rPr>
        <w:t xml:space="preserve"> </w:t>
      </w:r>
      <w:r w:rsidRPr="00F13107">
        <w:rPr>
          <w:rFonts w:ascii="Arial" w:hAnsi="Arial" w:cs="Arial"/>
          <w:spacing w:val="-1"/>
        </w:rPr>
        <w:t>and</w:t>
      </w:r>
      <w:r w:rsidRPr="00F13107">
        <w:rPr>
          <w:rFonts w:ascii="Arial" w:hAnsi="Arial" w:cs="Arial"/>
          <w:spacing w:val="-4"/>
        </w:rPr>
        <w:t xml:space="preserve"> </w:t>
      </w:r>
      <w:r w:rsidRPr="00F13107">
        <w:rPr>
          <w:rFonts w:ascii="Arial" w:hAnsi="Arial" w:cs="Arial"/>
          <w:spacing w:val="-1"/>
        </w:rPr>
        <w:t>visitors</w:t>
      </w:r>
    </w:p>
    <w:p w14:paraId="153A3A2C" w14:textId="77777777" w:rsidR="00CE1D16" w:rsidRPr="00F13107" w:rsidRDefault="00CE1D16" w:rsidP="00427AD4">
      <w:pPr>
        <w:pStyle w:val="BodyText"/>
        <w:numPr>
          <w:ilvl w:val="0"/>
          <w:numId w:val="38"/>
        </w:numPr>
        <w:tabs>
          <w:tab w:val="left" w:pos="2260"/>
        </w:tabs>
        <w:spacing w:before="42" w:line="275" w:lineRule="auto"/>
        <w:ind w:right="2851"/>
        <w:rPr>
          <w:rFonts w:ascii="Arial" w:hAnsi="Arial" w:cs="Arial"/>
        </w:rPr>
      </w:pPr>
      <w:r w:rsidRPr="00F13107">
        <w:rPr>
          <w:rFonts w:ascii="Arial" w:hAnsi="Arial" w:cs="Arial"/>
        </w:rPr>
        <w:t>Zone</w:t>
      </w:r>
      <w:r w:rsidRPr="00F13107">
        <w:rPr>
          <w:rFonts w:ascii="Arial" w:hAnsi="Arial" w:cs="Arial"/>
          <w:spacing w:val="-5"/>
        </w:rPr>
        <w:t xml:space="preserve"> </w:t>
      </w:r>
      <w:r w:rsidRPr="00F13107">
        <w:rPr>
          <w:rFonts w:ascii="Arial" w:hAnsi="Arial" w:cs="Arial"/>
          <w:spacing w:val="-1"/>
        </w:rPr>
        <w:t>IV:</w:t>
      </w:r>
      <w:r w:rsidRPr="00F13107">
        <w:rPr>
          <w:rFonts w:ascii="Arial" w:hAnsi="Arial" w:cs="Arial"/>
          <w:spacing w:val="-2"/>
        </w:rPr>
        <w:t xml:space="preserve"> </w:t>
      </w:r>
      <w:r w:rsidRPr="00F13107">
        <w:rPr>
          <w:rFonts w:ascii="Arial" w:hAnsi="Arial" w:cs="Arial"/>
          <w:spacing w:val="-1"/>
        </w:rPr>
        <w:t>Screened</w:t>
      </w:r>
      <w:r w:rsidRPr="00F13107">
        <w:rPr>
          <w:rFonts w:ascii="Arial" w:hAnsi="Arial" w:cs="Arial"/>
          <w:spacing w:val="-4"/>
        </w:rPr>
        <w:t xml:space="preserve"> </w:t>
      </w:r>
      <w:r w:rsidRPr="00F13107">
        <w:rPr>
          <w:rFonts w:ascii="Arial" w:hAnsi="Arial" w:cs="Arial"/>
        </w:rPr>
        <w:t>MRI</w:t>
      </w:r>
      <w:r w:rsidRPr="00F13107">
        <w:rPr>
          <w:rFonts w:ascii="Arial" w:hAnsi="Arial" w:cs="Arial"/>
          <w:spacing w:val="-3"/>
        </w:rPr>
        <w:t xml:space="preserve"> </w:t>
      </w:r>
      <w:r w:rsidRPr="00F13107">
        <w:rPr>
          <w:rFonts w:ascii="Arial" w:hAnsi="Arial" w:cs="Arial"/>
          <w:spacing w:val="-1"/>
        </w:rPr>
        <w:t>patients,</w:t>
      </w:r>
      <w:r w:rsidRPr="00F13107">
        <w:rPr>
          <w:rFonts w:ascii="Arial" w:hAnsi="Arial" w:cs="Arial"/>
          <w:spacing w:val="-5"/>
        </w:rPr>
        <w:t xml:space="preserve"> </w:t>
      </w:r>
      <w:r w:rsidRPr="00F13107">
        <w:rPr>
          <w:rFonts w:ascii="Arial" w:hAnsi="Arial" w:cs="Arial"/>
        </w:rPr>
        <w:t>personnel</w:t>
      </w:r>
      <w:r w:rsidRPr="00F13107">
        <w:rPr>
          <w:rFonts w:ascii="Arial" w:hAnsi="Arial" w:cs="Arial"/>
          <w:spacing w:val="-5"/>
        </w:rPr>
        <w:t xml:space="preserve"> </w:t>
      </w:r>
      <w:r w:rsidRPr="00F13107">
        <w:rPr>
          <w:rFonts w:ascii="Arial" w:hAnsi="Arial" w:cs="Arial"/>
          <w:spacing w:val="-1"/>
        </w:rPr>
        <w:t>and visitors</w:t>
      </w:r>
      <w:r w:rsidRPr="00F13107">
        <w:rPr>
          <w:rFonts w:ascii="Arial" w:hAnsi="Arial" w:cs="Arial"/>
          <w:spacing w:val="-5"/>
        </w:rPr>
        <w:t xml:space="preserve"> </w:t>
      </w:r>
      <w:r w:rsidRPr="00F13107">
        <w:rPr>
          <w:rFonts w:ascii="Arial" w:hAnsi="Arial" w:cs="Arial"/>
        </w:rPr>
        <w:t>under</w:t>
      </w:r>
      <w:r w:rsidRPr="00F13107">
        <w:rPr>
          <w:rFonts w:ascii="Arial" w:hAnsi="Arial" w:cs="Arial"/>
          <w:spacing w:val="-3"/>
        </w:rPr>
        <w:t xml:space="preserve"> </w:t>
      </w:r>
      <w:r w:rsidRPr="00F13107">
        <w:rPr>
          <w:rFonts w:ascii="Arial" w:hAnsi="Arial" w:cs="Arial"/>
          <w:spacing w:val="-1"/>
        </w:rPr>
        <w:t>constant</w:t>
      </w:r>
      <w:r w:rsidRPr="00F13107">
        <w:rPr>
          <w:rFonts w:ascii="Arial" w:hAnsi="Arial" w:cs="Arial"/>
          <w:spacing w:val="48"/>
        </w:rPr>
        <w:t xml:space="preserve"> </w:t>
      </w:r>
      <w:r w:rsidRPr="00F13107">
        <w:rPr>
          <w:rFonts w:ascii="Arial" w:hAnsi="Arial" w:cs="Arial"/>
          <w:spacing w:val="-1"/>
        </w:rPr>
        <w:t>supervision of</w:t>
      </w:r>
      <w:r w:rsidRPr="00F13107">
        <w:rPr>
          <w:rFonts w:ascii="Arial" w:hAnsi="Arial" w:cs="Arial"/>
          <w:spacing w:val="-4"/>
        </w:rPr>
        <w:t xml:space="preserve"> </w:t>
      </w:r>
      <w:r w:rsidRPr="00F13107">
        <w:rPr>
          <w:rFonts w:ascii="Arial" w:hAnsi="Arial" w:cs="Arial"/>
          <w:spacing w:val="-1"/>
        </w:rPr>
        <w:t>trained</w:t>
      </w:r>
      <w:r w:rsidRPr="00F13107">
        <w:rPr>
          <w:rFonts w:ascii="Arial" w:hAnsi="Arial" w:cs="Arial"/>
          <w:spacing w:val="-4"/>
        </w:rPr>
        <w:t xml:space="preserve"> </w:t>
      </w:r>
      <w:r w:rsidRPr="00F13107">
        <w:rPr>
          <w:rFonts w:ascii="Arial" w:hAnsi="Arial" w:cs="Arial"/>
          <w:spacing w:val="-1"/>
        </w:rPr>
        <w:t>MR</w:t>
      </w:r>
      <w:r w:rsidRPr="00F13107">
        <w:rPr>
          <w:rFonts w:ascii="Arial" w:hAnsi="Arial" w:cs="Arial"/>
          <w:spacing w:val="-3"/>
        </w:rPr>
        <w:t xml:space="preserve"> </w:t>
      </w:r>
      <w:r w:rsidRPr="00F13107">
        <w:rPr>
          <w:rFonts w:ascii="Arial" w:hAnsi="Arial" w:cs="Arial"/>
        </w:rPr>
        <w:t>personnel</w:t>
      </w:r>
    </w:p>
    <w:p w14:paraId="75D66207" w14:textId="77777777" w:rsidR="00CE1D16" w:rsidRPr="00F13107" w:rsidRDefault="00CE1D16" w:rsidP="00F13107">
      <w:pPr>
        <w:spacing w:before="8"/>
        <w:ind w:left="1440"/>
        <w:rPr>
          <w:rFonts w:ascii="Arial" w:eastAsia="Calibri" w:hAnsi="Arial" w:cs="Arial"/>
          <w:sz w:val="19"/>
          <w:szCs w:val="19"/>
        </w:rPr>
      </w:pPr>
    </w:p>
    <w:p w14:paraId="3C7BA1A7" w14:textId="77777777" w:rsidR="00CE1D16" w:rsidRDefault="00CE1D16" w:rsidP="00F13107">
      <w:pPr>
        <w:pStyle w:val="BodyText"/>
        <w:spacing w:before="60"/>
        <w:ind w:left="1440" w:right="1918" w:firstLine="0"/>
        <w:rPr>
          <w:rFonts w:ascii="Arial" w:hAnsi="Arial" w:cs="Arial"/>
          <w:spacing w:val="-1"/>
        </w:rPr>
      </w:pPr>
      <w:r w:rsidRPr="00F13107">
        <w:rPr>
          <w:rFonts w:ascii="Arial" w:hAnsi="Arial" w:cs="Arial"/>
        </w:rPr>
        <w:t>Any</w:t>
      </w:r>
      <w:r w:rsidRPr="00F13107">
        <w:rPr>
          <w:rFonts w:ascii="Arial" w:hAnsi="Arial" w:cs="Arial"/>
          <w:spacing w:val="-4"/>
        </w:rPr>
        <w:t xml:space="preserve"> </w:t>
      </w:r>
      <w:r w:rsidRPr="00F13107">
        <w:rPr>
          <w:rFonts w:ascii="Arial" w:hAnsi="Arial" w:cs="Arial"/>
          <w:spacing w:val="-1"/>
        </w:rPr>
        <w:t>metallic,</w:t>
      </w:r>
      <w:r w:rsidRPr="00F13107">
        <w:rPr>
          <w:rFonts w:ascii="Arial" w:hAnsi="Arial" w:cs="Arial"/>
          <w:spacing w:val="-3"/>
        </w:rPr>
        <w:t xml:space="preserve"> </w:t>
      </w:r>
      <w:r w:rsidRPr="00F13107">
        <w:rPr>
          <w:rFonts w:ascii="Arial" w:hAnsi="Arial" w:cs="Arial"/>
          <w:spacing w:val="-1"/>
        </w:rPr>
        <w:t>electronic,</w:t>
      </w:r>
      <w:r w:rsidRPr="00F13107">
        <w:rPr>
          <w:rFonts w:ascii="Arial" w:hAnsi="Arial" w:cs="Arial"/>
          <w:spacing w:val="-6"/>
        </w:rPr>
        <w:t xml:space="preserve"> </w:t>
      </w:r>
      <w:r w:rsidRPr="00F13107">
        <w:rPr>
          <w:rFonts w:ascii="Arial" w:hAnsi="Arial" w:cs="Arial"/>
        </w:rPr>
        <w:t>magnetic</w:t>
      </w:r>
      <w:r w:rsidRPr="00F13107">
        <w:rPr>
          <w:rFonts w:ascii="Arial" w:hAnsi="Arial" w:cs="Arial"/>
          <w:spacing w:val="-6"/>
        </w:rPr>
        <w:t xml:space="preserve"> </w:t>
      </w:r>
      <w:r w:rsidRPr="00F13107">
        <w:rPr>
          <w:rFonts w:ascii="Arial" w:hAnsi="Arial" w:cs="Arial"/>
        </w:rPr>
        <w:t>or</w:t>
      </w:r>
      <w:r w:rsidRPr="00F13107">
        <w:rPr>
          <w:rFonts w:ascii="Arial" w:hAnsi="Arial" w:cs="Arial"/>
          <w:spacing w:val="-3"/>
        </w:rPr>
        <w:t xml:space="preserve"> </w:t>
      </w:r>
      <w:r w:rsidRPr="00F13107">
        <w:rPr>
          <w:rFonts w:ascii="Arial" w:hAnsi="Arial" w:cs="Arial"/>
          <w:spacing w:val="-1"/>
        </w:rPr>
        <w:t>mechanical</w:t>
      </w:r>
      <w:r w:rsidRPr="00F13107">
        <w:rPr>
          <w:rFonts w:ascii="Arial" w:hAnsi="Arial" w:cs="Arial"/>
          <w:spacing w:val="-5"/>
        </w:rPr>
        <w:t xml:space="preserve"> </w:t>
      </w:r>
      <w:r w:rsidRPr="00F13107">
        <w:rPr>
          <w:rFonts w:ascii="Arial" w:hAnsi="Arial" w:cs="Arial"/>
          <w:spacing w:val="-1"/>
        </w:rPr>
        <w:t>implants,</w:t>
      </w:r>
      <w:r w:rsidRPr="00F13107">
        <w:rPr>
          <w:rFonts w:ascii="Arial" w:hAnsi="Arial" w:cs="Arial"/>
          <w:spacing w:val="-3"/>
        </w:rPr>
        <w:t xml:space="preserve"> </w:t>
      </w:r>
      <w:r w:rsidRPr="00F13107">
        <w:rPr>
          <w:rFonts w:ascii="Arial" w:hAnsi="Arial" w:cs="Arial"/>
          <w:spacing w:val="-1"/>
        </w:rPr>
        <w:t>devices,</w:t>
      </w:r>
      <w:r w:rsidRPr="00F13107">
        <w:rPr>
          <w:rFonts w:ascii="Arial" w:hAnsi="Arial" w:cs="Arial"/>
          <w:spacing w:val="-3"/>
        </w:rPr>
        <w:t xml:space="preserve"> </w:t>
      </w:r>
      <w:r w:rsidRPr="00F13107">
        <w:rPr>
          <w:rFonts w:ascii="Arial" w:hAnsi="Arial" w:cs="Arial"/>
        </w:rPr>
        <w:t>or</w:t>
      </w:r>
      <w:r w:rsidRPr="00F13107">
        <w:rPr>
          <w:rFonts w:ascii="Arial" w:hAnsi="Arial" w:cs="Arial"/>
          <w:spacing w:val="-6"/>
        </w:rPr>
        <w:t xml:space="preserve"> </w:t>
      </w:r>
      <w:r w:rsidRPr="00F13107">
        <w:rPr>
          <w:rFonts w:ascii="Arial" w:hAnsi="Arial" w:cs="Arial"/>
          <w:spacing w:val="-1"/>
        </w:rPr>
        <w:t>objects</w:t>
      </w:r>
      <w:r w:rsidRPr="00F13107">
        <w:rPr>
          <w:rFonts w:ascii="Arial" w:hAnsi="Arial" w:cs="Arial"/>
          <w:spacing w:val="-3"/>
        </w:rPr>
        <w:t xml:space="preserve"> </w:t>
      </w:r>
      <w:r w:rsidRPr="00F13107">
        <w:rPr>
          <w:rFonts w:ascii="Arial" w:hAnsi="Arial" w:cs="Arial"/>
        </w:rPr>
        <w:t>are</w:t>
      </w:r>
      <w:r w:rsidRPr="00F13107">
        <w:rPr>
          <w:rFonts w:ascii="Arial" w:hAnsi="Arial" w:cs="Arial"/>
          <w:spacing w:val="65"/>
          <w:w w:val="99"/>
        </w:rPr>
        <w:t xml:space="preserve"> </w:t>
      </w:r>
      <w:r w:rsidRPr="00F13107">
        <w:rPr>
          <w:rFonts w:ascii="Arial" w:hAnsi="Arial" w:cs="Arial"/>
        </w:rPr>
        <w:t>hazardous</w:t>
      </w:r>
      <w:r w:rsidRPr="00F13107">
        <w:rPr>
          <w:rFonts w:ascii="Arial" w:hAnsi="Arial" w:cs="Arial"/>
          <w:spacing w:val="-4"/>
        </w:rPr>
        <w:t xml:space="preserve"> </w:t>
      </w:r>
      <w:r w:rsidRPr="00F13107">
        <w:rPr>
          <w:rFonts w:ascii="Arial" w:hAnsi="Arial" w:cs="Arial"/>
        </w:rPr>
        <w:t>in</w:t>
      </w:r>
      <w:r w:rsidRPr="00F13107">
        <w:rPr>
          <w:rFonts w:ascii="Arial" w:hAnsi="Arial" w:cs="Arial"/>
          <w:spacing w:val="-3"/>
        </w:rPr>
        <w:t xml:space="preserve"> </w:t>
      </w:r>
      <w:r w:rsidRPr="00F13107">
        <w:rPr>
          <w:rFonts w:ascii="Arial" w:hAnsi="Arial" w:cs="Arial"/>
          <w:spacing w:val="-1"/>
        </w:rPr>
        <w:t>the</w:t>
      </w:r>
      <w:r w:rsidRPr="00F13107">
        <w:rPr>
          <w:rFonts w:ascii="Arial" w:hAnsi="Arial" w:cs="Arial"/>
          <w:spacing w:val="-3"/>
        </w:rPr>
        <w:t xml:space="preserve"> </w:t>
      </w:r>
      <w:r w:rsidRPr="00F13107">
        <w:rPr>
          <w:rFonts w:ascii="Arial" w:hAnsi="Arial" w:cs="Arial"/>
        </w:rPr>
        <w:t>MRI</w:t>
      </w:r>
      <w:r w:rsidRPr="00F13107">
        <w:rPr>
          <w:rFonts w:ascii="Arial" w:hAnsi="Arial" w:cs="Arial"/>
          <w:spacing w:val="-2"/>
        </w:rPr>
        <w:t xml:space="preserve"> </w:t>
      </w:r>
      <w:r w:rsidRPr="00F13107">
        <w:rPr>
          <w:rFonts w:ascii="Arial" w:hAnsi="Arial" w:cs="Arial"/>
          <w:spacing w:val="-1"/>
        </w:rPr>
        <w:t>Suite</w:t>
      </w:r>
      <w:r w:rsidRPr="00F13107">
        <w:rPr>
          <w:rFonts w:ascii="Arial" w:hAnsi="Arial" w:cs="Arial"/>
        </w:rPr>
        <w:t xml:space="preserve"> </w:t>
      </w:r>
      <w:r w:rsidRPr="00F13107">
        <w:rPr>
          <w:rFonts w:ascii="Arial" w:hAnsi="Arial" w:cs="Arial"/>
          <w:spacing w:val="-1"/>
        </w:rPr>
        <w:t>and</w:t>
      </w:r>
      <w:r w:rsidRPr="00F13107">
        <w:rPr>
          <w:rFonts w:ascii="Arial" w:hAnsi="Arial" w:cs="Arial"/>
          <w:spacing w:val="-3"/>
        </w:rPr>
        <w:t xml:space="preserve"> </w:t>
      </w:r>
      <w:r w:rsidRPr="00F13107">
        <w:rPr>
          <w:rFonts w:ascii="Arial" w:hAnsi="Arial" w:cs="Arial"/>
          <w:spacing w:val="-1"/>
        </w:rPr>
        <w:t>cannot</w:t>
      </w:r>
      <w:r w:rsidRPr="00F13107">
        <w:rPr>
          <w:rFonts w:ascii="Arial" w:hAnsi="Arial" w:cs="Arial"/>
          <w:spacing w:val="-3"/>
        </w:rPr>
        <w:t xml:space="preserve"> </w:t>
      </w:r>
      <w:r w:rsidRPr="00F13107">
        <w:rPr>
          <w:rFonts w:ascii="Arial" w:hAnsi="Arial" w:cs="Arial"/>
        </w:rPr>
        <w:t>be</w:t>
      </w:r>
      <w:r w:rsidRPr="00F13107">
        <w:rPr>
          <w:rFonts w:ascii="Arial" w:hAnsi="Arial" w:cs="Arial"/>
          <w:spacing w:val="-3"/>
        </w:rPr>
        <w:t xml:space="preserve"> </w:t>
      </w:r>
      <w:r w:rsidRPr="00F13107">
        <w:rPr>
          <w:rFonts w:ascii="Arial" w:hAnsi="Arial" w:cs="Arial"/>
          <w:spacing w:val="-1"/>
        </w:rPr>
        <w:t>allowed</w:t>
      </w:r>
      <w:r w:rsidRPr="00F13107">
        <w:rPr>
          <w:rFonts w:ascii="Arial" w:hAnsi="Arial" w:cs="Arial"/>
          <w:spacing w:val="1"/>
        </w:rPr>
        <w:t xml:space="preserve"> </w:t>
      </w:r>
      <w:r w:rsidRPr="00F13107">
        <w:rPr>
          <w:rFonts w:ascii="Arial" w:hAnsi="Arial" w:cs="Arial"/>
        </w:rPr>
        <w:t>in</w:t>
      </w:r>
      <w:r w:rsidRPr="00F13107">
        <w:rPr>
          <w:rFonts w:ascii="Arial" w:hAnsi="Arial" w:cs="Arial"/>
          <w:spacing w:val="-3"/>
        </w:rPr>
        <w:t xml:space="preserve"> </w:t>
      </w:r>
      <w:r w:rsidRPr="00F13107">
        <w:rPr>
          <w:rFonts w:ascii="Arial" w:hAnsi="Arial" w:cs="Arial"/>
          <w:spacing w:val="-1"/>
        </w:rPr>
        <w:t>the area.</w:t>
      </w:r>
      <w:r w:rsidRPr="00F13107">
        <w:rPr>
          <w:rFonts w:ascii="Arial" w:hAnsi="Arial" w:cs="Arial"/>
          <w:spacing w:val="52"/>
        </w:rPr>
        <w:t xml:space="preserve"> </w:t>
      </w:r>
      <w:r w:rsidRPr="00F13107">
        <w:rPr>
          <w:rFonts w:ascii="Arial" w:hAnsi="Arial" w:cs="Arial"/>
          <w:spacing w:val="-1"/>
        </w:rPr>
        <w:t>Follow</w:t>
      </w:r>
      <w:r w:rsidRPr="00F13107">
        <w:rPr>
          <w:rFonts w:ascii="Arial" w:hAnsi="Arial" w:cs="Arial"/>
          <w:spacing w:val="-3"/>
        </w:rPr>
        <w:t xml:space="preserve"> </w:t>
      </w:r>
      <w:r w:rsidRPr="00F13107">
        <w:rPr>
          <w:rFonts w:ascii="Arial" w:hAnsi="Arial" w:cs="Arial"/>
          <w:spacing w:val="-2"/>
        </w:rPr>
        <w:t>and</w:t>
      </w:r>
      <w:r w:rsidRPr="00F13107">
        <w:rPr>
          <w:rFonts w:ascii="Arial" w:hAnsi="Arial" w:cs="Arial"/>
        </w:rPr>
        <w:t xml:space="preserve"> </w:t>
      </w:r>
      <w:r w:rsidRPr="00F13107">
        <w:rPr>
          <w:rFonts w:ascii="Arial" w:hAnsi="Arial" w:cs="Arial"/>
          <w:spacing w:val="-1"/>
        </w:rPr>
        <w:t>respect</w:t>
      </w:r>
      <w:r w:rsidRPr="00F13107">
        <w:rPr>
          <w:rFonts w:ascii="Arial" w:hAnsi="Arial" w:cs="Arial"/>
          <w:spacing w:val="57"/>
          <w:w w:val="99"/>
        </w:rPr>
        <w:t xml:space="preserve"> </w:t>
      </w:r>
      <w:r w:rsidRPr="00F13107">
        <w:rPr>
          <w:rFonts w:ascii="Arial" w:hAnsi="Arial" w:cs="Arial"/>
        </w:rPr>
        <w:t>instructions</w:t>
      </w:r>
      <w:r w:rsidRPr="00F13107">
        <w:rPr>
          <w:rFonts w:ascii="Arial" w:hAnsi="Arial" w:cs="Arial"/>
          <w:spacing w:val="-7"/>
        </w:rPr>
        <w:t xml:space="preserve"> </w:t>
      </w:r>
      <w:r w:rsidRPr="00F13107">
        <w:rPr>
          <w:rFonts w:ascii="Arial" w:hAnsi="Arial" w:cs="Arial"/>
          <w:spacing w:val="-1"/>
        </w:rPr>
        <w:t>from</w:t>
      </w:r>
      <w:r w:rsidRPr="00F13107">
        <w:rPr>
          <w:rFonts w:ascii="Arial" w:hAnsi="Arial" w:cs="Arial"/>
          <w:spacing w:val="-6"/>
        </w:rPr>
        <w:t xml:space="preserve"> </w:t>
      </w:r>
      <w:r w:rsidRPr="00F13107">
        <w:rPr>
          <w:rFonts w:ascii="Arial" w:hAnsi="Arial" w:cs="Arial"/>
        </w:rPr>
        <w:t>the</w:t>
      </w:r>
      <w:r w:rsidRPr="00F13107">
        <w:rPr>
          <w:rFonts w:ascii="Arial" w:hAnsi="Arial" w:cs="Arial"/>
          <w:spacing w:val="-5"/>
        </w:rPr>
        <w:t xml:space="preserve"> </w:t>
      </w:r>
      <w:r w:rsidRPr="00F13107">
        <w:rPr>
          <w:rFonts w:ascii="Arial" w:hAnsi="Arial" w:cs="Arial"/>
          <w:spacing w:val="-1"/>
        </w:rPr>
        <w:t>MRI</w:t>
      </w:r>
      <w:r w:rsidRPr="00F13107">
        <w:rPr>
          <w:rFonts w:ascii="Arial" w:hAnsi="Arial" w:cs="Arial"/>
          <w:spacing w:val="-4"/>
        </w:rPr>
        <w:t xml:space="preserve"> </w:t>
      </w:r>
      <w:r w:rsidRPr="00F13107">
        <w:rPr>
          <w:rFonts w:ascii="Arial" w:hAnsi="Arial" w:cs="Arial"/>
          <w:spacing w:val="-1"/>
        </w:rPr>
        <w:t>technologist.</w:t>
      </w:r>
    </w:p>
    <w:p w14:paraId="6F6FBB8F" w14:textId="77777777" w:rsidR="00991073" w:rsidRDefault="00991073" w:rsidP="00F13107">
      <w:pPr>
        <w:pStyle w:val="BodyText"/>
        <w:spacing w:before="60"/>
        <w:ind w:left="1440" w:right="1918" w:firstLine="0"/>
        <w:rPr>
          <w:rFonts w:ascii="Arial" w:hAnsi="Arial" w:cs="Arial"/>
          <w:spacing w:val="-1"/>
        </w:rPr>
      </w:pPr>
    </w:p>
    <w:p w14:paraId="2C7B501E" w14:textId="11BD496C" w:rsidR="00991073" w:rsidRDefault="00991073" w:rsidP="00F13107">
      <w:pPr>
        <w:pStyle w:val="BodyText"/>
        <w:spacing w:before="60"/>
        <w:ind w:left="1440" w:right="1918" w:firstLine="0"/>
        <w:rPr>
          <w:rFonts w:ascii="Arial" w:hAnsi="Arial" w:cs="Arial"/>
          <w:spacing w:val="-1"/>
        </w:rPr>
      </w:pPr>
      <w:r>
        <w:rPr>
          <w:rFonts w:ascii="Arial" w:hAnsi="Arial" w:cs="Arial"/>
          <w:spacing w:val="-1"/>
        </w:rPr>
        <w:t xml:space="preserve">The MRI suite is has a special designated EVS closet with non-metallic supplies and equipment.  Regardless, EVS staff should never enter the MRI suite without supervision from an MRI technologist. </w:t>
      </w:r>
    </w:p>
    <w:p w14:paraId="6DF547ED" w14:textId="77777777" w:rsidR="00F13107" w:rsidRDefault="00F13107" w:rsidP="00F13107">
      <w:pPr>
        <w:pStyle w:val="BodyText"/>
        <w:spacing w:before="60"/>
        <w:ind w:left="1440" w:right="1918" w:firstLine="0"/>
        <w:rPr>
          <w:rFonts w:ascii="Arial" w:hAnsi="Arial" w:cs="Arial"/>
        </w:rPr>
      </w:pPr>
    </w:p>
    <w:p w14:paraId="75D53B24" w14:textId="77777777" w:rsidR="00CE1D16" w:rsidRPr="006C2555" w:rsidRDefault="00CE1D16" w:rsidP="00F13107">
      <w:pPr>
        <w:pStyle w:val="BodyText"/>
        <w:spacing w:line="275" w:lineRule="auto"/>
        <w:ind w:left="1440" w:right="1918" w:firstLine="0"/>
        <w:rPr>
          <w:rFonts w:ascii="Arial" w:hAnsi="Arial" w:cs="Arial"/>
        </w:rPr>
      </w:pPr>
      <w:r w:rsidRPr="00F13107">
        <w:rPr>
          <w:rFonts w:ascii="Arial" w:hAnsi="Arial" w:cs="Arial"/>
        </w:rPr>
        <w:t>Finally,</w:t>
      </w:r>
      <w:r w:rsidRPr="00F13107">
        <w:rPr>
          <w:rFonts w:ascii="Arial" w:hAnsi="Arial" w:cs="Arial"/>
          <w:spacing w:val="-2"/>
        </w:rPr>
        <w:t xml:space="preserve"> </w:t>
      </w:r>
      <w:r w:rsidRPr="00F13107">
        <w:rPr>
          <w:rFonts w:ascii="Arial" w:hAnsi="Arial" w:cs="Arial"/>
          <w:spacing w:val="-1"/>
        </w:rPr>
        <w:t>to ensure</w:t>
      </w:r>
      <w:r w:rsidRPr="00F13107">
        <w:rPr>
          <w:rFonts w:ascii="Arial" w:hAnsi="Arial" w:cs="Arial"/>
          <w:spacing w:val="-4"/>
        </w:rPr>
        <w:t xml:space="preserve"> </w:t>
      </w:r>
      <w:r w:rsidRPr="00F13107">
        <w:rPr>
          <w:rFonts w:ascii="Arial" w:hAnsi="Arial" w:cs="Arial"/>
        </w:rPr>
        <w:t>all</w:t>
      </w:r>
      <w:r w:rsidRPr="00F13107">
        <w:rPr>
          <w:rFonts w:ascii="Arial" w:hAnsi="Arial" w:cs="Arial"/>
          <w:spacing w:val="-4"/>
        </w:rPr>
        <w:t xml:space="preserve"> </w:t>
      </w:r>
      <w:r w:rsidRPr="00F13107">
        <w:rPr>
          <w:rFonts w:ascii="Arial" w:hAnsi="Arial" w:cs="Arial"/>
          <w:spacing w:val="-1"/>
        </w:rPr>
        <w:t>zone protocol</w:t>
      </w:r>
      <w:r w:rsidRPr="00F13107">
        <w:rPr>
          <w:rFonts w:ascii="Arial" w:hAnsi="Arial" w:cs="Arial"/>
          <w:spacing w:val="-5"/>
        </w:rPr>
        <w:t xml:space="preserve"> </w:t>
      </w:r>
      <w:r w:rsidRPr="00F13107">
        <w:rPr>
          <w:rFonts w:ascii="Arial" w:hAnsi="Arial" w:cs="Arial"/>
        </w:rPr>
        <w:t>is</w:t>
      </w:r>
      <w:r w:rsidRPr="00F13107">
        <w:rPr>
          <w:rFonts w:ascii="Arial" w:hAnsi="Arial" w:cs="Arial"/>
          <w:spacing w:val="-2"/>
        </w:rPr>
        <w:t xml:space="preserve"> </w:t>
      </w:r>
      <w:r w:rsidRPr="00F13107">
        <w:rPr>
          <w:rFonts w:ascii="Arial" w:hAnsi="Arial" w:cs="Arial"/>
          <w:spacing w:val="-1"/>
        </w:rPr>
        <w:t>followed,</w:t>
      </w:r>
      <w:r w:rsidRPr="00F13107">
        <w:rPr>
          <w:rFonts w:ascii="Arial" w:hAnsi="Arial" w:cs="Arial"/>
          <w:spacing w:val="-4"/>
        </w:rPr>
        <w:t xml:space="preserve"> </w:t>
      </w:r>
      <w:r w:rsidRPr="00F13107">
        <w:rPr>
          <w:rFonts w:ascii="Arial" w:hAnsi="Arial" w:cs="Arial"/>
          <w:spacing w:val="-1"/>
        </w:rPr>
        <w:t>always</w:t>
      </w:r>
      <w:r w:rsidRPr="00F13107">
        <w:rPr>
          <w:rFonts w:ascii="Arial" w:hAnsi="Arial" w:cs="Arial"/>
          <w:spacing w:val="-3"/>
        </w:rPr>
        <w:t xml:space="preserve"> </w:t>
      </w:r>
      <w:r w:rsidRPr="00F13107">
        <w:rPr>
          <w:rFonts w:ascii="Arial" w:hAnsi="Arial" w:cs="Arial"/>
          <w:spacing w:val="-1"/>
        </w:rPr>
        <w:t>check</w:t>
      </w:r>
      <w:r w:rsidRPr="00F13107">
        <w:rPr>
          <w:rFonts w:ascii="Arial" w:hAnsi="Arial" w:cs="Arial"/>
          <w:spacing w:val="-3"/>
        </w:rPr>
        <w:t xml:space="preserve"> </w:t>
      </w:r>
      <w:r w:rsidRPr="00F13107">
        <w:rPr>
          <w:rFonts w:ascii="Arial" w:hAnsi="Arial" w:cs="Arial"/>
          <w:spacing w:val="-1"/>
        </w:rPr>
        <w:t>with</w:t>
      </w:r>
      <w:r w:rsidRPr="00F13107">
        <w:rPr>
          <w:rFonts w:ascii="Arial" w:hAnsi="Arial" w:cs="Arial"/>
        </w:rPr>
        <w:t xml:space="preserve"> MRI</w:t>
      </w:r>
      <w:r w:rsidRPr="00F13107">
        <w:rPr>
          <w:rFonts w:ascii="Arial" w:hAnsi="Arial" w:cs="Arial"/>
          <w:spacing w:val="-3"/>
        </w:rPr>
        <w:t xml:space="preserve"> </w:t>
      </w:r>
      <w:r w:rsidRPr="00F13107">
        <w:rPr>
          <w:rFonts w:ascii="Arial" w:hAnsi="Arial" w:cs="Arial"/>
          <w:spacing w:val="-1"/>
        </w:rPr>
        <w:t>technologist</w:t>
      </w:r>
      <w:r w:rsidRPr="00F13107">
        <w:rPr>
          <w:rFonts w:ascii="Arial" w:hAnsi="Arial" w:cs="Arial"/>
          <w:spacing w:val="67"/>
          <w:w w:val="99"/>
        </w:rPr>
        <w:t xml:space="preserve"> </w:t>
      </w:r>
      <w:r w:rsidRPr="00F13107">
        <w:rPr>
          <w:rFonts w:ascii="Arial" w:hAnsi="Arial" w:cs="Arial"/>
        </w:rPr>
        <w:t>before</w:t>
      </w:r>
      <w:r w:rsidRPr="00F13107">
        <w:rPr>
          <w:rFonts w:ascii="Arial" w:hAnsi="Arial" w:cs="Arial"/>
          <w:spacing w:val="-4"/>
        </w:rPr>
        <w:t xml:space="preserve"> </w:t>
      </w:r>
      <w:r w:rsidRPr="00F13107">
        <w:rPr>
          <w:rFonts w:ascii="Arial" w:hAnsi="Arial" w:cs="Arial"/>
          <w:spacing w:val="-1"/>
        </w:rPr>
        <w:t>entering</w:t>
      </w:r>
      <w:r w:rsidRPr="00F13107">
        <w:rPr>
          <w:rFonts w:ascii="Arial" w:hAnsi="Arial" w:cs="Arial"/>
          <w:spacing w:val="-6"/>
        </w:rPr>
        <w:t xml:space="preserve"> </w:t>
      </w:r>
      <w:r w:rsidRPr="00F13107">
        <w:rPr>
          <w:rFonts w:ascii="Arial" w:hAnsi="Arial" w:cs="Arial"/>
          <w:spacing w:val="-1"/>
        </w:rPr>
        <w:t>the</w:t>
      </w:r>
      <w:r w:rsidRPr="00F13107">
        <w:rPr>
          <w:rFonts w:ascii="Arial" w:hAnsi="Arial" w:cs="Arial"/>
          <w:spacing w:val="-3"/>
        </w:rPr>
        <w:t xml:space="preserve"> </w:t>
      </w:r>
      <w:r w:rsidRPr="00F13107">
        <w:rPr>
          <w:rFonts w:ascii="Arial" w:hAnsi="Arial" w:cs="Arial"/>
          <w:spacing w:val="-1"/>
        </w:rPr>
        <w:t>suite.</w:t>
      </w:r>
    </w:p>
    <w:p w14:paraId="104AD196" w14:textId="77777777" w:rsidR="00D95502" w:rsidRPr="00F13107" w:rsidRDefault="006B3E9A" w:rsidP="00F13107">
      <w:pPr>
        <w:widowControl/>
        <w:spacing w:line="276" w:lineRule="auto"/>
        <w:ind w:left="1440" w:right="1540"/>
        <w:outlineLvl w:val="2"/>
        <w:rPr>
          <w:rFonts w:ascii="Arial" w:hAnsi="Arial" w:cs="Arial"/>
          <w:sz w:val="32"/>
          <w:szCs w:val="32"/>
        </w:rPr>
      </w:pPr>
      <w:r w:rsidRPr="006C2555">
        <w:rPr>
          <w:rFonts w:ascii="Arial" w:eastAsia="Times New Roman" w:hAnsi="Arial" w:cs="Arial"/>
          <w:color w:val="333333"/>
          <w:sz w:val="24"/>
          <w:szCs w:val="24"/>
        </w:rPr>
        <w:br/>
      </w:r>
      <w:r w:rsidR="00D95502" w:rsidRPr="00F13107">
        <w:rPr>
          <w:rFonts w:ascii="Arial" w:hAnsi="Arial" w:cs="Arial"/>
          <w:color w:val="00A9A0"/>
          <w:spacing w:val="-11"/>
          <w:sz w:val="32"/>
          <w:szCs w:val="32"/>
        </w:rPr>
        <w:t>ADA Information</w:t>
      </w:r>
    </w:p>
    <w:p w14:paraId="21572490" w14:textId="77777777" w:rsidR="00D95502" w:rsidRPr="00F13107" w:rsidRDefault="00D95502" w:rsidP="00F13107">
      <w:pPr>
        <w:pStyle w:val="Default"/>
        <w:spacing w:line="276" w:lineRule="auto"/>
        <w:ind w:left="1440" w:right="1540"/>
        <w:rPr>
          <w:color w:val="auto"/>
          <w:spacing w:val="12"/>
        </w:rPr>
      </w:pPr>
      <w:r w:rsidRPr="00F13107">
        <w:rPr>
          <w:color w:val="auto"/>
          <w:spacing w:val="12"/>
        </w:rPr>
        <w:t xml:space="preserve">Assistance for the </w:t>
      </w:r>
      <w:r w:rsidR="005554E9" w:rsidRPr="00F13107">
        <w:rPr>
          <w:color w:val="auto"/>
          <w:spacing w:val="12"/>
        </w:rPr>
        <w:t>h</w:t>
      </w:r>
      <w:r w:rsidRPr="00F13107">
        <w:rPr>
          <w:color w:val="auto"/>
          <w:spacing w:val="12"/>
        </w:rPr>
        <w:t xml:space="preserve">earing, </w:t>
      </w:r>
      <w:r w:rsidR="005554E9" w:rsidRPr="00F13107">
        <w:rPr>
          <w:color w:val="auto"/>
          <w:spacing w:val="12"/>
        </w:rPr>
        <w:t>l</w:t>
      </w:r>
      <w:r w:rsidRPr="00F13107">
        <w:rPr>
          <w:color w:val="auto"/>
          <w:spacing w:val="12"/>
        </w:rPr>
        <w:t xml:space="preserve">istening, </w:t>
      </w:r>
      <w:r w:rsidR="005554E9" w:rsidRPr="00F13107">
        <w:rPr>
          <w:color w:val="auto"/>
          <w:spacing w:val="12"/>
        </w:rPr>
        <w:t>v</w:t>
      </w:r>
      <w:r w:rsidRPr="00F13107">
        <w:rPr>
          <w:color w:val="auto"/>
          <w:spacing w:val="12"/>
        </w:rPr>
        <w:t xml:space="preserve">isually and </w:t>
      </w:r>
      <w:r w:rsidR="005554E9" w:rsidRPr="00F13107">
        <w:rPr>
          <w:color w:val="auto"/>
          <w:spacing w:val="12"/>
        </w:rPr>
        <w:t>s</w:t>
      </w:r>
      <w:r w:rsidRPr="00F13107">
        <w:rPr>
          <w:color w:val="auto"/>
          <w:spacing w:val="12"/>
        </w:rPr>
        <w:t xml:space="preserve">peech </w:t>
      </w:r>
      <w:r w:rsidR="005554E9" w:rsidRPr="00F13107">
        <w:rPr>
          <w:color w:val="auto"/>
          <w:spacing w:val="12"/>
        </w:rPr>
        <w:t>i</w:t>
      </w:r>
      <w:r w:rsidRPr="00F13107">
        <w:rPr>
          <w:color w:val="auto"/>
          <w:spacing w:val="12"/>
        </w:rPr>
        <w:t xml:space="preserve">mpaired </w:t>
      </w:r>
      <w:r w:rsidR="005554E9" w:rsidRPr="00F13107">
        <w:rPr>
          <w:color w:val="auto"/>
          <w:spacing w:val="12"/>
        </w:rPr>
        <w:t>are available</w:t>
      </w:r>
      <w:r w:rsidR="009334DD" w:rsidRPr="00F13107">
        <w:rPr>
          <w:color w:val="auto"/>
          <w:spacing w:val="12"/>
        </w:rPr>
        <w:t xml:space="preserve"> and contact information can be found below:</w:t>
      </w:r>
    </w:p>
    <w:p w14:paraId="27225D37" w14:textId="77777777" w:rsidR="00D95502" w:rsidRPr="00F13107" w:rsidRDefault="00D95502" w:rsidP="00427AD4">
      <w:pPr>
        <w:pStyle w:val="Default"/>
        <w:numPr>
          <w:ilvl w:val="0"/>
          <w:numId w:val="6"/>
        </w:numPr>
        <w:spacing w:line="276" w:lineRule="auto"/>
        <w:ind w:left="1980" w:right="1540"/>
      </w:pPr>
      <w:r w:rsidRPr="00F13107">
        <w:rPr>
          <w:b/>
          <w:bCs/>
        </w:rPr>
        <w:t xml:space="preserve">MySutter Portal: Interpreter Services &amp; Multilingual Resources </w:t>
      </w:r>
      <w:r w:rsidRPr="00F13107">
        <w:rPr>
          <w:color w:val="0000FF"/>
        </w:rPr>
        <w:t xml:space="preserve">http://mysutter/SHWBR/CPMC/Resources/MoreResources/Pages/InterpreterServices.aspx </w:t>
      </w:r>
    </w:p>
    <w:p w14:paraId="6C5EC398" w14:textId="77777777" w:rsidR="00D95502" w:rsidRPr="00F13107" w:rsidRDefault="00D95502" w:rsidP="00427AD4">
      <w:pPr>
        <w:pStyle w:val="Default"/>
        <w:numPr>
          <w:ilvl w:val="0"/>
          <w:numId w:val="6"/>
        </w:numPr>
        <w:spacing w:line="276" w:lineRule="auto"/>
        <w:ind w:left="1980" w:right="1540"/>
      </w:pPr>
      <w:r w:rsidRPr="00F13107">
        <w:t xml:space="preserve">For </w:t>
      </w:r>
      <w:r w:rsidRPr="00F13107">
        <w:rPr>
          <w:b/>
          <w:bCs/>
        </w:rPr>
        <w:t xml:space="preserve">American Sign Language Interpreter </w:t>
      </w:r>
      <w:r w:rsidRPr="00F13107">
        <w:t>Services, (sign language only, not languages such Spanish, Chinese, etc.) To schedule an ASL interpreter</w:t>
      </w:r>
      <w:r w:rsidR="00931CC3" w:rsidRPr="00F13107">
        <w:t>:</w:t>
      </w:r>
    </w:p>
    <w:p w14:paraId="0A829C67" w14:textId="77777777" w:rsidR="00D95502" w:rsidRPr="00F13107" w:rsidRDefault="00496D03" w:rsidP="00427AD4">
      <w:pPr>
        <w:pStyle w:val="Default"/>
        <w:numPr>
          <w:ilvl w:val="2"/>
          <w:numId w:val="39"/>
        </w:numPr>
        <w:spacing w:line="276" w:lineRule="auto"/>
        <w:ind w:left="2340" w:right="1540"/>
      </w:pPr>
      <w:r w:rsidRPr="00F13107">
        <w:t>U</w:t>
      </w:r>
      <w:r w:rsidR="00D95502" w:rsidRPr="00F13107">
        <w:t xml:space="preserve">se the </w:t>
      </w:r>
      <w:r w:rsidR="00D95502" w:rsidRPr="00F13107">
        <w:rPr>
          <w:b/>
          <w:color w:val="auto"/>
        </w:rPr>
        <w:t>Online Interpreter Scheduling</w:t>
      </w:r>
      <w:r w:rsidR="00D95502" w:rsidRPr="00F13107">
        <w:rPr>
          <w:color w:val="auto"/>
        </w:rPr>
        <w:t xml:space="preserve"> </w:t>
      </w:r>
      <w:r w:rsidR="00D95502" w:rsidRPr="00F13107">
        <w:t xml:space="preserve">system or </w:t>
      </w:r>
    </w:p>
    <w:p w14:paraId="4FB6CA66" w14:textId="77777777" w:rsidR="00D95502" w:rsidRPr="00544022" w:rsidRDefault="00496D03" w:rsidP="00427AD4">
      <w:pPr>
        <w:pStyle w:val="Default"/>
        <w:numPr>
          <w:ilvl w:val="2"/>
          <w:numId w:val="39"/>
        </w:numPr>
        <w:spacing w:line="276" w:lineRule="auto"/>
        <w:ind w:left="2340" w:right="1540"/>
      </w:pPr>
      <w:r w:rsidRPr="00F13107">
        <w:t>C</w:t>
      </w:r>
      <w:r w:rsidR="00D95502" w:rsidRPr="00F13107">
        <w:t xml:space="preserve">all our ASL vendor </w:t>
      </w:r>
      <w:r w:rsidR="00D95502" w:rsidRPr="00544022">
        <w:t>at 1-800-975-8150</w:t>
      </w:r>
      <w:r w:rsidR="00931CC3" w:rsidRPr="00544022">
        <w:t>.</w:t>
      </w:r>
    </w:p>
    <w:p w14:paraId="327F80A0" w14:textId="77777777" w:rsidR="00D95502" w:rsidRPr="00F13107" w:rsidRDefault="00D95502" w:rsidP="00F13107">
      <w:pPr>
        <w:pStyle w:val="Default"/>
        <w:spacing w:line="276" w:lineRule="auto"/>
        <w:ind w:left="1980" w:right="1540"/>
      </w:pPr>
    </w:p>
    <w:p w14:paraId="60763E3C" w14:textId="77777777" w:rsidR="00D95502" w:rsidRPr="00FF5541" w:rsidRDefault="00D95502" w:rsidP="00427AD4">
      <w:pPr>
        <w:pStyle w:val="Default"/>
        <w:numPr>
          <w:ilvl w:val="0"/>
          <w:numId w:val="7"/>
        </w:numPr>
        <w:spacing w:line="276" w:lineRule="auto"/>
        <w:ind w:left="1980" w:right="1540"/>
      </w:pPr>
      <w:r w:rsidRPr="00FF5541">
        <w:t xml:space="preserve">For </w:t>
      </w:r>
      <w:r w:rsidRPr="00FF5541">
        <w:rPr>
          <w:b/>
          <w:bCs/>
        </w:rPr>
        <w:t xml:space="preserve">Assistive Listening Systems </w:t>
      </w:r>
      <w:r w:rsidRPr="00FF5541">
        <w:t xml:space="preserve">(Pocket Talkers), </w:t>
      </w:r>
      <w:r w:rsidR="00E135F0" w:rsidRPr="00FF5541">
        <w:t>c</w:t>
      </w:r>
      <w:r w:rsidRPr="00FF5541">
        <w:t xml:space="preserve">all </w:t>
      </w:r>
      <w:r w:rsidR="00E135F0" w:rsidRPr="00FF5541">
        <w:t>c</w:t>
      </w:r>
      <w:r w:rsidRPr="00FF5541">
        <w:t xml:space="preserve">ampus </w:t>
      </w:r>
      <w:r w:rsidR="00E135F0" w:rsidRPr="00FF5541">
        <w:t>s</w:t>
      </w:r>
      <w:r w:rsidRPr="00FF5541">
        <w:t>ecurity at 415-600-0837 or ext. 60837</w:t>
      </w:r>
      <w:r w:rsidR="00E135F0" w:rsidRPr="00FF5541">
        <w:t>.</w:t>
      </w:r>
      <w:r w:rsidRPr="00FF5541">
        <w:t xml:space="preserve"> </w:t>
      </w:r>
    </w:p>
    <w:p w14:paraId="333E61E8" w14:textId="77777777" w:rsidR="00D95502" w:rsidRPr="00FF5541" w:rsidRDefault="00D95502" w:rsidP="00427AD4">
      <w:pPr>
        <w:pStyle w:val="Default"/>
        <w:numPr>
          <w:ilvl w:val="0"/>
          <w:numId w:val="7"/>
        </w:numPr>
        <w:spacing w:line="276" w:lineRule="auto"/>
        <w:ind w:left="1980" w:right="1540"/>
      </w:pPr>
      <w:r w:rsidRPr="00FF5541">
        <w:t xml:space="preserve">For an </w:t>
      </w:r>
      <w:r w:rsidRPr="00FF5541">
        <w:rPr>
          <w:b/>
          <w:bCs/>
        </w:rPr>
        <w:t xml:space="preserve">Amplified Telephone Handset, </w:t>
      </w:r>
      <w:r w:rsidRPr="00FF5541">
        <w:t>call 74000 or 888-888-6044</w:t>
      </w:r>
      <w:r w:rsidR="00E135F0" w:rsidRPr="00FF5541">
        <w:t>.</w:t>
      </w:r>
    </w:p>
    <w:p w14:paraId="7B3EE083" w14:textId="77777777" w:rsidR="00D95502" w:rsidRPr="00FF5541" w:rsidRDefault="00D95502" w:rsidP="00427AD4">
      <w:pPr>
        <w:pStyle w:val="Default"/>
        <w:numPr>
          <w:ilvl w:val="0"/>
          <w:numId w:val="7"/>
        </w:numPr>
        <w:spacing w:line="276" w:lineRule="auto"/>
        <w:ind w:left="1980" w:right="1540"/>
      </w:pPr>
      <w:r w:rsidRPr="00FF5541">
        <w:rPr>
          <w:b/>
          <w:bCs/>
        </w:rPr>
        <w:t xml:space="preserve">Closed caption decoders - </w:t>
      </w:r>
      <w:r w:rsidRPr="00FF5541">
        <w:t xml:space="preserve">Closed captioning </w:t>
      </w:r>
      <w:r w:rsidR="00F13107" w:rsidRPr="00FF5541">
        <w:t>feature is available on all TVs in patient areas. In patient rooms, closed captioning can be activated by pressing the pillow speaker “CC” button.</w:t>
      </w:r>
      <w:r w:rsidRPr="00FF5541">
        <w:t xml:space="preserve"> </w:t>
      </w:r>
    </w:p>
    <w:p w14:paraId="3637FC9F" w14:textId="77777777" w:rsidR="00D95502" w:rsidRPr="00FF5541" w:rsidRDefault="00D95502" w:rsidP="00427AD4">
      <w:pPr>
        <w:pStyle w:val="Default"/>
        <w:numPr>
          <w:ilvl w:val="0"/>
          <w:numId w:val="7"/>
        </w:numPr>
        <w:spacing w:line="276" w:lineRule="auto"/>
        <w:ind w:left="1980" w:right="1540"/>
      </w:pPr>
      <w:r w:rsidRPr="00FF5541">
        <w:rPr>
          <w:b/>
          <w:bCs/>
        </w:rPr>
        <w:t xml:space="preserve">For a </w:t>
      </w:r>
      <w:r w:rsidR="00CC4FAB" w:rsidRPr="00FF5541">
        <w:rPr>
          <w:b/>
          <w:bCs/>
        </w:rPr>
        <w:t>b</w:t>
      </w:r>
      <w:r w:rsidRPr="00FF5541">
        <w:rPr>
          <w:b/>
          <w:bCs/>
        </w:rPr>
        <w:t xml:space="preserve">raille, </w:t>
      </w:r>
      <w:r w:rsidR="00F414E5" w:rsidRPr="00FF5541">
        <w:rPr>
          <w:b/>
          <w:bCs/>
        </w:rPr>
        <w:t>l</w:t>
      </w:r>
      <w:r w:rsidRPr="00FF5541">
        <w:rPr>
          <w:b/>
          <w:bCs/>
        </w:rPr>
        <w:t xml:space="preserve">arge </w:t>
      </w:r>
      <w:r w:rsidR="00F414E5" w:rsidRPr="00FF5541">
        <w:rPr>
          <w:b/>
          <w:bCs/>
        </w:rPr>
        <w:t>p</w:t>
      </w:r>
      <w:r w:rsidRPr="00FF5541">
        <w:rPr>
          <w:b/>
          <w:bCs/>
        </w:rPr>
        <w:t>rint or audio format provider</w:t>
      </w:r>
      <w:r w:rsidRPr="00FF5541">
        <w:t xml:space="preserve">, call LightHouse for the </w:t>
      </w:r>
      <w:r w:rsidR="00F414E5" w:rsidRPr="00FF5541">
        <w:t>b</w:t>
      </w:r>
      <w:r w:rsidRPr="00FF5541">
        <w:t xml:space="preserve">lind and </w:t>
      </w:r>
      <w:r w:rsidR="00F414E5" w:rsidRPr="00FF5541">
        <w:t>v</w:t>
      </w:r>
      <w:r w:rsidRPr="00FF5541">
        <w:t xml:space="preserve">isually </w:t>
      </w:r>
      <w:r w:rsidR="00F414E5" w:rsidRPr="00FF5541">
        <w:t>i</w:t>
      </w:r>
      <w:r w:rsidRPr="00FF5541">
        <w:t>mpaired at 415-694-7358 (</w:t>
      </w:r>
      <w:r w:rsidR="00CC4FAB" w:rsidRPr="00FF5541">
        <w:t>b</w:t>
      </w:r>
      <w:r w:rsidRPr="00FF5541">
        <w:t>raille) and 415-694-7312 (</w:t>
      </w:r>
      <w:r w:rsidR="00CC4FAB" w:rsidRPr="00FF5541">
        <w:t>a</w:t>
      </w:r>
      <w:r w:rsidRPr="00FF5541">
        <w:t xml:space="preserve">udio) or by email at </w:t>
      </w:r>
      <w:hyperlink r:id="rId67" w:history="1">
        <w:r w:rsidR="0025616F" w:rsidRPr="00FF5541">
          <w:rPr>
            <w:rStyle w:val="Hyperlink"/>
          </w:rPr>
          <w:t>ais@lighthouse-sf.org</w:t>
        </w:r>
      </w:hyperlink>
      <w:r w:rsidRPr="00FF5541">
        <w:t>.</w:t>
      </w:r>
    </w:p>
    <w:p w14:paraId="1CE3437E" w14:textId="77777777" w:rsidR="0025616F" w:rsidRDefault="0025616F" w:rsidP="00F13107">
      <w:pPr>
        <w:pStyle w:val="Default"/>
        <w:spacing w:line="276" w:lineRule="auto"/>
        <w:ind w:left="1440" w:right="1540"/>
      </w:pPr>
    </w:p>
    <w:p w14:paraId="55A1098C" w14:textId="77777777" w:rsidR="00A85CDC" w:rsidRPr="00F13107" w:rsidRDefault="00A85CDC" w:rsidP="00A85CDC">
      <w:pPr>
        <w:spacing w:line="276" w:lineRule="auto"/>
        <w:ind w:left="1440" w:right="1540"/>
        <w:rPr>
          <w:rFonts w:ascii="Arial" w:hAnsi="Arial" w:cs="Arial"/>
          <w:color w:val="00A9A0"/>
          <w:spacing w:val="12"/>
          <w:sz w:val="32"/>
          <w:szCs w:val="32"/>
        </w:rPr>
      </w:pPr>
      <w:r w:rsidRPr="00F13107">
        <w:rPr>
          <w:rFonts w:ascii="Arial" w:hAnsi="Arial" w:cs="Arial"/>
          <w:color w:val="00A9A0"/>
          <w:spacing w:val="12"/>
          <w:sz w:val="32"/>
          <w:szCs w:val="32"/>
        </w:rPr>
        <w:t>Hand Hygiene</w:t>
      </w:r>
    </w:p>
    <w:p w14:paraId="1DF8125C" w14:textId="77777777" w:rsidR="00A85CDC" w:rsidRDefault="00A85CDC" w:rsidP="00A85CDC">
      <w:pPr>
        <w:spacing w:line="276" w:lineRule="auto"/>
        <w:ind w:left="1440" w:right="1540"/>
        <w:rPr>
          <w:rFonts w:ascii="Arial" w:hAnsi="Arial" w:cs="Arial"/>
          <w:spacing w:val="12"/>
          <w:sz w:val="24"/>
          <w:szCs w:val="24"/>
        </w:rPr>
      </w:pPr>
      <w:r w:rsidRPr="00F13107">
        <w:rPr>
          <w:rFonts w:ascii="Arial" w:hAnsi="Arial" w:cs="Arial"/>
          <w:spacing w:val="12"/>
          <w:sz w:val="24"/>
          <w:szCs w:val="24"/>
        </w:rPr>
        <w:t xml:space="preserve">Through our Aeroscout Hand hygiene system, we will be able to monitor </w:t>
      </w:r>
      <w:r>
        <w:rPr>
          <w:rFonts w:ascii="Arial" w:hAnsi="Arial" w:cs="Arial"/>
          <w:spacing w:val="12"/>
          <w:sz w:val="24"/>
          <w:szCs w:val="24"/>
        </w:rPr>
        <w:t xml:space="preserve">and record </w:t>
      </w:r>
      <w:r w:rsidRPr="00F13107">
        <w:rPr>
          <w:rFonts w:ascii="Arial" w:hAnsi="Arial" w:cs="Arial"/>
          <w:spacing w:val="12"/>
          <w:sz w:val="24"/>
          <w:szCs w:val="24"/>
        </w:rPr>
        <w:t xml:space="preserve">our hand hygiene </w:t>
      </w:r>
      <w:r>
        <w:rPr>
          <w:rFonts w:ascii="Arial" w:hAnsi="Arial" w:cs="Arial"/>
          <w:spacing w:val="12"/>
          <w:sz w:val="24"/>
          <w:szCs w:val="24"/>
        </w:rPr>
        <w:t>events, including number of hand washing and location</w:t>
      </w:r>
      <w:r w:rsidRPr="00F13107">
        <w:rPr>
          <w:rFonts w:ascii="Arial" w:hAnsi="Arial" w:cs="Arial"/>
          <w:spacing w:val="12"/>
          <w:sz w:val="24"/>
          <w:szCs w:val="24"/>
        </w:rPr>
        <w:t xml:space="preserve"> in patient care areas</w:t>
      </w:r>
      <w:r>
        <w:rPr>
          <w:rFonts w:ascii="Arial" w:hAnsi="Arial" w:cs="Arial"/>
          <w:spacing w:val="12"/>
          <w:sz w:val="24"/>
          <w:szCs w:val="24"/>
        </w:rPr>
        <w:t xml:space="preserve"> over Wi-Fi. Hand hygiene benefits:</w:t>
      </w:r>
    </w:p>
    <w:p w14:paraId="50E5065F" w14:textId="77777777" w:rsidR="00A85CDC" w:rsidRDefault="00A85CDC" w:rsidP="00427AD4">
      <w:pPr>
        <w:pStyle w:val="ListParagraph"/>
        <w:numPr>
          <w:ilvl w:val="0"/>
          <w:numId w:val="40"/>
        </w:numPr>
        <w:spacing w:line="276" w:lineRule="auto"/>
        <w:ind w:left="1980" w:right="1540"/>
        <w:rPr>
          <w:rFonts w:ascii="Arial" w:hAnsi="Arial" w:cs="Arial"/>
          <w:spacing w:val="12"/>
          <w:sz w:val="24"/>
          <w:szCs w:val="24"/>
        </w:rPr>
      </w:pPr>
      <w:r>
        <w:rPr>
          <w:rFonts w:ascii="Arial" w:hAnsi="Arial" w:cs="Arial"/>
          <w:spacing w:val="12"/>
          <w:sz w:val="24"/>
          <w:szCs w:val="24"/>
        </w:rPr>
        <w:t>Enables Infection Control and Process Improvement staff to focus on compliance, education and data analysis.</w:t>
      </w:r>
    </w:p>
    <w:p w14:paraId="7D325821" w14:textId="77777777" w:rsidR="00A85CDC" w:rsidRDefault="00A85CDC" w:rsidP="00427AD4">
      <w:pPr>
        <w:pStyle w:val="ListParagraph"/>
        <w:numPr>
          <w:ilvl w:val="0"/>
          <w:numId w:val="40"/>
        </w:numPr>
        <w:spacing w:line="276" w:lineRule="auto"/>
        <w:ind w:left="1980" w:right="1540"/>
        <w:rPr>
          <w:rFonts w:ascii="Arial" w:hAnsi="Arial" w:cs="Arial"/>
          <w:spacing w:val="12"/>
          <w:sz w:val="24"/>
          <w:szCs w:val="24"/>
        </w:rPr>
      </w:pPr>
      <w:r>
        <w:rPr>
          <w:rFonts w:ascii="Arial" w:hAnsi="Arial" w:cs="Arial"/>
          <w:spacing w:val="12"/>
          <w:sz w:val="24"/>
          <w:szCs w:val="24"/>
        </w:rPr>
        <w:t>Does not disrupt routine patient care workflows.</w:t>
      </w:r>
    </w:p>
    <w:p w14:paraId="0F6BE03A" w14:textId="77777777" w:rsidR="00A85CDC" w:rsidRDefault="00A85CDC" w:rsidP="00427AD4">
      <w:pPr>
        <w:pStyle w:val="ListParagraph"/>
        <w:numPr>
          <w:ilvl w:val="0"/>
          <w:numId w:val="40"/>
        </w:numPr>
        <w:spacing w:line="276" w:lineRule="auto"/>
        <w:ind w:left="1980" w:right="1540"/>
        <w:rPr>
          <w:rFonts w:ascii="Arial" w:hAnsi="Arial" w:cs="Arial"/>
          <w:spacing w:val="12"/>
          <w:sz w:val="24"/>
          <w:szCs w:val="24"/>
        </w:rPr>
      </w:pPr>
      <w:r>
        <w:rPr>
          <w:rFonts w:ascii="Arial" w:hAnsi="Arial" w:cs="Arial"/>
          <w:spacing w:val="12"/>
          <w:sz w:val="24"/>
          <w:szCs w:val="24"/>
        </w:rPr>
        <w:t>Providing automated data collection and reporting.</w:t>
      </w:r>
    </w:p>
    <w:p w14:paraId="3885DCD3" w14:textId="77777777" w:rsidR="00A85CDC" w:rsidRDefault="00A85CDC" w:rsidP="00427AD4">
      <w:pPr>
        <w:pStyle w:val="ListParagraph"/>
        <w:numPr>
          <w:ilvl w:val="0"/>
          <w:numId w:val="40"/>
        </w:numPr>
        <w:spacing w:line="276" w:lineRule="auto"/>
        <w:ind w:left="1980" w:right="1540"/>
        <w:rPr>
          <w:rFonts w:ascii="Arial" w:hAnsi="Arial" w:cs="Arial"/>
          <w:spacing w:val="12"/>
          <w:sz w:val="24"/>
          <w:szCs w:val="24"/>
        </w:rPr>
      </w:pPr>
      <w:r>
        <w:rPr>
          <w:rFonts w:ascii="Arial" w:hAnsi="Arial" w:cs="Arial"/>
          <w:spacing w:val="12"/>
          <w:sz w:val="24"/>
          <w:szCs w:val="24"/>
        </w:rPr>
        <w:t xml:space="preserve">Drives accountability down to the caregiver level. </w:t>
      </w:r>
    </w:p>
    <w:p w14:paraId="027556A2" w14:textId="77777777" w:rsidR="00756DCC" w:rsidRDefault="00B25FDF" w:rsidP="006539C1">
      <w:pPr>
        <w:spacing w:line="276" w:lineRule="auto"/>
        <w:ind w:right="1540"/>
        <w:jc w:val="center"/>
        <w:rPr>
          <w:rFonts w:ascii="Arial" w:hAnsi="Arial" w:cs="Arial"/>
          <w:spacing w:val="12"/>
          <w:sz w:val="24"/>
          <w:szCs w:val="24"/>
        </w:rPr>
      </w:pPr>
      <w:r>
        <w:rPr>
          <w:noProof/>
        </w:rPr>
        <w:drawing>
          <wp:inline distT="0" distB="0" distL="0" distR="0" wp14:anchorId="11484C67" wp14:editId="1DA7B754">
            <wp:extent cx="3997685" cy="288591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1500"/>
                    <a:stretch/>
                  </pic:blipFill>
                  <pic:spPr bwMode="auto">
                    <a:xfrm>
                      <a:off x="0" y="0"/>
                      <a:ext cx="4015412" cy="2898707"/>
                    </a:xfrm>
                    <a:prstGeom prst="rect">
                      <a:avLst/>
                    </a:prstGeom>
                    <a:ln>
                      <a:noFill/>
                    </a:ln>
                    <a:extLst>
                      <a:ext uri="{53640926-AAD7-44D8-BBD7-CCE9431645EC}">
                        <a14:shadowObscured xmlns:a14="http://schemas.microsoft.com/office/drawing/2010/main"/>
                      </a:ext>
                    </a:extLst>
                  </pic:spPr>
                </pic:pic>
              </a:graphicData>
            </a:graphic>
          </wp:inline>
        </w:drawing>
      </w:r>
    </w:p>
    <w:p w14:paraId="6A893F5E" w14:textId="77777777" w:rsidR="00756DCC" w:rsidRPr="00756DCC" w:rsidRDefault="00756DCC" w:rsidP="00756DCC">
      <w:pPr>
        <w:spacing w:line="276" w:lineRule="auto"/>
        <w:ind w:right="1540"/>
        <w:rPr>
          <w:rFonts w:ascii="Arial" w:hAnsi="Arial" w:cs="Arial"/>
          <w:spacing w:val="12"/>
          <w:sz w:val="24"/>
          <w:szCs w:val="24"/>
        </w:rPr>
      </w:pPr>
    </w:p>
    <w:p w14:paraId="2E50F409" w14:textId="35E31388" w:rsidR="00F13107" w:rsidRPr="00F13107" w:rsidRDefault="00F13107" w:rsidP="00756DCC">
      <w:pPr>
        <w:spacing w:line="276" w:lineRule="auto"/>
        <w:ind w:left="720" w:right="1540"/>
        <w:jc w:val="center"/>
        <w:rPr>
          <w:rFonts w:ascii="Arial" w:hAnsi="Arial" w:cs="Arial"/>
          <w:spacing w:val="12"/>
          <w:sz w:val="24"/>
          <w:szCs w:val="24"/>
        </w:rPr>
      </w:pPr>
    </w:p>
    <w:p w14:paraId="72AEC38D" w14:textId="637117FA" w:rsidR="00F16F43" w:rsidRPr="006539C1" w:rsidRDefault="00640A28" w:rsidP="006539C1">
      <w:pPr>
        <w:spacing w:line="276" w:lineRule="auto"/>
        <w:ind w:left="1440" w:right="1540"/>
        <w:rPr>
          <w:rFonts w:ascii="Arial" w:hAnsi="Arial" w:cs="Arial"/>
          <w:sz w:val="24"/>
          <w:szCs w:val="24"/>
        </w:rPr>
      </w:pPr>
      <w:r>
        <w:rPr>
          <w:noProof/>
        </w:rPr>
        <w:drawing>
          <wp:anchor distT="0" distB="0" distL="114300" distR="114300" simplePos="0" relativeHeight="251823104" behindDoc="0" locked="0" layoutInCell="1" allowOverlap="1" wp14:anchorId="4630D5ED" wp14:editId="52F4589E">
            <wp:simplePos x="0" y="0"/>
            <wp:positionH relativeFrom="column">
              <wp:posOffset>4073410</wp:posOffset>
            </wp:positionH>
            <wp:positionV relativeFrom="paragraph">
              <wp:posOffset>132</wp:posOffset>
            </wp:positionV>
            <wp:extent cx="3048000" cy="150939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048000" cy="1509395"/>
                    </a:xfrm>
                    <a:prstGeom prst="rect">
                      <a:avLst/>
                    </a:prstGeom>
                  </pic:spPr>
                </pic:pic>
              </a:graphicData>
            </a:graphic>
            <wp14:sizeRelH relativeFrom="page">
              <wp14:pctWidth>0</wp14:pctWidth>
            </wp14:sizeRelH>
            <wp14:sizeRelV relativeFrom="page">
              <wp14:pctHeight>0</wp14:pctHeight>
            </wp14:sizeRelV>
          </wp:anchor>
        </w:drawing>
      </w:r>
      <w:r w:rsidR="00F16F43" w:rsidRPr="006539C1">
        <w:rPr>
          <w:rFonts w:ascii="Arial" w:hAnsi="Arial" w:cs="Arial"/>
          <w:color w:val="00A9A0"/>
          <w:spacing w:val="12"/>
          <w:sz w:val="32"/>
          <w:szCs w:val="32"/>
        </w:rPr>
        <w:t>Service</w:t>
      </w:r>
      <w:r w:rsidR="006539C1">
        <w:rPr>
          <w:rFonts w:ascii="Arial" w:hAnsi="Arial" w:cs="Arial"/>
          <w:color w:val="00A9A0"/>
          <w:spacing w:val="12"/>
          <w:sz w:val="32"/>
          <w:szCs w:val="32"/>
        </w:rPr>
        <w:t xml:space="preserve"> Dogs</w:t>
      </w:r>
      <w:r w:rsidR="0030170B" w:rsidRPr="0030170B">
        <w:rPr>
          <w:noProof/>
        </w:rPr>
        <w:t xml:space="preserve"> </w:t>
      </w:r>
    </w:p>
    <w:p w14:paraId="3590E099" w14:textId="161FA5DE" w:rsidR="00F16F43" w:rsidRPr="006539C1" w:rsidRDefault="00F16F43" w:rsidP="00F16F43">
      <w:pPr>
        <w:ind w:left="1440"/>
        <w:rPr>
          <w:rFonts w:ascii="Arial" w:hAnsi="Arial" w:cs="Arial"/>
          <w:sz w:val="24"/>
          <w:szCs w:val="24"/>
        </w:rPr>
      </w:pPr>
      <w:r w:rsidRPr="006539C1">
        <w:rPr>
          <w:rFonts w:ascii="Arial" w:hAnsi="Arial" w:cs="Arial"/>
          <w:sz w:val="24"/>
          <w:szCs w:val="24"/>
        </w:rPr>
        <w:t>Service dogs don’t require proof of certification or medical documentation to enter public patient care areas. If you are unsure if the animal is a service dog, you may ask the following:</w:t>
      </w:r>
    </w:p>
    <w:p w14:paraId="12052879" w14:textId="5C8330FA" w:rsidR="00F16F43" w:rsidRPr="006539C1" w:rsidRDefault="00F16F43" w:rsidP="00427AD4">
      <w:pPr>
        <w:pStyle w:val="ListParagraph"/>
        <w:widowControl/>
        <w:numPr>
          <w:ilvl w:val="0"/>
          <w:numId w:val="53"/>
        </w:numPr>
        <w:spacing w:after="160" w:line="259" w:lineRule="auto"/>
        <w:ind w:left="1980"/>
        <w:contextualSpacing/>
        <w:rPr>
          <w:rFonts w:ascii="Arial" w:hAnsi="Arial" w:cs="Arial"/>
          <w:sz w:val="24"/>
          <w:szCs w:val="24"/>
        </w:rPr>
      </w:pPr>
      <w:r w:rsidRPr="006539C1">
        <w:rPr>
          <w:rFonts w:ascii="Arial" w:hAnsi="Arial" w:cs="Arial"/>
          <w:sz w:val="24"/>
          <w:szCs w:val="24"/>
        </w:rPr>
        <w:t>Is the dog required because of a disability?</w:t>
      </w:r>
    </w:p>
    <w:p w14:paraId="6AEE6A18" w14:textId="77777777" w:rsidR="00F16F43" w:rsidRPr="006539C1" w:rsidRDefault="00F16F43" w:rsidP="00427AD4">
      <w:pPr>
        <w:pStyle w:val="ListParagraph"/>
        <w:widowControl/>
        <w:numPr>
          <w:ilvl w:val="0"/>
          <w:numId w:val="53"/>
        </w:numPr>
        <w:spacing w:after="160" w:line="259" w:lineRule="auto"/>
        <w:ind w:left="1980"/>
        <w:contextualSpacing/>
        <w:rPr>
          <w:rFonts w:ascii="Arial" w:hAnsi="Arial" w:cs="Arial"/>
          <w:sz w:val="24"/>
          <w:szCs w:val="24"/>
        </w:rPr>
      </w:pPr>
      <w:r w:rsidRPr="006539C1">
        <w:rPr>
          <w:rFonts w:ascii="Arial" w:hAnsi="Arial" w:cs="Arial"/>
          <w:sz w:val="24"/>
          <w:szCs w:val="24"/>
        </w:rPr>
        <w:t>What work or tasks has the dog been trained to perform?</w:t>
      </w:r>
    </w:p>
    <w:p w14:paraId="57690724" w14:textId="77777777" w:rsidR="00F16F43" w:rsidRPr="006539C1" w:rsidRDefault="00F16F43" w:rsidP="00F16F43">
      <w:pPr>
        <w:ind w:left="1440"/>
        <w:rPr>
          <w:rFonts w:ascii="Arial" w:hAnsi="Arial" w:cs="Arial"/>
          <w:sz w:val="24"/>
          <w:szCs w:val="24"/>
        </w:rPr>
      </w:pPr>
      <w:r w:rsidRPr="006539C1">
        <w:rPr>
          <w:rFonts w:ascii="Arial" w:hAnsi="Arial" w:cs="Arial"/>
          <w:sz w:val="24"/>
          <w:szCs w:val="24"/>
        </w:rPr>
        <w:t>No other questions about a person’s disability or the dog are permitted.</w:t>
      </w:r>
    </w:p>
    <w:p w14:paraId="7343C39F" w14:textId="77777777" w:rsidR="00F16F43" w:rsidRPr="006539C1" w:rsidRDefault="00F16F43" w:rsidP="00F16F43">
      <w:pPr>
        <w:ind w:left="1440"/>
        <w:rPr>
          <w:rFonts w:ascii="Arial" w:hAnsi="Arial" w:cs="Arial"/>
          <w:sz w:val="24"/>
          <w:szCs w:val="24"/>
        </w:rPr>
      </w:pPr>
      <w:r w:rsidRPr="006539C1">
        <w:rPr>
          <w:rFonts w:ascii="Arial" w:hAnsi="Arial" w:cs="Arial"/>
          <w:sz w:val="24"/>
          <w:szCs w:val="24"/>
        </w:rPr>
        <w:t>Remember</w:t>
      </w:r>
    </w:p>
    <w:p w14:paraId="09B498E9" w14:textId="525F7631" w:rsidR="00F16F43" w:rsidRPr="006539C1" w:rsidRDefault="00F16F43" w:rsidP="00427AD4">
      <w:pPr>
        <w:pStyle w:val="ListParagraph"/>
        <w:widowControl/>
        <w:numPr>
          <w:ilvl w:val="0"/>
          <w:numId w:val="54"/>
        </w:numPr>
        <w:spacing w:after="160" w:line="259" w:lineRule="auto"/>
        <w:ind w:left="1980"/>
        <w:contextualSpacing/>
        <w:rPr>
          <w:rFonts w:ascii="Arial" w:hAnsi="Arial" w:cs="Arial"/>
          <w:sz w:val="24"/>
          <w:szCs w:val="24"/>
        </w:rPr>
      </w:pPr>
      <w:r w:rsidRPr="006539C1">
        <w:rPr>
          <w:rFonts w:ascii="Arial" w:hAnsi="Arial" w:cs="Arial"/>
          <w:sz w:val="24"/>
          <w:szCs w:val="24"/>
        </w:rPr>
        <w:t>Always ask permission to approach the service dog.</w:t>
      </w:r>
    </w:p>
    <w:p w14:paraId="705AD6B8" w14:textId="2F5DC867" w:rsidR="00F16F43" w:rsidRPr="006539C1" w:rsidRDefault="00F16F43" w:rsidP="00427AD4">
      <w:pPr>
        <w:pStyle w:val="ListParagraph"/>
        <w:widowControl/>
        <w:numPr>
          <w:ilvl w:val="0"/>
          <w:numId w:val="54"/>
        </w:numPr>
        <w:spacing w:after="160" w:line="259" w:lineRule="auto"/>
        <w:ind w:left="1980"/>
        <w:contextualSpacing/>
        <w:rPr>
          <w:rFonts w:ascii="Arial" w:hAnsi="Arial" w:cs="Arial"/>
          <w:sz w:val="24"/>
          <w:szCs w:val="24"/>
        </w:rPr>
      </w:pPr>
      <w:r w:rsidRPr="006539C1">
        <w:rPr>
          <w:rFonts w:ascii="Arial" w:hAnsi="Arial" w:cs="Arial"/>
          <w:sz w:val="24"/>
          <w:szCs w:val="24"/>
        </w:rPr>
        <w:t>Address the person directly.</w:t>
      </w:r>
    </w:p>
    <w:p w14:paraId="67EC33E6" w14:textId="77777777" w:rsidR="00F16F43" w:rsidRPr="006539C1" w:rsidRDefault="00F16F43" w:rsidP="00427AD4">
      <w:pPr>
        <w:pStyle w:val="ListParagraph"/>
        <w:widowControl/>
        <w:numPr>
          <w:ilvl w:val="0"/>
          <w:numId w:val="54"/>
        </w:numPr>
        <w:spacing w:after="160" w:line="259" w:lineRule="auto"/>
        <w:ind w:left="1980"/>
        <w:contextualSpacing/>
        <w:rPr>
          <w:rFonts w:ascii="Arial" w:hAnsi="Arial" w:cs="Arial"/>
          <w:sz w:val="24"/>
          <w:szCs w:val="24"/>
        </w:rPr>
      </w:pPr>
      <w:r w:rsidRPr="006539C1">
        <w:rPr>
          <w:rFonts w:ascii="Arial" w:hAnsi="Arial" w:cs="Arial"/>
          <w:sz w:val="24"/>
          <w:szCs w:val="24"/>
        </w:rPr>
        <w:t>Do not draw unnecessary attention to the person with the service dog.</w:t>
      </w:r>
    </w:p>
    <w:p w14:paraId="6B8FDD7D" w14:textId="77777777" w:rsidR="00F16F43" w:rsidRPr="006539C1" w:rsidRDefault="00F16F43" w:rsidP="00427AD4">
      <w:pPr>
        <w:pStyle w:val="ListParagraph"/>
        <w:widowControl/>
        <w:numPr>
          <w:ilvl w:val="0"/>
          <w:numId w:val="54"/>
        </w:numPr>
        <w:spacing w:after="160" w:line="259" w:lineRule="auto"/>
        <w:ind w:left="1980"/>
        <w:contextualSpacing/>
        <w:rPr>
          <w:rFonts w:ascii="Arial" w:hAnsi="Arial" w:cs="Arial"/>
          <w:sz w:val="24"/>
          <w:szCs w:val="24"/>
        </w:rPr>
      </w:pPr>
      <w:r w:rsidRPr="006539C1">
        <w:rPr>
          <w:rFonts w:ascii="Arial" w:hAnsi="Arial" w:cs="Arial"/>
          <w:sz w:val="24"/>
          <w:szCs w:val="24"/>
        </w:rPr>
        <w:t xml:space="preserve">Ask how to accommodate the dog during the medical appointment or hospital stay. If necessary, ask who is designated to care for the dog during the medical procedure or hospital stay. </w:t>
      </w:r>
    </w:p>
    <w:p w14:paraId="0930E393" w14:textId="77777777" w:rsidR="00F16F43" w:rsidRPr="006539C1" w:rsidRDefault="00F16F43" w:rsidP="00F16F43">
      <w:pPr>
        <w:ind w:left="1440"/>
        <w:rPr>
          <w:rFonts w:ascii="Arial" w:hAnsi="Arial" w:cs="Arial"/>
          <w:sz w:val="24"/>
          <w:szCs w:val="24"/>
        </w:rPr>
      </w:pPr>
      <w:r w:rsidRPr="006539C1">
        <w:rPr>
          <w:rFonts w:ascii="Arial" w:hAnsi="Arial" w:cs="Arial"/>
          <w:sz w:val="24"/>
          <w:szCs w:val="24"/>
        </w:rPr>
        <w:t>In an Emergency</w:t>
      </w:r>
    </w:p>
    <w:p w14:paraId="339725E4" w14:textId="77777777" w:rsidR="00F16F43" w:rsidRPr="006539C1" w:rsidRDefault="00F16F43" w:rsidP="00F16F43">
      <w:pPr>
        <w:ind w:left="1440"/>
        <w:rPr>
          <w:rFonts w:ascii="Arial" w:hAnsi="Arial" w:cs="Arial"/>
          <w:sz w:val="24"/>
          <w:szCs w:val="24"/>
        </w:rPr>
      </w:pPr>
      <w:r w:rsidRPr="006539C1">
        <w:rPr>
          <w:rFonts w:ascii="Arial" w:hAnsi="Arial" w:cs="Arial"/>
          <w:sz w:val="24"/>
          <w:szCs w:val="24"/>
        </w:rPr>
        <w:t>If the patient can communicate, ask who they want to care for their dog to determine how best to care for the patient and service dog.</w:t>
      </w:r>
    </w:p>
    <w:p w14:paraId="48956B1A" w14:textId="77777777" w:rsidR="00F16F43" w:rsidRPr="006539C1" w:rsidRDefault="00F16F43" w:rsidP="00F16F43">
      <w:pPr>
        <w:ind w:left="1440"/>
        <w:rPr>
          <w:rFonts w:ascii="Arial" w:hAnsi="Arial" w:cs="Arial"/>
          <w:sz w:val="24"/>
          <w:szCs w:val="24"/>
        </w:rPr>
      </w:pPr>
      <w:r w:rsidRPr="006539C1">
        <w:rPr>
          <w:rFonts w:ascii="Arial" w:hAnsi="Arial" w:cs="Arial"/>
          <w:sz w:val="24"/>
          <w:szCs w:val="24"/>
        </w:rPr>
        <w:t>If the patient is unable to communicate:</w:t>
      </w:r>
    </w:p>
    <w:p w14:paraId="273AA508" w14:textId="77777777" w:rsidR="00F16F43" w:rsidRPr="006539C1" w:rsidRDefault="00F16F43" w:rsidP="00427AD4">
      <w:pPr>
        <w:pStyle w:val="ListParagraph"/>
        <w:widowControl/>
        <w:numPr>
          <w:ilvl w:val="0"/>
          <w:numId w:val="55"/>
        </w:numPr>
        <w:spacing w:after="160" w:line="259" w:lineRule="auto"/>
        <w:ind w:left="1980"/>
        <w:contextualSpacing/>
        <w:rPr>
          <w:rFonts w:ascii="Arial" w:hAnsi="Arial" w:cs="Arial"/>
          <w:sz w:val="24"/>
          <w:szCs w:val="24"/>
        </w:rPr>
      </w:pPr>
      <w:r w:rsidRPr="006539C1">
        <w:rPr>
          <w:rFonts w:ascii="Arial" w:hAnsi="Arial" w:cs="Arial"/>
          <w:sz w:val="24"/>
          <w:szCs w:val="24"/>
        </w:rPr>
        <w:t xml:space="preserve">Look for identifying information on the dog’s harness or collar to determine if the dog came from a school or training program. Contact the school or training program. </w:t>
      </w:r>
    </w:p>
    <w:p w14:paraId="0FD9DC8E" w14:textId="77777777" w:rsidR="00F16F43" w:rsidRPr="006539C1" w:rsidRDefault="00F16F43" w:rsidP="00427AD4">
      <w:pPr>
        <w:pStyle w:val="ListParagraph"/>
        <w:widowControl/>
        <w:numPr>
          <w:ilvl w:val="0"/>
          <w:numId w:val="55"/>
        </w:numPr>
        <w:spacing w:after="160" w:line="259" w:lineRule="auto"/>
        <w:ind w:left="1980"/>
        <w:contextualSpacing/>
        <w:rPr>
          <w:rFonts w:ascii="Arial" w:hAnsi="Arial" w:cs="Arial"/>
          <w:sz w:val="24"/>
          <w:szCs w:val="24"/>
        </w:rPr>
      </w:pPr>
      <w:r w:rsidRPr="006539C1">
        <w:rPr>
          <w:rFonts w:ascii="Arial" w:hAnsi="Arial" w:cs="Arial"/>
          <w:sz w:val="24"/>
          <w:szCs w:val="24"/>
        </w:rPr>
        <w:t>If no information is available, contact family members or friends.</w:t>
      </w:r>
    </w:p>
    <w:p w14:paraId="33EEF35A" w14:textId="77777777" w:rsidR="00F16F43" w:rsidRPr="006539C1" w:rsidRDefault="00F16F43" w:rsidP="00427AD4">
      <w:pPr>
        <w:pStyle w:val="ListParagraph"/>
        <w:widowControl/>
        <w:numPr>
          <w:ilvl w:val="0"/>
          <w:numId w:val="55"/>
        </w:numPr>
        <w:spacing w:after="160" w:line="259" w:lineRule="auto"/>
        <w:ind w:left="1980"/>
        <w:contextualSpacing/>
        <w:rPr>
          <w:rFonts w:ascii="Arial" w:hAnsi="Arial" w:cs="Arial"/>
          <w:sz w:val="24"/>
          <w:szCs w:val="24"/>
        </w:rPr>
      </w:pPr>
      <w:r w:rsidRPr="006539C1">
        <w:rPr>
          <w:rFonts w:ascii="Arial" w:hAnsi="Arial" w:cs="Arial"/>
          <w:sz w:val="24"/>
          <w:szCs w:val="24"/>
        </w:rPr>
        <w:t xml:space="preserve">Contact animal control after all options are exhausted. </w:t>
      </w:r>
    </w:p>
    <w:p w14:paraId="70FA8D46" w14:textId="77777777" w:rsidR="0025616F" w:rsidRPr="006539C1" w:rsidRDefault="00F16F43" w:rsidP="00F16F43">
      <w:pPr>
        <w:pStyle w:val="Default"/>
        <w:spacing w:line="276" w:lineRule="auto"/>
        <w:ind w:left="1440" w:right="1540"/>
        <w:rPr>
          <w:color w:val="auto"/>
        </w:rPr>
      </w:pPr>
      <w:r w:rsidRPr="006539C1">
        <w:t>Please contact Tim Hern, ADA Coordinator at 415-561-1304 with any questions or concerns.</w:t>
      </w:r>
    </w:p>
    <w:p w14:paraId="570A9E81" w14:textId="77777777" w:rsidR="004A61D8" w:rsidRPr="006C2555" w:rsidRDefault="004A61D8">
      <w:pPr>
        <w:rPr>
          <w:rFonts w:ascii="Arial" w:eastAsia="Calibri" w:hAnsi="Arial" w:cs="Arial"/>
          <w:sz w:val="24"/>
          <w:szCs w:val="24"/>
        </w:rPr>
        <w:sectPr w:rsidR="004A61D8" w:rsidRPr="006C2555" w:rsidSect="001C0C92">
          <w:pgSz w:w="12240" w:h="15840"/>
          <w:pgMar w:top="1440" w:right="0" w:bottom="1580" w:left="990" w:header="0" w:footer="720" w:gutter="0"/>
          <w:cols w:space="720"/>
          <w:docGrid w:linePitch="299"/>
        </w:sectPr>
      </w:pPr>
    </w:p>
    <w:p w14:paraId="4D6FA03E" w14:textId="77777777" w:rsidR="004A61D8" w:rsidRPr="006C2555" w:rsidRDefault="00C16F92">
      <w:pPr>
        <w:rPr>
          <w:rFonts w:ascii="Arial" w:eastAsia="Calibri" w:hAnsi="Arial" w:cs="Arial"/>
          <w:i/>
          <w:sz w:val="20"/>
          <w:szCs w:val="20"/>
        </w:rPr>
      </w:pPr>
      <w:r w:rsidRPr="006C2555">
        <w:rPr>
          <w:rFonts w:ascii="Arial" w:hAnsi="Arial" w:cs="Arial"/>
          <w:noProof/>
        </w:rPr>
        <mc:AlternateContent>
          <mc:Choice Requires="wpg">
            <w:drawing>
              <wp:anchor distT="0" distB="0" distL="114300" distR="114300" simplePos="0" relativeHeight="251641856" behindDoc="0" locked="0" layoutInCell="1" allowOverlap="1" wp14:anchorId="3D3A3998" wp14:editId="7DC05262">
                <wp:simplePos x="0" y="0"/>
                <wp:positionH relativeFrom="page">
                  <wp:posOffset>3980815</wp:posOffset>
                </wp:positionH>
                <wp:positionV relativeFrom="page">
                  <wp:posOffset>469956</wp:posOffset>
                </wp:positionV>
                <wp:extent cx="1270" cy="9532620"/>
                <wp:effectExtent l="0" t="0" r="36830" b="11430"/>
                <wp:wrapNone/>
                <wp:docPr id="265"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9532620"/>
                          <a:chOff x="6269" y="828"/>
                          <a:chExt cx="2" cy="15012"/>
                        </a:xfrm>
                      </wpg:grpSpPr>
                      <wps:wsp>
                        <wps:cNvPr id="266" name="Freeform 78"/>
                        <wps:cNvSpPr>
                          <a:spLocks/>
                        </wps:cNvSpPr>
                        <wps:spPr bwMode="auto">
                          <a:xfrm>
                            <a:off x="6269" y="828"/>
                            <a:ext cx="2" cy="15012"/>
                          </a:xfrm>
                          <a:custGeom>
                            <a:avLst/>
                            <a:gdLst>
                              <a:gd name="T0" fmla="+- 0 828 828"/>
                              <a:gd name="T1" fmla="*/ 828 h 15012"/>
                              <a:gd name="T2" fmla="+- 0 15840 828"/>
                              <a:gd name="T3" fmla="*/ 15840 h 15012"/>
                            </a:gdLst>
                            <a:ahLst/>
                            <a:cxnLst>
                              <a:cxn ang="0">
                                <a:pos x="0" y="T1"/>
                              </a:cxn>
                              <a:cxn ang="0">
                                <a:pos x="0" y="T3"/>
                              </a:cxn>
                            </a:cxnLst>
                            <a:rect l="0" t="0" r="r" b="b"/>
                            <a:pathLst>
                              <a:path h="15012">
                                <a:moveTo>
                                  <a:pt x="0" y="0"/>
                                </a:moveTo>
                                <a:lnTo>
                                  <a:pt x="0" y="15012"/>
                                </a:lnTo>
                              </a:path>
                            </a:pathLst>
                          </a:custGeom>
                          <a:noFill/>
                          <a:ln w="19558">
                            <a:solidFill>
                              <a:srgbClr val="00A9A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3FB4EB07" id="Group 77" o:spid="_x0000_s1026" style="position:absolute;margin-left:313.45pt;margin-top:37pt;width:.1pt;height:750.6pt;z-index:251641856;mso-position-horizontal-relative:page;mso-position-vertical-relative:page" coordorigin="6269,828" coordsize="2,15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">
                <v:shape id="Freeform 78" o:spid="_x0000_s1027" style="position:absolute;left:6269;top:828;width:2;height:15012;visibility:visible;mso-wrap-style:square;v-text-anchor:top" coordsize="2,15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kFP8UA&#10;AADcAAAADwAAAGRycy9kb3ducmV2LnhtbESPQWvCQBSE70L/w/IKvYjZqBBKdBWRCkJPjaX1+Mw+&#10;k2D2bZrdmPTfu4LgcZiZb5jlejC1uFLrKssKplEMgji3uuJCwfdhN3kH4TyyxtoyKfgnB+vVy2iJ&#10;qbY9f9E184UIEHYpKii9b1IpXV6SQRfZhjh4Z9sa9EG2hdQt9gFuajmL40QarDgslNjQtqT8knVG&#10;weff8dxnp+5j3klT/IynnJntr1Jvr8NmAcLT4J/hR3uvFcySBO5nwhG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yQU/xQAAANwAAAAPAAAAAAAAAAAAAAAAAJgCAABkcnMv&#10;ZG93bnJldi54bWxQSwUGAAAAAAQABAD1AAAAigMAAAAA&#10;" path="m,l,15012e" filled="f" strokecolor="#00a9a0" strokeweight="1.54pt">
                  <v:path arrowok="t" o:connecttype="custom" o:connectlocs="0,828;0,15840" o:connectangles="0,0"/>
                </v:shape>
                <w10:wrap anchorx="page" anchory="page"/>
              </v:group>
            </w:pict>
          </mc:Fallback>
        </mc:AlternateContent>
      </w:r>
    </w:p>
    <w:p w14:paraId="4E633B25" w14:textId="77777777" w:rsidR="004A61D8" w:rsidRPr="006C2555" w:rsidRDefault="004A61D8">
      <w:pPr>
        <w:rPr>
          <w:rFonts w:ascii="Arial" w:eastAsia="Calibri" w:hAnsi="Arial" w:cs="Arial"/>
          <w:i/>
          <w:sz w:val="20"/>
          <w:szCs w:val="20"/>
        </w:rPr>
      </w:pPr>
    </w:p>
    <w:p w14:paraId="4FE0E55D" w14:textId="77777777" w:rsidR="004A61D8" w:rsidRPr="006C2555" w:rsidRDefault="004A61D8">
      <w:pPr>
        <w:rPr>
          <w:rFonts w:ascii="Arial" w:eastAsia="Calibri" w:hAnsi="Arial" w:cs="Arial"/>
          <w:i/>
          <w:sz w:val="20"/>
          <w:szCs w:val="20"/>
        </w:rPr>
      </w:pPr>
    </w:p>
    <w:p w14:paraId="01CC0259" w14:textId="77777777" w:rsidR="004A61D8" w:rsidRPr="006C2555" w:rsidRDefault="004A61D8">
      <w:pPr>
        <w:rPr>
          <w:rFonts w:ascii="Arial" w:eastAsia="Calibri" w:hAnsi="Arial" w:cs="Arial"/>
          <w:i/>
          <w:sz w:val="20"/>
          <w:szCs w:val="20"/>
        </w:rPr>
      </w:pPr>
    </w:p>
    <w:p w14:paraId="0A82B07B" w14:textId="77777777" w:rsidR="004A61D8" w:rsidRPr="006C2555" w:rsidRDefault="004A61D8">
      <w:pPr>
        <w:rPr>
          <w:rFonts w:ascii="Arial" w:eastAsia="Calibri" w:hAnsi="Arial" w:cs="Arial"/>
          <w:i/>
          <w:sz w:val="20"/>
          <w:szCs w:val="20"/>
        </w:rPr>
      </w:pPr>
    </w:p>
    <w:p w14:paraId="52B90F3D" w14:textId="77777777" w:rsidR="004A61D8" w:rsidRPr="006C2555" w:rsidRDefault="004A61D8">
      <w:pPr>
        <w:spacing w:before="5"/>
        <w:rPr>
          <w:rFonts w:ascii="Arial" w:eastAsia="Calibri" w:hAnsi="Arial" w:cs="Arial"/>
          <w:i/>
          <w:sz w:val="13"/>
          <w:szCs w:val="13"/>
        </w:rPr>
      </w:pPr>
    </w:p>
    <w:p w14:paraId="208A7C9B" w14:textId="77777777" w:rsidR="004A61D8" w:rsidRPr="006C2555" w:rsidRDefault="007321E5">
      <w:pPr>
        <w:spacing w:line="200" w:lineRule="atLeast"/>
        <w:ind w:left="100"/>
        <w:rPr>
          <w:rFonts w:ascii="Arial" w:eastAsia="Calibri" w:hAnsi="Arial" w:cs="Arial"/>
          <w:sz w:val="20"/>
          <w:szCs w:val="20"/>
        </w:rPr>
      </w:pPr>
      <w:r w:rsidRPr="006C2555">
        <w:rPr>
          <w:rFonts w:ascii="Arial" w:eastAsia="Calibri" w:hAnsi="Arial" w:cs="Arial"/>
          <w:noProof/>
          <w:sz w:val="20"/>
          <w:szCs w:val="20"/>
        </w:rPr>
        <w:drawing>
          <wp:inline distT="0" distB="0" distL="0" distR="0" wp14:anchorId="56257575" wp14:editId="7617ED15">
            <wp:extent cx="3063306" cy="6839711"/>
            <wp:effectExtent l="0" t="0" r="0" b="0"/>
            <wp:docPr id="33"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1.jpeg"/>
                    <pic:cNvPicPr/>
                  </pic:nvPicPr>
                  <pic:blipFill>
                    <a:blip r:embed="rId70" cstate="print"/>
                    <a:stretch>
                      <a:fillRect/>
                    </a:stretch>
                  </pic:blipFill>
                  <pic:spPr>
                    <a:xfrm>
                      <a:off x="0" y="0"/>
                      <a:ext cx="3063306" cy="6839711"/>
                    </a:xfrm>
                    <a:prstGeom prst="rect">
                      <a:avLst/>
                    </a:prstGeom>
                  </pic:spPr>
                </pic:pic>
              </a:graphicData>
            </a:graphic>
          </wp:inline>
        </w:drawing>
      </w:r>
    </w:p>
    <w:p w14:paraId="1DCC81BE" w14:textId="77777777" w:rsidR="004A61D8" w:rsidRPr="006C2555" w:rsidRDefault="007321E5">
      <w:pPr>
        <w:rPr>
          <w:rFonts w:ascii="Arial" w:eastAsia="Calibri" w:hAnsi="Arial" w:cs="Arial"/>
          <w:sz w:val="56"/>
          <w:szCs w:val="56"/>
        </w:rPr>
      </w:pPr>
      <w:r w:rsidRPr="006C2555">
        <w:rPr>
          <w:rFonts w:ascii="Arial" w:hAnsi="Arial" w:cs="Arial"/>
        </w:rPr>
        <w:br w:type="column"/>
      </w:r>
    </w:p>
    <w:p w14:paraId="499A0E4B" w14:textId="77777777" w:rsidR="004A61D8" w:rsidRPr="006C2555" w:rsidRDefault="004A61D8">
      <w:pPr>
        <w:rPr>
          <w:rFonts w:ascii="Arial" w:eastAsia="Calibri" w:hAnsi="Arial" w:cs="Arial"/>
          <w:sz w:val="56"/>
          <w:szCs w:val="56"/>
        </w:rPr>
      </w:pPr>
    </w:p>
    <w:p w14:paraId="36233CE5" w14:textId="77777777" w:rsidR="004A61D8" w:rsidRPr="006C2555" w:rsidRDefault="004A61D8">
      <w:pPr>
        <w:rPr>
          <w:rFonts w:ascii="Arial" w:eastAsia="Calibri" w:hAnsi="Arial" w:cs="Arial"/>
          <w:sz w:val="56"/>
          <w:szCs w:val="56"/>
        </w:rPr>
      </w:pPr>
    </w:p>
    <w:p w14:paraId="00E3FB61" w14:textId="77777777" w:rsidR="004A61D8" w:rsidRPr="006C2555" w:rsidRDefault="004A61D8">
      <w:pPr>
        <w:rPr>
          <w:rFonts w:ascii="Arial" w:eastAsia="Calibri" w:hAnsi="Arial" w:cs="Arial"/>
          <w:sz w:val="56"/>
          <w:szCs w:val="56"/>
        </w:rPr>
      </w:pPr>
    </w:p>
    <w:p w14:paraId="452F7814" w14:textId="77777777" w:rsidR="004A61D8" w:rsidRPr="006C2555" w:rsidRDefault="004A61D8">
      <w:pPr>
        <w:rPr>
          <w:rFonts w:ascii="Arial" w:eastAsia="Calibri" w:hAnsi="Arial" w:cs="Arial"/>
          <w:sz w:val="56"/>
          <w:szCs w:val="56"/>
        </w:rPr>
      </w:pPr>
    </w:p>
    <w:p w14:paraId="491E67D1" w14:textId="77777777" w:rsidR="004A61D8" w:rsidRPr="006C2555" w:rsidRDefault="004A61D8">
      <w:pPr>
        <w:rPr>
          <w:rFonts w:ascii="Arial" w:eastAsia="Calibri" w:hAnsi="Arial" w:cs="Arial"/>
          <w:sz w:val="56"/>
          <w:szCs w:val="56"/>
        </w:rPr>
      </w:pPr>
    </w:p>
    <w:p w14:paraId="2E8185FB" w14:textId="77777777" w:rsidR="004A61D8" w:rsidRPr="006C2555" w:rsidRDefault="004A61D8">
      <w:pPr>
        <w:rPr>
          <w:rFonts w:ascii="Arial" w:eastAsia="Calibri" w:hAnsi="Arial" w:cs="Arial"/>
          <w:sz w:val="56"/>
          <w:szCs w:val="56"/>
        </w:rPr>
      </w:pPr>
    </w:p>
    <w:p w14:paraId="39FDCBD8" w14:textId="77777777" w:rsidR="004A61D8" w:rsidRPr="006C2555" w:rsidRDefault="004A61D8">
      <w:pPr>
        <w:rPr>
          <w:rFonts w:ascii="Arial" w:eastAsia="Calibri" w:hAnsi="Arial" w:cs="Arial"/>
          <w:sz w:val="56"/>
          <w:szCs w:val="56"/>
        </w:rPr>
      </w:pPr>
    </w:p>
    <w:p w14:paraId="5881F941" w14:textId="77777777" w:rsidR="004A61D8" w:rsidRPr="006C2555" w:rsidRDefault="004A61D8">
      <w:pPr>
        <w:rPr>
          <w:rFonts w:ascii="Arial" w:eastAsia="Calibri" w:hAnsi="Arial" w:cs="Arial"/>
          <w:sz w:val="56"/>
          <w:szCs w:val="56"/>
        </w:rPr>
      </w:pPr>
    </w:p>
    <w:p w14:paraId="0D442003" w14:textId="77777777" w:rsidR="004A61D8" w:rsidRPr="006C2555" w:rsidRDefault="004A61D8">
      <w:pPr>
        <w:spacing w:before="8"/>
        <w:rPr>
          <w:rFonts w:ascii="Arial" w:eastAsia="Calibri" w:hAnsi="Arial" w:cs="Arial"/>
          <w:sz w:val="66"/>
          <w:szCs w:val="66"/>
        </w:rPr>
      </w:pPr>
    </w:p>
    <w:p w14:paraId="098CCE10" w14:textId="77777777" w:rsidR="004A61D8" w:rsidRPr="00756DCC" w:rsidRDefault="007321E5" w:rsidP="00756DCC">
      <w:pPr>
        <w:ind w:left="-270"/>
        <w:rPr>
          <w:rFonts w:ascii="Arial" w:eastAsia="Calibri Light" w:hAnsi="Arial" w:cs="Arial"/>
          <w:color w:val="00A9A0"/>
          <w:sz w:val="56"/>
          <w:szCs w:val="56"/>
        </w:rPr>
      </w:pPr>
      <w:r w:rsidRPr="00756DCC">
        <w:rPr>
          <w:rFonts w:ascii="Arial" w:hAnsi="Arial" w:cs="Arial"/>
          <w:color w:val="00A9A0"/>
          <w:spacing w:val="-12"/>
          <w:sz w:val="56"/>
        </w:rPr>
        <w:t>Amenities</w:t>
      </w:r>
    </w:p>
    <w:p w14:paraId="79C9ED69" w14:textId="77777777" w:rsidR="004A61D8" w:rsidRPr="006C2555" w:rsidRDefault="004A61D8">
      <w:pPr>
        <w:rPr>
          <w:rFonts w:ascii="Arial" w:eastAsia="Calibri Light" w:hAnsi="Arial" w:cs="Arial"/>
          <w:sz w:val="56"/>
          <w:szCs w:val="56"/>
        </w:rPr>
        <w:sectPr w:rsidR="004A61D8" w:rsidRPr="006C2555" w:rsidSect="001167F4">
          <w:headerReference w:type="even" r:id="rId71"/>
          <w:headerReference w:type="default" r:id="rId72"/>
          <w:footerReference w:type="default" r:id="rId73"/>
          <w:headerReference w:type="first" r:id="rId74"/>
          <w:pgSz w:w="12240" w:h="15840"/>
          <w:pgMar w:top="740" w:right="620" w:bottom="0" w:left="980" w:header="0" w:footer="720" w:gutter="0"/>
          <w:cols w:num="2" w:space="360" w:equalWidth="0">
            <w:col w:w="4929" w:space="3339"/>
            <w:col w:w="2372"/>
          </w:cols>
          <w:docGrid w:linePitch="299"/>
        </w:sectPr>
      </w:pPr>
    </w:p>
    <w:p w14:paraId="18757EA4" w14:textId="77777777" w:rsidR="004A61D8" w:rsidRPr="00E91619" w:rsidRDefault="00CD3B7D">
      <w:pPr>
        <w:spacing w:before="3"/>
        <w:ind w:left="1540"/>
        <w:rPr>
          <w:rFonts w:ascii="Arial" w:eastAsia="Calibri" w:hAnsi="Arial" w:cs="Arial"/>
          <w:color w:val="00A9A0"/>
          <w:sz w:val="32"/>
          <w:szCs w:val="32"/>
        </w:rPr>
      </w:pPr>
      <w:bookmarkStart w:id="108" w:name="TAB_3_-_Amenities"/>
      <w:bookmarkStart w:id="109" w:name="_bookmark32"/>
      <w:bookmarkEnd w:id="108"/>
      <w:bookmarkEnd w:id="109"/>
      <w:r w:rsidRPr="00E91619">
        <w:rPr>
          <w:rFonts w:ascii="Arial" w:hAnsi="Arial" w:cs="Arial"/>
          <w:color w:val="00A9A0"/>
          <w:spacing w:val="12"/>
          <w:sz w:val="32"/>
          <w:szCs w:val="32"/>
        </w:rPr>
        <w:t>Information</w:t>
      </w:r>
      <w:r w:rsidR="007321E5" w:rsidRPr="00E91619">
        <w:rPr>
          <w:rFonts w:ascii="Arial" w:hAnsi="Arial" w:cs="Arial"/>
          <w:color w:val="00A9A0"/>
          <w:spacing w:val="17"/>
          <w:sz w:val="32"/>
          <w:szCs w:val="32"/>
        </w:rPr>
        <w:t xml:space="preserve"> </w:t>
      </w:r>
      <w:r w:rsidR="007321E5" w:rsidRPr="00E91619">
        <w:rPr>
          <w:rFonts w:ascii="Arial" w:hAnsi="Arial" w:cs="Arial"/>
          <w:color w:val="00A9A0"/>
          <w:spacing w:val="14"/>
          <w:sz w:val="32"/>
          <w:szCs w:val="32"/>
        </w:rPr>
        <w:t>Desk</w:t>
      </w:r>
    </w:p>
    <w:p w14:paraId="6E881BAA" w14:textId="77777777" w:rsidR="004A61D8" w:rsidRPr="006C2555" w:rsidRDefault="004A61D8">
      <w:pPr>
        <w:spacing w:before="3"/>
        <w:rPr>
          <w:rFonts w:ascii="Arial" w:eastAsia="Calibri" w:hAnsi="Arial" w:cs="Arial"/>
          <w:sz w:val="19"/>
          <w:szCs w:val="19"/>
        </w:rPr>
      </w:pPr>
    </w:p>
    <w:p w14:paraId="769A2A89" w14:textId="77777777" w:rsidR="004A61D8" w:rsidRPr="006C2555" w:rsidRDefault="007321E5">
      <w:pPr>
        <w:spacing w:line="200" w:lineRule="atLeast"/>
        <w:ind w:left="1547"/>
        <w:rPr>
          <w:rFonts w:ascii="Arial" w:eastAsia="Calibri" w:hAnsi="Arial" w:cs="Arial"/>
          <w:sz w:val="20"/>
          <w:szCs w:val="20"/>
        </w:rPr>
      </w:pPr>
      <w:r w:rsidRPr="006C2555">
        <w:rPr>
          <w:rFonts w:ascii="Arial" w:eastAsia="Calibri" w:hAnsi="Arial" w:cs="Arial"/>
          <w:noProof/>
          <w:sz w:val="20"/>
          <w:szCs w:val="20"/>
        </w:rPr>
        <w:drawing>
          <wp:inline distT="0" distB="0" distL="0" distR="0" wp14:anchorId="0EEF27D5" wp14:editId="07D7CAC2">
            <wp:extent cx="2957356" cy="5983890"/>
            <wp:effectExtent l="0" t="0" r="0" b="0"/>
            <wp:docPr id="35"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2.jpeg"/>
                    <pic:cNvPicPr/>
                  </pic:nvPicPr>
                  <pic:blipFill>
                    <a:blip r:embed="rId75" cstate="print"/>
                    <a:stretch>
                      <a:fillRect/>
                    </a:stretch>
                  </pic:blipFill>
                  <pic:spPr>
                    <a:xfrm>
                      <a:off x="0" y="0"/>
                      <a:ext cx="2957356" cy="5983890"/>
                    </a:xfrm>
                    <a:prstGeom prst="rect">
                      <a:avLst/>
                    </a:prstGeom>
                  </pic:spPr>
                </pic:pic>
              </a:graphicData>
            </a:graphic>
          </wp:inline>
        </w:drawing>
      </w:r>
    </w:p>
    <w:p w14:paraId="135ECBA0" w14:textId="77777777" w:rsidR="004A61D8" w:rsidRPr="006C2555" w:rsidRDefault="007321E5">
      <w:pPr>
        <w:spacing w:before="214"/>
        <w:ind w:left="1547"/>
        <w:rPr>
          <w:rFonts w:ascii="Arial" w:eastAsia="Calibri" w:hAnsi="Arial" w:cs="Arial"/>
          <w:sz w:val="18"/>
          <w:szCs w:val="18"/>
        </w:rPr>
      </w:pPr>
      <w:r w:rsidRPr="006C2555">
        <w:rPr>
          <w:rFonts w:ascii="Arial" w:hAnsi="Arial" w:cs="Arial"/>
          <w:i/>
          <w:color w:val="637052"/>
          <w:spacing w:val="-1"/>
          <w:sz w:val="18"/>
        </w:rPr>
        <w:t>Figure</w:t>
      </w:r>
      <w:r w:rsidRPr="006C2555">
        <w:rPr>
          <w:rFonts w:ascii="Arial" w:hAnsi="Arial" w:cs="Arial"/>
          <w:i/>
          <w:color w:val="637052"/>
          <w:spacing w:val="-2"/>
          <w:sz w:val="18"/>
        </w:rPr>
        <w:t xml:space="preserve"> </w:t>
      </w:r>
      <w:r w:rsidRPr="006C2555">
        <w:rPr>
          <w:rFonts w:ascii="Arial" w:hAnsi="Arial" w:cs="Arial"/>
          <w:i/>
          <w:color w:val="637052"/>
          <w:spacing w:val="-1"/>
          <w:sz w:val="18"/>
        </w:rPr>
        <w:t>1:</w:t>
      </w:r>
      <w:r w:rsidRPr="006C2555">
        <w:rPr>
          <w:rFonts w:ascii="Arial" w:hAnsi="Arial" w:cs="Arial"/>
          <w:i/>
          <w:color w:val="637052"/>
          <w:spacing w:val="37"/>
          <w:sz w:val="18"/>
        </w:rPr>
        <w:t xml:space="preserve"> </w:t>
      </w:r>
      <w:r w:rsidRPr="006C2555">
        <w:rPr>
          <w:rFonts w:ascii="Arial" w:hAnsi="Arial" w:cs="Arial"/>
          <w:i/>
          <w:color w:val="637052"/>
          <w:spacing w:val="-1"/>
          <w:sz w:val="18"/>
        </w:rPr>
        <w:t>Welcome</w:t>
      </w:r>
      <w:r w:rsidRPr="006C2555">
        <w:rPr>
          <w:rFonts w:ascii="Arial" w:hAnsi="Arial" w:cs="Arial"/>
          <w:i/>
          <w:color w:val="637052"/>
          <w:spacing w:val="-2"/>
          <w:sz w:val="18"/>
        </w:rPr>
        <w:t xml:space="preserve"> </w:t>
      </w:r>
      <w:r w:rsidRPr="006C2555">
        <w:rPr>
          <w:rFonts w:ascii="Arial" w:hAnsi="Arial" w:cs="Arial"/>
          <w:i/>
          <w:color w:val="637052"/>
          <w:spacing w:val="-1"/>
          <w:sz w:val="18"/>
        </w:rPr>
        <w:t>Desk</w:t>
      </w:r>
    </w:p>
    <w:p w14:paraId="36B6645C" w14:textId="77777777" w:rsidR="004A61D8" w:rsidRPr="006C2555" w:rsidRDefault="007321E5">
      <w:pPr>
        <w:rPr>
          <w:rFonts w:ascii="Arial" w:eastAsia="Calibri" w:hAnsi="Arial" w:cs="Arial"/>
          <w:i/>
          <w:sz w:val="24"/>
          <w:szCs w:val="24"/>
        </w:rPr>
      </w:pPr>
      <w:r w:rsidRPr="006C2555">
        <w:rPr>
          <w:rFonts w:ascii="Arial" w:hAnsi="Arial" w:cs="Arial"/>
        </w:rPr>
        <w:br w:type="column"/>
      </w:r>
    </w:p>
    <w:p w14:paraId="0E34EFD9" w14:textId="77777777" w:rsidR="004A61D8" w:rsidRPr="006C2555" w:rsidRDefault="004A61D8">
      <w:pPr>
        <w:rPr>
          <w:rFonts w:ascii="Arial" w:eastAsia="Calibri" w:hAnsi="Arial" w:cs="Arial"/>
          <w:i/>
          <w:sz w:val="24"/>
          <w:szCs w:val="24"/>
        </w:rPr>
      </w:pPr>
    </w:p>
    <w:p w14:paraId="281863D6" w14:textId="77777777" w:rsidR="004A61D8" w:rsidRDefault="00435846" w:rsidP="0051678F">
      <w:pPr>
        <w:pStyle w:val="BodyText"/>
        <w:spacing w:before="177" w:line="275" w:lineRule="auto"/>
        <w:ind w:left="139" w:right="1904" w:firstLine="0"/>
        <w:rPr>
          <w:rFonts w:ascii="Arial" w:hAnsi="Arial" w:cs="Arial"/>
          <w:spacing w:val="-1"/>
        </w:rPr>
      </w:pPr>
      <w:r w:rsidRPr="006C2555">
        <w:rPr>
          <w:rFonts w:ascii="Arial" w:hAnsi="Arial" w:cs="Arial"/>
        </w:rPr>
        <w:t xml:space="preserve">The Mission Bernal Campus </w:t>
      </w:r>
      <w:r w:rsidR="00D2672E" w:rsidRPr="006C2555">
        <w:rPr>
          <w:rFonts w:ascii="Arial" w:hAnsi="Arial" w:cs="Arial"/>
        </w:rPr>
        <w:t>Information Desk is located on the second floor off the Plaza Entra</w:t>
      </w:r>
      <w:r w:rsidR="0055433F" w:rsidRPr="006C2555">
        <w:rPr>
          <w:rFonts w:ascii="Arial" w:hAnsi="Arial" w:cs="Arial"/>
        </w:rPr>
        <w:t>nce</w:t>
      </w:r>
      <w:r w:rsidR="00E237C8" w:rsidRPr="006C2555">
        <w:rPr>
          <w:rFonts w:ascii="Arial" w:hAnsi="Arial" w:cs="Arial"/>
        </w:rPr>
        <w:t>.</w:t>
      </w:r>
      <w:r w:rsidR="0051678F" w:rsidRPr="006C2555">
        <w:rPr>
          <w:rFonts w:ascii="Arial" w:hAnsi="Arial" w:cs="Arial"/>
        </w:rPr>
        <w:t xml:space="preserve"> The Information Desk staff </w:t>
      </w:r>
      <w:r w:rsidR="007321E5" w:rsidRPr="006C2555">
        <w:rPr>
          <w:rFonts w:ascii="Arial" w:hAnsi="Arial" w:cs="Arial"/>
          <w:spacing w:val="-1"/>
        </w:rPr>
        <w:t>provide</w:t>
      </w:r>
      <w:r w:rsidR="003E2961" w:rsidRPr="006C2555">
        <w:rPr>
          <w:rFonts w:ascii="Arial" w:hAnsi="Arial" w:cs="Arial"/>
          <w:spacing w:val="-1"/>
        </w:rPr>
        <w:t>s</w:t>
      </w:r>
      <w:r w:rsidR="007321E5" w:rsidRPr="006C2555">
        <w:rPr>
          <w:rFonts w:ascii="Arial" w:hAnsi="Arial" w:cs="Arial"/>
          <w:spacing w:val="-3"/>
        </w:rPr>
        <w:t xml:space="preserve"> </w:t>
      </w:r>
      <w:r w:rsidR="007321E5" w:rsidRPr="006C2555">
        <w:rPr>
          <w:rFonts w:ascii="Arial" w:hAnsi="Arial" w:cs="Arial"/>
          <w:spacing w:val="-1"/>
        </w:rPr>
        <w:t>the</w:t>
      </w:r>
      <w:r w:rsidR="007321E5" w:rsidRPr="006C2555">
        <w:rPr>
          <w:rFonts w:ascii="Arial" w:hAnsi="Arial" w:cs="Arial"/>
          <w:spacing w:val="-5"/>
        </w:rPr>
        <w:t xml:space="preserve"> </w:t>
      </w:r>
      <w:r w:rsidR="007321E5" w:rsidRPr="006C2555">
        <w:rPr>
          <w:rFonts w:ascii="Arial" w:hAnsi="Arial" w:cs="Arial"/>
          <w:spacing w:val="-1"/>
        </w:rPr>
        <w:t>following</w:t>
      </w:r>
      <w:r w:rsidR="007321E5" w:rsidRPr="006C2555">
        <w:rPr>
          <w:rFonts w:ascii="Arial" w:hAnsi="Arial" w:cs="Arial"/>
          <w:spacing w:val="29"/>
          <w:w w:val="99"/>
        </w:rPr>
        <w:t xml:space="preserve"> </w:t>
      </w:r>
      <w:r w:rsidR="007321E5" w:rsidRPr="006C2555">
        <w:rPr>
          <w:rFonts w:ascii="Arial" w:hAnsi="Arial" w:cs="Arial"/>
          <w:spacing w:val="-1"/>
        </w:rPr>
        <w:t>services:</w:t>
      </w:r>
    </w:p>
    <w:p w14:paraId="591D7929" w14:textId="77777777" w:rsidR="00991073" w:rsidRPr="006C2555" w:rsidRDefault="00991073" w:rsidP="0051678F">
      <w:pPr>
        <w:pStyle w:val="BodyText"/>
        <w:spacing w:before="177" w:line="275" w:lineRule="auto"/>
        <w:ind w:left="139" w:right="1904" w:firstLine="0"/>
        <w:rPr>
          <w:rFonts w:ascii="Arial" w:hAnsi="Arial" w:cs="Arial"/>
        </w:rPr>
      </w:pPr>
    </w:p>
    <w:p w14:paraId="58AE4E7F" w14:textId="77777777" w:rsidR="004A61D8" w:rsidRPr="006C2555" w:rsidRDefault="00530777" w:rsidP="00427AD4">
      <w:pPr>
        <w:pStyle w:val="BodyText"/>
        <w:numPr>
          <w:ilvl w:val="0"/>
          <w:numId w:val="41"/>
        </w:numPr>
        <w:tabs>
          <w:tab w:val="left" w:pos="723"/>
        </w:tabs>
        <w:spacing w:line="304" w:lineRule="exact"/>
        <w:ind w:right="991"/>
        <w:rPr>
          <w:rFonts w:ascii="Arial" w:hAnsi="Arial" w:cs="Arial"/>
        </w:rPr>
      </w:pPr>
      <w:r w:rsidRPr="006C2555">
        <w:rPr>
          <w:rFonts w:ascii="Arial" w:hAnsi="Arial" w:cs="Arial"/>
        </w:rPr>
        <w:t>General information</w:t>
      </w:r>
    </w:p>
    <w:p w14:paraId="320643AA" w14:textId="77777777" w:rsidR="0066242A" w:rsidRPr="006C2555" w:rsidRDefault="007321E5" w:rsidP="00427AD4">
      <w:pPr>
        <w:pStyle w:val="BodyText"/>
        <w:numPr>
          <w:ilvl w:val="0"/>
          <w:numId w:val="41"/>
        </w:numPr>
        <w:tabs>
          <w:tab w:val="left" w:pos="723"/>
        </w:tabs>
        <w:spacing w:before="44" w:line="273" w:lineRule="auto"/>
        <w:ind w:right="991"/>
        <w:rPr>
          <w:rFonts w:ascii="Arial" w:hAnsi="Arial" w:cs="Arial"/>
        </w:rPr>
      </w:pPr>
      <w:r w:rsidRPr="006C2555">
        <w:rPr>
          <w:rFonts w:ascii="Arial" w:hAnsi="Arial" w:cs="Arial"/>
        </w:rPr>
        <w:t>Directions</w:t>
      </w:r>
      <w:r w:rsidRPr="006C2555">
        <w:rPr>
          <w:rFonts w:ascii="Arial" w:hAnsi="Arial" w:cs="Arial"/>
          <w:spacing w:val="-7"/>
        </w:rPr>
        <w:t xml:space="preserve"> </w:t>
      </w:r>
      <w:r w:rsidR="00530777" w:rsidRPr="006C2555">
        <w:rPr>
          <w:rFonts w:ascii="Arial" w:hAnsi="Arial" w:cs="Arial"/>
          <w:spacing w:val="-7"/>
        </w:rPr>
        <w:t xml:space="preserve">and wayfinding </w:t>
      </w:r>
    </w:p>
    <w:p w14:paraId="355EAF51" w14:textId="77777777" w:rsidR="004A61D8" w:rsidRPr="006C2555" w:rsidRDefault="0066242A" w:rsidP="00427AD4">
      <w:pPr>
        <w:pStyle w:val="BodyText"/>
        <w:numPr>
          <w:ilvl w:val="0"/>
          <w:numId w:val="41"/>
        </w:numPr>
        <w:tabs>
          <w:tab w:val="left" w:pos="723"/>
        </w:tabs>
        <w:spacing w:before="44" w:line="273" w:lineRule="auto"/>
        <w:ind w:right="991"/>
        <w:rPr>
          <w:rFonts w:ascii="Arial" w:hAnsi="Arial" w:cs="Arial"/>
        </w:rPr>
      </w:pPr>
      <w:r w:rsidRPr="006C2555">
        <w:rPr>
          <w:rFonts w:ascii="Arial" w:hAnsi="Arial" w:cs="Arial"/>
          <w:spacing w:val="-1"/>
        </w:rPr>
        <w:t>Shuttle schedule</w:t>
      </w:r>
      <w:r w:rsidR="003C16CD" w:rsidRPr="006C2555">
        <w:rPr>
          <w:rFonts w:ascii="Arial" w:hAnsi="Arial" w:cs="Arial"/>
          <w:spacing w:val="-1"/>
        </w:rPr>
        <w:t xml:space="preserve"> information</w:t>
      </w:r>
    </w:p>
    <w:p w14:paraId="0C78991C" w14:textId="77777777" w:rsidR="004A61D8" w:rsidRPr="00FF5541" w:rsidRDefault="007321E5" w:rsidP="00427AD4">
      <w:pPr>
        <w:pStyle w:val="BodyText"/>
        <w:numPr>
          <w:ilvl w:val="0"/>
          <w:numId w:val="41"/>
        </w:numPr>
        <w:tabs>
          <w:tab w:val="left" w:pos="723"/>
        </w:tabs>
        <w:spacing w:before="3" w:line="273" w:lineRule="auto"/>
        <w:ind w:right="991"/>
        <w:rPr>
          <w:rFonts w:ascii="Arial" w:hAnsi="Arial" w:cs="Arial"/>
        </w:rPr>
      </w:pPr>
      <w:r w:rsidRPr="006C2555">
        <w:rPr>
          <w:rFonts w:ascii="Arial" w:hAnsi="Arial" w:cs="Arial"/>
          <w:spacing w:val="-1"/>
        </w:rPr>
        <w:t>Taxi</w:t>
      </w:r>
      <w:r w:rsidRPr="006C2555">
        <w:rPr>
          <w:rFonts w:ascii="Arial" w:hAnsi="Arial" w:cs="Arial"/>
          <w:spacing w:val="-2"/>
        </w:rPr>
        <w:t xml:space="preserve"> </w:t>
      </w:r>
      <w:r w:rsidRPr="006C2555">
        <w:rPr>
          <w:rFonts w:ascii="Arial" w:hAnsi="Arial" w:cs="Arial"/>
        </w:rPr>
        <w:t>and</w:t>
      </w:r>
      <w:r w:rsidRPr="006C2555">
        <w:rPr>
          <w:rFonts w:ascii="Arial" w:hAnsi="Arial" w:cs="Arial"/>
          <w:spacing w:val="-3"/>
        </w:rPr>
        <w:t xml:space="preserve"> </w:t>
      </w:r>
      <w:r w:rsidRPr="006C2555">
        <w:rPr>
          <w:rFonts w:ascii="Arial" w:hAnsi="Arial" w:cs="Arial"/>
          <w:spacing w:val="-1"/>
        </w:rPr>
        <w:t>transportation</w:t>
      </w:r>
      <w:r w:rsidRPr="006C2555">
        <w:rPr>
          <w:rFonts w:ascii="Arial" w:hAnsi="Arial" w:cs="Arial"/>
        </w:rPr>
        <w:t xml:space="preserve"> </w:t>
      </w:r>
      <w:r w:rsidRPr="006C2555">
        <w:rPr>
          <w:rFonts w:ascii="Arial" w:hAnsi="Arial" w:cs="Arial"/>
          <w:spacing w:val="-1"/>
        </w:rPr>
        <w:t>services</w:t>
      </w:r>
      <w:r w:rsidRPr="006C2555">
        <w:rPr>
          <w:rFonts w:ascii="Arial" w:hAnsi="Arial" w:cs="Arial"/>
          <w:spacing w:val="29"/>
        </w:rPr>
        <w:t xml:space="preserve"> </w:t>
      </w:r>
      <w:r w:rsidRPr="006C2555">
        <w:rPr>
          <w:rFonts w:ascii="Arial" w:hAnsi="Arial" w:cs="Arial"/>
          <w:spacing w:val="-1"/>
        </w:rPr>
        <w:t>information</w:t>
      </w:r>
    </w:p>
    <w:p w14:paraId="6E30D55C" w14:textId="77777777" w:rsidR="004A61D8" w:rsidRPr="006C2555" w:rsidRDefault="004A61D8">
      <w:pPr>
        <w:spacing w:line="273" w:lineRule="auto"/>
        <w:rPr>
          <w:rFonts w:ascii="Arial" w:eastAsia="Calibri" w:hAnsi="Arial" w:cs="Arial"/>
        </w:rPr>
        <w:sectPr w:rsidR="004A61D8" w:rsidRPr="006C2555" w:rsidSect="007B0DF6">
          <w:headerReference w:type="even" r:id="rId76"/>
          <w:headerReference w:type="default" r:id="rId77"/>
          <w:footerReference w:type="default" r:id="rId78"/>
          <w:headerReference w:type="first" r:id="rId79"/>
          <w:pgSz w:w="12240" w:h="15840"/>
          <w:pgMar w:top="1480" w:right="0" w:bottom="1580" w:left="260" w:header="0" w:footer="720" w:gutter="0"/>
          <w:cols w:num="2" w:space="720" w:equalWidth="0">
            <w:col w:w="6269" w:space="40"/>
            <w:col w:w="5671"/>
          </w:cols>
          <w:docGrid w:linePitch="299"/>
        </w:sectPr>
      </w:pPr>
    </w:p>
    <w:p w14:paraId="627624DA" w14:textId="77777777" w:rsidR="003B2180" w:rsidRPr="006C2555" w:rsidRDefault="003B2180">
      <w:pPr>
        <w:spacing w:line="277" w:lineRule="auto"/>
        <w:rPr>
          <w:rFonts w:ascii="Arial" w:eastAsia="Calibri" w:hAnsi="Arial" w:cs="Arial"/>
        </w:rPr>
      </w:pPr>
      <w:bookmarkStart w:id="110" w:name="_bookmark34"/>
      <w:bookmarkEnd w:id="110"/>
    </w:p>
    <w:p w14:paraId="6970B7E7" w14:textId="77777777" w:rsidR="003B2180" w:rsidRPr="006C2555" w:rsidRDefault="003B2180" w:rsidP="003B2180">
      <w:pPr>
        <w:rPr>
          <w:rFonts w:ascii="Arial" w:eastAsia="Calibri" w:hAnsi="Arial" w:cs="Arial"/>
        </w:rPr>
      </w:pPr>
    </w:p>
    <w:p w14:paraId="244C0AA9" w14:textId="77777777" w:rsidR="003B2180" w:rsidRPr="006C2555" w:rsidRDefault="003B2180" w:rsidP="003B2180">
      <w:pPr>
        <w:tabs>
          <w:tab w:val="left" w:pos="5083"/>
        </w:tabs>
        <w:rPr>
          <w:rFonts w:ascii="Arial" w:eastAsia="Calibri" w:hAnsi="Arial" w:cs="Arial"/>
        </w:rPr>
      </w:pPr>
      <w:r w:rsidRPr="006C2555">
        <w:rPr>
          <w:rFonts w:ascii="Arial" w:eastAsia="Calibri" w:hAnsi="Arial" w:cs="Arial"/>
        </w:rPr>
        <w:tab/>
      </w:r>
    </w:p>
    <w:p w14:paraId="1441C4E5" w14:textId="77777777" w:rsidR="003B2180" w:rsidRPr="006C2555" w:rsidRDefault="003B2180" w:rsidP="003B2180">
      <w:pPr>
        <w:tabs>
          <w:tab w:val="left" w:pos="5083"/>
        </w:tabs>
        <w:rPr>
          <w:rFonts w:ascii="Arial" w:eastAsia="Calibri" w:hAnsi="Arial" w:cs="Arial"/>
        </w:rPr>
      </w:pPr>
    </w:p>
    <w:p w14:paraId="3A2B5451" w14:textId="77777777" w:rsidR="003B2180" w:rsidRPr="006C2555" w:rsidRDefault="003B2180" w:rsidP="003B2180">
      <w:pPr>
        <w:tabs>
          <w:tab w:val="left" w:pos="5083"/>
        </w:tabs>
        <w:rPr>
          <w:rFonts w:ascii="Arial" w:eastAsia="Calibri" w:hAnsi="Arial" w:cs="Arial"/>
        </w:rPr>
      </w:pPr>
    </w:p>
    <w:p w14:paraId="2B4E7A13" w14:textId="77777777" w:rsidR="003B2180" w:rsidRPr="006C2555" w:rsidRDefault="003B2180" w:rsidP="003B2180">
      <w:pPr>
        <w:tabs>
          <w:tab w:val="left" w:pos="5083"/>
        </w:tabs>
        <w:rPr>
          <w:rFonts w:ascii="Arial" w:eastAsia="Calibri" w:hAnsi="Arial" w:cs="Arial"/>
        </w:rPr>
      </w:pPr>
    </w:p>
    <w:p w14:paraId="7CADEBC9" w14:textId="77777777" w:rsidR="00355693" w:rsidRDefault="00355693" w:rsidP="00764A43">
      <w:pPr>
        <w:ind w:left="1540" w:right="-995"/>
        <w:rPr>
          <w:rFonts w:ascii="Arial" w:hAnsi="Arial" w:cs="Arial"/>
          <w:color w:val="5A5A5A"/>
          <w:spacing w:val="11"/>
          <w:sz w:val="36"/>
        </w:rPr>
      </w:pPr>
    </w:p>
    <w:p w14:paraId="373B89C3" w14:textId="77777777" w:rsidR="0046115F" w:rsidRDefault="0046115F" w:rsidP="006020EB">
      <w:pPr>
        <w:spacing w:line="276" w:lineRule="auto"/>
        <w:ind w:left="1440" w:right="-995"/>
        <w:rPr>
          <w:rFonts w:ascii="Arial" w:hAnsi="Arial" w:cs="Arial"/>
          <w:color w:val="00A9A0"/>
          <w:spacing w:val="11"/>
          <w:sz w:val="32"/>
          <w:szCs w:val="32"/>
        </w:rPr>
      </w:pPr>
      <w:r w:rsidRPr="006C2555">
        <w:rPr>
          <w:rFonts w:ascii="Arial" w:hAnsi="Arial" w:cs="Arial"/>
          <w:noProof/>
          <w:sz w:val="20"/>
          <w:szCs w:val="20"/>
        </w:rPr>
        <w:drawing>
          <wp:anchor distT="0" distB="0" distL="114300" distR="114300" simplePos="0" relativeHeight="251681280" behindDoc="0" locked="0" layoutInCell="1" allowOverlap="1" wp14:anchorId="7C8A26AD" wp14:editId="5AFAAF82">
            <wp:simplePos x="0" y="0"/>
            <wp:positionH relativeFrom="column">
              <wp:posOffset>4300748</wp:posOffset>
            </wp:positionH>
            <wp:positionV relativeFrom="paragraph">
              <wp:posOffset>64377</wp:posOffset>
            </wp:positionV>
            <wp:extent cx="3098800" cy="1855470"/>
            <wp:effectExtent l="0" t="0" r="6350" b="0"/>
            <wp:wrapSquare wrapText="bothSides"/>
            <wp:docPr id="23"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jpe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98800" cy="185547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color w:val="00A9A0"/>
          <w:spacing w:val="11"/>
          <w:sz w:val="32"/>
          <w:szCs w:val="32"/>
        </w:rPr>
        <w:t>Waiting Areas</w:t>
      </w:r>
    </w:p>
    <w:p w14:paraId="0220CE8B" w14:textId="77777777" w:rsidR="009901C3" w:rsidRPr="009901C3" w:rsidRDefault="0046115F" w:rsidP="006020EB">
      <w:pPr>
        <w:pStyle w:val="Heading2"/>
        <w:spacing w:line="276" w:lineRule="auto"/>
        <w:ind w:left="1440" w:right="1720"/>
        <w:rPr>
          <w:rFonts w:ascii="Arial" w:hAnsi="Arial" w:cs="Arial"/>
          <w:spacing w:val="-1"/>
          <w:sz w:val="24"/>
          <w:szCs w:val="24"/>
        </w:rPr>
      </w:pPr>
      <w:r>
        <w:rPr>
          <w:rFonts w:ascii="Arial" w:hAnsi="Arial" w:cs="Arial"/>
          <w:sz w:val="24"/>
          <w:szCs w:val="24"/>
        </w:rPr>
        <w:t>W</w:t>
      </w:r>
      <w:r w:rsidRPr="0046115F">
        <w:rPr>
          <w:rFonts w:ascii="Arial" w:hAnsi="Arial" w:cs="Arial"/>
          <w:spacing w:val="-1"/>
          <w:sz w:val="24"/>
          <w:szCs w:val="24"/>
        </w:rPr>
        <w:t>aiting</w:t>
      </w:r>
      <w:r w:rsidRPr="0046115F">
        <w:rPr>
          <w:rFonts w:ascii="Arial" w:hAnsi="Arial" w:cs="Arial"/>
          <w:spacing w:val="-5"/>
          <w:sz w:val="24"/>
          <w:szCs w:val="24"/>
        </w:rPr>
        <w:t xml:space="preserve"> </w:t>
      </w:r>
      <w:r w:rsidR="00F919EA" w:rsidRPr="0046115F">
        <w:rPr>
          <w:rFonts w:ascii="Arial" w:hAnsi="Arial" w:cs="Arial"/>
          <w:sz w:val="24"/>
          <w:szCs w:val="24"/>
        </w:rPr>
        <w:t>areas</w:t>
      </w:r>
      <w:r w:rsidR="00F919EA">
        <w:rPr>
          <w:rFonts w:ascii="Arial" w:hAnsi="Arial" w:cs="Arial"/>
          <w:spacing w:val="-5"/>
          <w:sz w:val="24"/>
          <w:szCs w:val="24"/>
        </w:rPr>
        <w:t xml:space="preserve"> and lobbies </w:t>
      </w:r>
      <w:r>
        <w:rPr>
          <w:rFonts w:ascii="Arial" w:hAnsi="Arial" w:cs="Arial"/>
          <w:spacing w:val="-3"/>
          <w:sz w:val="24"/>
          <w:szCs w:val="24"/>
        </w:rPr>
        <w:t>area</w:t>
      </w:r>
      <w:r w:rsidRPr="0046115F">
        <w:rPr>
          <w:rFonts w:ascii="Arial" w:hAnsi="Arial" w:cs="Arial"/>
          <w:spacing w:val="-4"/>
          <w:sz w:val="24"/>
          <w:szCs w:val="24"/>
        </w:rPr>
        <w:t xml:space="preserve"> </w:t>
      </w:r>
      <w:r w:rsidRPr="0046115F">
        <w:rPr>
          <w:rFonts w:ascii="Arial" w:hAnsi="Arial" w:cs="Arial"/>
          <w:spacing w:val="-1"/>
          <w:sz w:val="24"/>
          <w:szCs w:val="24"/>
        </w:rPr>
        <w:t>available</w:t>
      </w:r>
      <w:r w:rsidRPr="0046115F">
        <w:rPr>
          <w:rFonts w:ascii="Arial" w:hAnsi="Arial" w:cs="Arial"/>
          <w:spacing w:val="29"/>
          <w:sz w:val="24"/>
          <w:szCs w:val="24"/>
        </w:rPr>
        <w:t xml:space="preserve"> </w:t>
      </w:r>
      <w:r w:rsidRPr="0046115F">
        <w:rPr>
          <w:rFonts w:ascii="Arial" w:hAnsi="Arial" w:cs="Arial"/>
          <w:sz w:val="24"/>
          <w:szCs w:val="24"/>
        </w:rPr>
        <w:t>on</w:t>
      </w:r>
      <w:r w:rsidR="009901C3">
        <w:rPr>
          <w:rFonts w:ascii="Arial" w:hAnsi="Arial" w:cs="Arial"/>
          <w:spacing w:val="-1"/>
          <w:sz w:val="24"/>
          <w:szCs w:val="24"/>
        </w:rPr>
        <w:t xml:space="preserve"> throughout the hospital. </w:t>
      </w:r>
      <w:r w:rsidR="00FF5541">
        <w:rPr>
          <w:rFonts w:ascii="Arial" w:hAnsi="Arial" w:cs="Arial"/>
          <w:spacing w:val="-1"/>
          <w:sz w:val="24"/>
          <w:szCs w:val="24"/>
        </w:rPr>
        <w:t>See</w:t>
      </w:r>
      <w:r w:rsidR="005B65FE">
        <w:rPr>
          <w:rFonts w:ascii="Arial" w:hAnsi="Arial" w:cs="Arial"/>
          <w:spacing w:val="-1"/>
          <w:sz w:val="24"/>
          <w:szCs w:val="24"/>
        </w:rPr>
        <w:t xml:space="preserve"> pages </w:t>
      </w:r>
      <w:r w:rsidR="005B65FE" w:rsidRPr="00FF5541">
        <w:rPr>
          <w:rFonts w:ascii="Arial" w:hAnsi="Arial" w:cs="Arial"/>
          <w:spacing w:val="-1"/>
          <w:sz w:val="24"/>
          <w:szCs w:val="24"/>
          <w:highlight w:val="yellow"/>
        </w:rPr>
        <w:t>X-XX</w:t>
      </w:r>
      <w:r w:rsidR="005B65FE">
        <w:rPr>
          <w:rFonts w:ascii="Arial" w:hAnsi="Arial" w:cs="Arial"/>
          <w:spacing w:val="-1"/>
          <w:sz w:val="24"/>
          <w:szCs w:val="24"/>
        </w:rPr>
        <w:t xml:space="preserve">. </w:t>
      </w:r>
    </w:p>
    <w:p w14:paraId="3FA04FA9" w14:textId="77777777" w:rsidR="005B65FE" w:rsidRDefault="005B65FE" w:rsidP="006020EB">
      <w:pPr>
        <w:spacing w:line="276" w:lineRule="auto"/>
        <w:ind w:left="1440"/>
        <w:rPr>
          <w:rFonts w:ascii="Arial" w:hAnsi="Arial" w:cs="Arial"/>
          <w:sz w:val="24"/>
          <w:szCs w:val="24"/>
        </w:rPr>
      </w:pPr>
    </w:p>
    <w:p w14:paraId="041CE3D6" w14:textId="77777777" w:rsidR="0046115F" w:rsidRPr="0046115F" w:rsidRDefault="0046115F" w:rsidP="006020EB">
      <w:pPr>
        <w:spacing w:line="276" w:lineRule="auto"/>
        <w:ind w:left="1440"/>
        <w:rPr>
          <w:sz w:val="24"/>
          <w:szCs w:val="24"/>
        </w:rPr>
      </w:pPr>
      <w:r w:rsidRPr="0046115F">
        <w:rPr>
          <w:rFonts w:ascii="Arial" w:hAnsi="Arial" w:cs="Arial"/>
          <w:sz w:val="24"/>
          <w:szCs w:val="24"/>
        </w:rPr>
        <w:t>For</w:t>
      </w:r>
      <w:r w:rsidRPr="0046115F">
        <w:rPr>
          <w:rFonts w:ascii="Arial" w:hAnsi="Arial" w:cs="Arial"/>
          <w:spacing w:val="-1"/>
          <w:sz w:val="24"/>
          <w:szCs w:val="24"/>
        </w:rPr>
        <w:t xml:space="preserve"> safety</w:t>
      </w:r>
      <w:r w:rsidRPr="0046115F">
        <w:rPr>
          <w:rFonts w:ascii="Arial" w:hAnsi="Arial" w:cs="Arial"/>
          <w:spacing w:val="-2"/>
          <w:sz w:val="24"/>
          <w:szCs w:val="24"/>
        </w:rPr>
        <w:t xml:space="preserve"> </w:t>
      </w:r>
      <w:r w:rsidRPr="0046115F">
        <w:rPr>
          <w:rFonts w:ascii="Arial" w:hAnsi="Arial" w:cs="Arial"/>
          <w:spacing w:val="-1"/>
          <w:sz w:val="24"/>
          <w:szCs w:val="24"/>
        </w:rPr>
        <w:t>reasons and to prevent accidental blocking of the retractable fire doors, do not rearrange</w:t>
      </w:r>
      <w:r w:rsidRPr="0046115F">
        <w:rPr>
          <w:rFonts w:ascii="Arial" w:hAnsi="Arial" w:cs="Arial"/>
          <w:spacing w:val="-7"/>
          <w:sz w:val="24"/>
          <w:szCs w:val="24"/>
        </w:rPr>
        <w:t xml:space="preserve"> </w:t>
      </w:r>
      <w:r w:rsidRPr="0046115F">
        <w:rPr>
          <w:rFonts w:ascii="Arial" w:hAnsi="Arial" w:cs="Arial"/>
          <w:spacing w:val="-1"/>
          <w:sz w:val="24"/>
          <w:szCs w:val="24"/>
        </w:rPr>
        <w:t>furniture</w:t>
      </w:r>
      <w:r w:rsidRPr="0046115F">
        <w:rPr>
          <w:rFonts w:ascii="Arial" w:hAnsi="Arial" w:cs="Arial"/>
          <w:spacing w:val="45"/>
          <w:w w:val="99"/>
          <w:sz w:val="24"/>
          <w:szCs w:val="24"/>
        </w:rPr>
        <w:t xml:space="preserve"> </w:t>
      </w:r>
      <w:r w:rsidRPr="0046115F">
        <w:rPr>
          <w:rFonts w:ascii="Arial" w:hAnsi="Arial" w:cs="Arial"/>
          <w:sz w:val="24"/>
          <w:szCs w:val="24"/>
        </w:rPr>
        <w:t xml:space="preserve">in </w:t>
      </w:r>
      <w:r w:rsidRPr="0046115F">
        <w:rPr>
          <w:rFonts w:ascii="Arial" w:hAnsi="Arial" w:cs="Arial"/>
          <w:spacing w:val="-1"/>
          <w:sz w:val="24"/>
          <w:szCs w:val="24"/>
        </w:rPr>
        <w:t>the waiting</w:t>
      </w:r>
      <w:r w:rsidRPr="0046115F">
        <w:rPr>
          <w:rFonts w:ascii="Arial" w:hAnsi="Arial" w:cs="Arial"/>
          <w:spacing w:val="-4"/>
          <w:sz w:val="24"/>
          <w:szCs w:val="24"/>
        </w:rPr>
        <w:t xml:space="preserve"> </w:t>
      </w:r>
      <w:r w:rsidRPr="0046115F">
        <w:rPr>
          <w:rFonts w:ascii="Arial" w:hAnsi="Arial" w:cs="Arial"/>
          <w:spacing w:val="-1"/>
          <w:sz w:val="24"/>
          <w:szCs w:val="24"/>
        </w:rPr>
        <w:t>areas.</w:t>
      </w:r>
      <w:r w:rsidRPr="0046115F">
        <w:rPr>
          <w:rFonts w:ascii="Arial" w:hAnsi="Arial" w:cs="Arial"/>
          <w:spacing w:val="49"/>
          <w:sz w:val="24"/>
          <w:szCs w:val="24"/>
        </w:rPr>
        <w:t xml:space="preserve"> </w:t>
      </w:r>
      <w:r w:rsidRPr="0046115F">
        <w:rPr>
          <w:rFonts w:ascii="Arial" w:hAnsi="Arial" w:cs="Arial"/>
          <w:spacing w:val="-1"/>
          <w:sz w:val="24"/>
          <w:szCs w:val="24"/>
        </w:rPr>
        <w:t>This will help prevent accidental blocking of retractable fire doors.</w:t>
      </w:r>
    </w:p>
    <w:p w14:paraId="635D4043" w14:textId="77777777" w:rsidR="0046115F" w:rsidRDefault="0046115F" w:rsidP="006020EB">
      <w:pPr>
        <w:spacing w:line="276" w:lineRule="auto"/>
        <w:ind w:left="1440" w:right="-995"/>
        <w:rPr>
          <w:rFonts w:ascii="Arial" w:eastAsia="Calibri" w:hAnsi="Arial" w:cs="Arial"/>
          <w:color w:val="00A9A0"/>
          <w:sz w:val="32"/>
          <w:szCs w:val="32"/>
        </w:rPr>
      </w:pPr>
    </w:p>
    <w:p w14:paraId="0B773B09" w14:textId="5ABDF202" w:rsidR="0046115F" w:rsidRPr="00984784" w:rsidRDefault="0046115F" w:rsidP="005F6F75">
      <w:pPr>
        <w:pStyle w:val="Heading2"/>
        <w:spacing w:line="276" w:lineRule="auto"/>
        <w:ind w:left="1440" w:right="1630"/>
        <w:rPr>
          <w:rFonts w:ascii="Arial" w:hAnsi="Arial" w:cs="Arial"/>
          <w:color w:val="00A9A0"/>
          <w:sz w:val="32"/>
          <w:szCs w:val="32"/>
        </w:rPr>
      </w:pPr>
      <w:r w:rsidRPr="00984784">
        <w:rPr>
          <w:rFonts w:ascii="Arial" w:hAnsi="Arial" w:cs="Arial"/>
          <w:color w:val="00A9A0"/>
          <w:sz w:val="32"/>
          <w:szCs w:val="32"/>
        </w:rPr>
        <w:t>Restroom Location</w:t>
      </w:r>
      <w:r w:rsidR="00991073">
        <w:rPr>
          <w:rFonts w:ascii="Arial" w:hAnsi="Arial" w:cs="Arial"/>
          <w:color w:val="00A9A0"/>
          <w:sz w:val="32"/>
          <w:szCs w:val="32"/>
        </w:rPr>
        <w:t>s</w:t>
      </w:r>
    </w:p>
    <w:p w14:paraId="782082EF" w14:textId="77777777" w:rsidR="0046115F" w:rsidRPr="00816F4A" w:rsidRDefault="0046115F" w:rsidP="005F6F75">
      <w:pPr>
        <w:pStyle w:val="Heading3"/>
        <w:spacing w:line="276" w:lineRule="auto"/>
        <w:ind w:left="1440" w:right="1630"/>
        <w:rPr>
          <w:rFonts w:ascii="Arial" w:hAnsi="Arial" w:cs="Arial"/>
          <w:spacing w:val="-3"/>
          <w:sz w:val="24"/>
          <w:szCs w:val="24"/>
        </w:rPr>
      </w:pPr>
      <w:r w:rsidRPr="00816F4A">
        <w:rPr>
          <w:rFonts w:ascii="Arial" w:hAnsi="Arial" w:cs="Arial"/>
          <w:spacing w:val="-2"/>
          <w:sz w:val="24"/>
          <w:szCs w:val="24"/>
        </w:rPr>
        <w:t>Public</w:t>
      </w:r>
      <w:r w:rsidRPr="00816F4A">
        <w:rPr>
          <w:rFonts w:ascii="Arial" w:hAnsi="Arial" w:cs="Arial"/>
          <w:spacing w:val="-27"/>
          <w:sz w:val="24"/>
          <w:szCs w:val="24"/>
        </w:rPr>
        <w:t xml:space="preserve"> </w:t>
      </w:r>
      <w:r w:rsidR="00C05C66" w:rsidRPr="00816F4A">
        <w:rPr>
          <w:rFonts w:ascii="Arial" w:hAnsi="Arial" w:cs="Arial"/>
          <w:spacing w:val="-3"/>
          <w:sz w:val="24"/>
          <w:szCs w:val="24"/>
        </w:rPr>
        <w:t>r</w:t>
      </w:r>
      <w:r w:rsidRPr="00816F4A">
        <w:rPr>
          <w:rFonts w:ascii="Arial" w:hAnsi="Arial" w:cs="Arial"/>
          <w:spacing w:val="-3"/>
          <w:sz w:val="24"/>
          <w:szCs w:val="24"/>
        </w:rPr>
        <w:t xml:space="preserve">estrooms </w:t>
      </w:r>
      <w:r w:rsidR="00984784">
        <w:rPr>
          <w:rFonts w:ascii="Arial" w:hAnsi="Arial" w:cs="Arial"/>
          <w:spacing w:val="-3"/>
          <w:sz w:val="24"/>
          <w:szCs w:val="24"/>
        </w:rPr>
        <w:t xml:space="preserve">and </w:t>
      </w:r>
      <w:r w:rsidR="00403FB9">
        <w:rPr>
          <w:rFonts w:ascii="Arial" w:hAnsi="Arial" w:cs="Arial"/>
          <w:spacing w:val="-3"/>
          <w:sz w:val="24"/>
          <w:szCs w:val="24"/>
        </w:rPr>
        <w:t xml:space="preserve">water fountains </w:t>
      </w:r>
      <w:r w:rsidRPr="00816F4A">
        <w:rPr>
          <w:rFonts w:ascii="Arial" w:hAnsi="Arial" w:cs="Arial"/>
          <w:spacing w:val="-3"/>
          <w:sz w:val="24"/>
          <w:szCs w:val="24"/>
        </w:rPr>
        <w:t xml:space="preserve">are located on every floor near the public elevators. </w:t>
      </w:r>
      <w:r w:rsidR="00403FB9">
        <w:rPr>
          <w:rFonts w:ascii="Arial" w:hAnsi="Arial" w:cs="Arial"/>
          <w:spacing w:val="-3"/>
          <w:sz w:val="24"/>
          <w:szCs w:val="24"/>
        </w:rPr>
        <w:t xml:space="preserve">Staff </w:t>
      </w:r>
      <w:r w:rsidR="006E51AC">
        <w:rPr>
          <w:rFonts w:ascii="Arial" w:hAnsi="Arial" w:cs="Arial"/>
          <w:spacing w:val="-3"/>
          <w:sz w:val="24"/>
          <w:szCs w:val="24"/>
        </w:rPr>
        <w:t>O</w:t>
      </w:r>
      <w:r w:rsidR="00403FB9">
        <w:rPr>
          <w:rFonts w:ascii="Arial" w:hAnsi="Arial" w:cs="Arial"/>
          <w:spacing w:val="-3"/>
          <w:sz w:val="24"/>
          <w:szCs w:val="24"/>
        </w:rPr>
        <w:t>nly rest</w:t>
      </w:r>
      <w:r w:rsidR="00786E01">
        <w:rPr>
          <w:rFonts w:ascii="Arial" w:hAnsi="Arial" w:cs="Arial"/>
          <w:spacing w:val="-3"/>
          <w:sz w:val="24"/>
          <w:szCs w:val="24"/>
        </w:rPr>
        <w:t>rooms require badge access</w:t>
      </w:r>
      <w:r w:rsidR="004417CF">
        <w:rPr>
          <w:rFonts w:ascii="Arial" w:hAnsi="Arial" w:cs="Arial"/>
          <w:spacing w:val="-3"/>
          <w:sz w:val="24"/>
          <w:szCs w:val="24"/>
        </w:rPr>
        <w:t xml:space="preserve"> and are generally near </w:t>
      </w:r>
      <w:r w:rsidR="006F5E5F">
        <w:rPr>
          <w:rFonts w:ascii="Arial" w:hAnsi="Arial" w:cs="Arial"/>
          <w:spacing w:val="-3"/>
          <w:sz w:val="24"/>
          <w:szCs w:val="24"/>
        </w:rPr>
        <w:t xml:space="preserve">staff lockers, lounges and conference rooms. </w:t>
      </w:r>
      <w:r w:rsidR="00FF5541">
        <w:rPr>
          <w:rFonts w:ascii="Arial" w:hAnsi="Arial" w:cs="Arial"/>
          <w:spacing w:val="-1"/>
          <w:sz w:val="24"/>
          <w:szCs w:val="24"/>
        </w:rPr>
        <w:t xml:space="preserve">See pages </w:t>
      </w:r>
      <w:r w:rsidR="00FF5541" w:rsidRPr="00FF5541">
        <w:rPr>
          <w:rFonts w:ascii="Arial" w:hAnsi="Arial" w:cs="Arial"/>
          <w:spacing w:val="-1"/>
          <w:sz w:val="24"/>
          <w:szCs w:val="24"/>
          <w:highlight w:val="yellow"/>
        </w:rPr>
        <w:t>X-XX</w:t>
      </w:r>
      <w:r w:rsidR="00FF5541">
        <w:rPr>
          <w:rFonts w:ascii="Arial" w:hAnsi="Arial" w:cs="Arial"/>
          <w:spacing w:val="-1"/>
          <w:sz w:val="24"/>
          <w:szCs w:val="24"/>
        </w:rPr>
        <w:t>.</w:t>
      </w:r>
    </w:p>
    <w:p w14:paraId="124C13A5" w14:textId="77777777" w:rsidR="00452868" w:rsidRDefault="00452868" w:rsidP="005F6F75">
      <w:pPr>
        <w:spacing w:line="276" w:lineRule="auto"/>
        <w:ind w:left="1440" w:right="1360"/>
        <w:rPr>
          <w:rFonts w:ascii="Arial" w:eastAsia="Calibri" w:hAnsi="Arial" w:cs="Arial"/>
          <w:color w:val="00A9A0"/>
          <w:sz w:val="32"/>
          <w:szCs w:val="32"/>
        </w:rPr>
      </w:pPr>
    </w:p>
    <w:p w14:paraId="0B9A6E7F" w14:textId="77777777" w:rsidR="000B2728" w:rsidRPr="00711FAD" w:rsidRDefault="000B2728" w:rsidP="000B2728">
      <w:pPr>
        <w:pStyle w:val="Heading3"/>
        <w:spacing w:before="304"/>
        <w:ind w:right="1810"/>
        <w:rPr>
          <w:rFonts w:ascii="Arial" w:hAnsi="Arial" w:cs="Arial"/>
          <w:color w:val="00A9A0"/>
        </w:rPr>
      </w:pPr>
      <w:r w:rsidRPr="00711FAD">
        <w:rPr>
          <w:rFonts w:ascii="Arial" w:hAnsi="Arial" w:cs="Arial"/>
          <w:color w:val="00A9A0"/>
          <w:spacing w:val="-2"/>
        </w:rPr>
        <w:t>Bicycle Storage</w:t>
      </w:r>
    </w:p>
    <w:p w14:paraId="3E8DB18A" w14:textId="77777777" w:rsidR="000B2728" w:rsidRPr="00711FAD" w:rsidRDefault="000B2728" w:rsidP="000B2728">
      <w:pPr>
        <w:pStyle w:val="Heading3"/>
        <w:spacing w:line="276" w:lineRule="auto"/>
        <w:ind w:right="1814"/>
        <w:rPr>
          <w:rFonts w:ascii="Arial" w:hAnsi="Arial" w:cs="Arial"/>
          <w:spacing w:val="-2"/>
          <w:sz w:val="24"/>
          <w:szCs w:val="24"/>
        </w:rPr>
      </w:pPr>
      <w:r w:rsidRPr="00711FAD">
        <w:rPr>
          <w:rFonts w:ascii="Arial" w:hAnsi="Arial" w:cs="Arial"/>
          <w:spacing w:val="-2"/>
          <w:sz w:val="24"/>
          <w:szCs w:val="24"/>
        </w:rPr>
        <w:t>Bicycle parking is available on a first come, first serve basis.</w:t>
      </w:r>
    </w:p>
    <w:p w14:paraId="5CE0C5D6" w14:textId="77777777" w:rsidR="000B2728" w:rsidRPr="00711FAD" w:rsidRDefault="000B2728" w:rsidP="000B2728">
      <w:pPr>
        <w:pStyle w:val="Heading3"/>
        <w:spacing w:line="276" w:lineRule="auto"/>
        <w:ind w:right="1814"/>
        <w:rPr>
          <w:rFonts w:ascii="Arial" w:hAnsi="Arial" w:cs="Arial"/>
          <w:spacing w:val="-2"/>
          <w:sz w:val="24"/>
          <w:szCs w:val="24"/>
        </w:rPr>
      </w:pPr>
    </w:p>
    <w:p w14:paraId="36128041" w14:textId="77777777" w:rsidR="000B2728" w:rsidRPr="00711FAD" w:rsidRDefault="000B2728" w:rsidP="00427AD4">
      <w:pPr>
        <w:pStyle w:val="Heading3"/>
        <w:numPr>
          <w:ilvl w:val="0"/>
          <w:numId w:val="5"/>
        </w:numPr>
        <w:spacing w:line="276" w:lineRule="auto"/>
        <w:ind w:right="1814"/>
        <w:rPr>
          <w:rFonts w:ascii="Arial" w:hAnsi="Arial" w:cs="Arial"/>
          <w:sz w:val="24"/>
          <w:szCs w:val="24"/>
        </w:rPr>
      </w:pPr>
      <w:r w:rsidRPr="001D7F39">
        <w:rPr>
          <w:rFonts w:ascii="Arial" w:hAnsi="Arial" w:cs="Arial"/>
          <w:sz w:val="24"/>
          <w:szCs w:val="24"/>
        </w:rPr>
        <w:t xml:space="preserve">The bicycle storage is located on the first floor in room 1388, accessible via first floor 27th Street or Cesar </w:t>
      </w:r>
      <w:r w:rsidRPr="00711FAD">
        <w:rPr>
          <w:rFonts w:ascii="Arial" w:hAnsi="Arial" w:cs="Arial"/>
          <w:sz w:val="24"/>
          <w:szCs w:val="24"/>
        </w:rPr>
        <w:t>Chavez front entrance (through conference center corridor).</w:t>
      </w:r>
    </w:p>
    <w:p w14:paraId="7ECF0B76" w14:textId="77777777" w:rsidR="000B2728" w:rsidRPr="00711FAD" w:rsidRDefault="000B2728" w:rsidP="00427AD4">
      <w:pPr>
        <w:pStyle w:val="Heading3"/>
        <w:numPr>
          <w:ilvl w:val="0"/>
          <w:numId w:val="5"/>
        </w:numPr>
        <w:spacing w:line="276" w:lineRule="auto"/>
        <w:ind w:right="1814"/>
        <w:rPr>
          <w:rFonts w:ascii="Arial" w:hAnsi="Arial" w:cs="Arial"/>
          <w:sz w:val="24"/>
          <w:szCs w:val="24"/>
        </w:rPr>
      </w:pPr>
      <w:r w:rsidRPr="00711FAD">
        <w:rPr>
          <w:rFonts w:ascii="Arial" w:hAnsi="Arial" w:cs="Arial"/>
          <w:sz w:val="24"/>
          <w:szCs w:val="24"/>
        </w:rPr>
        <w:t xml:space="preserve">Badge access is required to access the </w:t>
      </w:r>
      <w:r>
        <w:rPr>
          <w:rFonts w:ascii="Arial" w:hAnsi="Arial" w:cs="Arial"/>
          <w:sz w:val="24"/>
          <w:szCs w:val="24"/>
        </w:rPr>
        <w:t>b</w:t>
      </w:r>
      <w:r w:rsidRPr="00711FAD">
        <w:rPr>
          <w:rFonts w:ascii="Arial" w:hAnsi="Arial" w:cs="Arial"/>
          <w:sz w:val="24"/>
          <w:szCs w:val="24"/>
        </w:rPr>
        <w:t xml:space="preserve">icycle </w:t>
      </w:r>
      <w:r>
        <w:rPr>
          <w:rFonts w:ascii="Arial" w:hAnsi="Arial" w:cs="Arial"/>
          <w:sz w:val="24"/>
          <w:szCs w:val="24"/>
        </w:rPr>
        <w:t>storage</w:t>
      </w:r>
      <w:r w:rsidRPr="00711FAD">
        <w:rPr>
          <w:rFonts w:ascii="Arial" w:hAnsi="Arial" w:cs="Arial"/>
          <w:sz w:val="24"/>
          <w:szCs w:val="24"/>
        </w:rPr>
        <w:t xml:space="preserve"> room 1388.</w:t>
      </w:r>
    </w:p>
    <w:p w14:paraId="67F7A381" w14:textId="34B63E65" w:rsidR="000B2728" w:rsidRPr="00711FAD" w:rsidRDefault="000B2728" w:rsidP="00427AD4">
      <w:pPr>
        <w:pStyle w:val="Heading3"/>
        <w:numPr>
          <w:ilvl w:val="0"/>
          <w:numId w:val="5"/>
        </w:numPr>
        <w:spacing w:line="276" w:lineRule="auto"/>
        <w:ind w:right="1814"/>
        <w:rPr>
          <w:rFonts w:ascii="Arial" w:hAnsi="Arial" w:cs="Arial"/>
          <w:sz w:val="24"/>
          <w:szCs w:val="24"/>
        </w:rPr>
      </w:pPr>
      <w:r w:rsidRPr="00711FAD">
        <w:rPr>
          <w:rFonts w:ascii="Arial" w:hAnsi="Arial" w:cs="Arial"/>
          <w:sz w:val="24"/>
          <w:szCs w:val="24"/>
        </w:rPr>
        <w:t xml:space="preserve">Reserved bicycle space may be available. </w:t>
      </w:r>
      <w:r>
        <w:rPr>
          <w:rFonts w:ascii="Arial" w:hAnsi="Arial" w:cs="Arial"/>
          <w:sz w:val="24"/>
          <w:szCs w:val="24"/>
        </w:rPr>
        <w:t xml:space="preserve">Contact the </w:t>
      </w:r>
      <w:r w:rsidRPr="00711FAD">
        <w:rPr>
          <w:rFonts w:ascii="Arial" w:hAnsi="Arial" w:cs="Arial"/>
          <w:sz w:val="24"/>
          <w:szCs w:val="24"/>
        </w:rPr>
        <w:t>Parking Office</w:t>
      </w:r>
      <w:r>
        <w:rPr>
          <w:rFonts w:ascii="Arial" w:hAnsi="Arial" w:cs="Arial"/>
          <w:sz w:val="24"/>
          <w:szCs w:val="24"/>
        </w:rPr>
        <w:t xml:space="preserve">, </w:t>
      </w:r>
      <w:r>
        <w:rPr>
          <w:rFonts w:ascii="Arial" w:hAnsi="Arial" w:cs="Arial"/>
          <w:sz w:val="24"/>
          <w:szCs w:val="24"/>
          <w:highlight w:val="yellow"/>
        </w:rPr>
        <w:t>415-</w:t>
      </w:r>
      <w:ins w:id="111" w:author="Tami Chin" w:date="2018-05-03T21:07:00Z">
        <w:r w:rsidR="00336973">
          <w:rPr>
            <w:rFonts w:ascii="Arial" w:hAnsi="Arial" w:cs="Arial"/>
            <w:sz w:val="24"/>
            <w:szCs w:val="24"/>
            <w:highlight w:val="yellow"/>
          </w:rPr>
          <w:t>600-1986</w:t>
        </w:r>
      </w:ins>
      <w:del w:id="112" w:author="Tami Chin" w:date="2018-05-03T21:07:00Z">
        <w:r w:rsidDel="00336973">
          <w:rPr>
            <w:rFonts w:ascii="Arial" w:hAnsi="Arial" w:cs="Arial"/>
            <w:sz w:val="24"/>
            <w:szCs w:val="24"/>
            <w:highlight w:val="yellow"/>
          </w:rPr>
          <w:delText>XXX-XXXX</w:delText>
        </w:r>
      </w:del>
      <w:ins w:id="113" w:author="Tami Chin" w:date="2018-05-03T21:07:00Z">
        <w:r w:rsidR="00336973">
          <w:rPr>
            <w:rFonts w:ascii="Arial" w:hAnsi="Arial" w:cs="Arial"/>
            <w:sz w:val="24"/>
            <w:szCs w:val="24"/>
          </w:rPr>
          <w:t xml:space="preserve"> (confirm with Rigo)</w:t>
        </w:r>
      </w:ins>
      <w:r w:rsidRPr="00711FAD">
        <w:rPr>
          <w:rFonts w:ascii="Arial" w:hAnsi="Arial" w:cs="Arial"/>
          <w:sz w:val="24"/>
          <w:szCs w:val="24"/>
        </w:rPr>
        <w:t xml:space="preserve"> to </w:t>
      </w:r>
      <w:r>
        <w:rPr>
          <w:rFonts w:ascii="Arial" w:hAnsi="Arial" w:cs="Arial"/>
          <w:sz w:val="24"/>
          <w:szCs w:val="24"/>
        </w:rPr>
        <w:t>re</w:t>
      </w:r>
      <w:ins w:id="114" w:author="Tami Chin" w:date="2018-05-03T21:11:00Z">
        <w:r w:rsidR="00094B74">
          <w:rPr>
            <w:rFonts w:ascii="Arial" w:hAnsi="Arial" w:cs="Arial"/>
            <w:sz w:val="24"/>
            <w:szCs w:val="24"/>
          </w:rPr>
          <w:t>gister to use this facility</w:t>
        </w:r>
      </w:ins>
      <w:del w:id="115" w:author="Tami Chin" w:date="2018-05-03T21:12:00Z">
        <w:r w:rsidDel="00094B74">
          <w:rPr>
            <w:rFonts w:ascii="Arial" w:hAnsi="Arial" w:cs="Arial"/>
            <w:sz w:val="24"/>
            <w:szCs w:val="24"/>
          </w:rPr>
          <w:delText>serve a spot</w:delText>
        </w:r>
      </w:del>
      <w:r>
        <w:rPr>
          <w:rFonts w:ascii="Arial" w:hAnsi="Arial" w:cs="Arial"/>
          <w:sz w:val="24"/>
          <w:szCs w:val="24"/>
        </w:rPr>
        <w:t xml:space="preserve"> and to program </w:t>
      </w:r>
      <w:r w:rsidRPr="00B65320">
        <w:rPr>
          <w:rFonts w:ascii="Arial" w:hAnsi="Arial" w:cs="Arial"/>
          <w:sz w:val="24"/>
          <w:szCs w:val="24"/>
        </w:rPr>
        <w:t>your badge for acces</w:t>
      </w:r>
      <w:r>
        <w:rPr>
          <w:rFonts w:ascii="Arial" w:hAnsi="Arial" w:cs="Arial"/>
          <w:sz w:val="24"/>
          <w:szCs w:val="24"/>
        </w:rPr>
        <w:t xml:space="preserve">s. </w:t>
      </w:r>
    </w:p>
    <w:p w14:paraId="22486C99" w14:textId="77777777" w:rsidR="000B2728" w:rsidRPr="00711FAD" w:rsidRDefault="000B2728" w:rsidP="00427AD4">
      <w:pPr>
        <w:pStyle w:val="Heading3"/>
        <w:numPr>
          <w:ilvl w:val="0"/>
          <w:numId w:val="5"/>
        </w:numPr>
        <w:spacing w:line="276" w:lineRule="auto"/>
        <w:ind w:right="1814"/>
        <w:rPr>
          <w:rFonts w:ascii="Arial" w:hAnsi="Arial" w:cs="Arial"/>
          <w:sz w:val="24"/>
          <w:szCs w:val="24"/>
        </w:rPr>
      </w:pPr>
      <w:r w:rsidRPr="00711FAD">
        <w:rPr>
          <w:rFonts w:ascii="Arial" w:hAnsi="Arial" w:cs="Arial"/>
          <w:sz w:val="24"/>
          <w:szCs w:val="24"/>
        </w:rPr>
        <w:t>First floor showers are available</w:t>
      </w:r>
      <w:r>
        <w:rPr>
          <w:rFonts w:ascii="Arial" w:hAnsi="Arial" w:cs="Arial"/>
          <w:sz w:val="24"/>
          <w:szCs w:val="24"/>
        </w:rPr>
        <w:t xml:space="preserve">, however items cannot remain stored for day use. </w:t>
      </w:r>
    </w:p>
    <w:p w14:paraId="08A8ACAA" w14:textId="40CAEC11" w:rsidR="006C4A8C" w:rsidRDefault="00336973" w:rsidP="00427AD4">
      <w:pPr>
        <w:pStyle w:val="Heading3"/>
        <w:numPr>
          <w:ilvl w:val="0"/>
          <w:numId w:val="5"/>
        </w:numPr>
        <w:spacing w:line="276" w:lineRule="auto"/>
        <w:ind w:right="1814"/>
        <w:rPr>
          <w:rFonts w:ascii="Arial" w:hAnsi="Arial" w:cs="Arial"/>
          <w:sz w:val="24"/>
          <w:szCs w:val="24"/>
        </w:rPr>
      </w:pPr>
      <w:ins w:id="116" w:author="Tami Chin" w:date="2018-05-03T21:07:00Z">
        <w:r>
          <w:rPr>
            <w:rFonts w:ascii="Arial" w:hAnsi="Arial" w:cs="Arial"/>
            <w:sz w:val="24"/>
            <w:szCs w:val="24"/>
          </w:rPr>
          <w:t xml:space="preserve">Lockers within the shower/locker area are only used </w:t>
        </w:r>
      </w:ins>
      <w:ins w:id="117" w:author="Tami Chin" w:date="2018-05-03T21:11:00Z">
        <w:r w:rsidR="00094B74">
          <w:rPr>
            <w:rFonts w:ascii="Arial" w:hAnsi="Arial" w:cs="Arial"/>
            <w:sz w:val="24"/>
            <w:szCs w:val="24"/>
          </w:rPr>
          <w:t xml:space="preserve">while utilizing the shower facilities.  </w:t>
        </w:r>
      </w:ins>
      <w:del w:id="118" w:author="Tami Chin" w:date="2018-05-03T21:11:00Z">
        <w:r w:rsidR="000B2728" w:rsidDel="00094B74">
          <w:rPr>
            <w:rFonts w:ascii="Arial" w:hAnsi="Arial" w:cs="Arial"/>
            <w:sz w:val="24"/>
            <w:szCs w:val="24"/>
          </w:rPr>
          <w:delText>No lockers are available in this area. U</w:delText>
        </w:r>
      </w:del>
      <w:ins w:id="119" w:author="Tami Chin" w:date="2018-05-03T21:11:00Z">
        <w:r w:rsidR="00094B74">
          <w:rPr>
            <w:rFonts w:ascii="Arial" w:hAnsi="Arial" w:cs="Arial"/>
            <w:sz w:val="24"/>
            <w:szCs w:val="24"/>
          </w:rPr>
          <w:t>Day use</w:t>
        </w:r>
      </w:ins>
      <w:del w:id="120" w:author="Tami Chin" w:date="2018-05-03T21:11:00Z">
        <w:r w:rsidR="000B2728" w:rsidDel="00094B74">
          <w:rPr>
            <w:rFonts w:ascii="Arial" w:hAnsi="Arial" w:cs="Arial"/>
            <w:sz w:val="24"/>
            <w:szCs w:val="24"/>
          </w:rPr>
          <w:delText>se</w:delText>
        </w:r>
      </w:del>
      <w:r w:rsidR="000B2728">
        <w:rPr>
          <w:rFonts w:ascii="Arial" w:hAnsi="Arial" w:cs="Arial"/>
          <w:sz w:val="24"/>
          <w:szCs w:val="24"/>
        </w:rPr>
        <w:t xml:space="preserve"> l</w:t>
      </w:r>
      <w:r w:rsidR="000B2728" w:rsidRPr="00711FAD">
        <w:rPr>
          <w:rFonts w:ascii="Arial" w:hAnsi="Arial" w:cs="Arial"/>
          <w:sz w:val="24"/>
          <w:szCs w:val="24"/>
        </w:rPr>
        <w:t xml:space="preserve">ockers </w:t>
      </w:r>
      <w:ins w:id="121" w:author="Tami Chin" w:date="2018-05-03T21:11:00Z">
        <w:r w:rsidR="00094B74">
          <w:rPr>
            <w:rFonts w:ascii="Arial" w:hAnsi="Arial" w:cs="Arial"/>
            <w:sz w:val="24"/>
            <w:szCs w:val="24"/>
          </w:rPr>
          <w:t xml:space="preserve">are available </w:t>
        </w:r>
      </w:ins>
      <w:r w:rsidR="000B2728" w:rsidRPr="00711FAD">
        <w:rPr>
          <w:rFonts w:ascii="Arial" w:hAnsi="Arial" w:cs="Arial"/>
          <w:sz w:val="24"/>
          <w:szCs w:val="24"/>
        </w:rPr>
        <w:t>on department floors.</w:t>
      </w:r>
    </w:p>
    <w:p w14:paraId="4F7AF02A" w14:textId="069D4AC3" w:rsidR="000B2728" w:rsidRPr="00711FAD" w:rsidRDefault="006C4A8C" w:rsidP="00427AD4">
      <w:pPr>
        <w:pStyle w:val="Heading3"/>
        <w:numPr>
          <w:ilvl w:val="0"/>
          <w:numId w:val="5"/>
        </w:numPr>
        <w:spacing w:line="276" w:lineRule="auto"/>
        <w:ind w:right="1814"/>
        <w:rPr>
          <w:rFonts w:ascii="Arial" w:hAnsi="Arial" w:cs="Arial"/>
          <w:sz w:val="24"/>
          <w:szCs w:val="24"/>
        </w:rPr>
      </w:pPr>
      <w:r>
        <w:rPr>
          <w:rFonts w:ascii="Arial" w:hAnsi="Arial" w:cs="Arial"/>
          <w:sz w:val="24"/>
          <w:szCs w:val="24"/>
        </w:rPr>
        <w:t>Additional bicycle racks are available at the 27</w:t>
      </w:r>
      <w:r w:rsidRPr="006C4A8C">
        <w:rPr>
          <w:rFonts w:ascii="Arial" w:hAnsi="Arial" w:cs="Arial"/>
          <w:sz w:val="24"/>
          <w:szCs w:val="24"/>
          <w:vertAlign w:val="superscript"/>
        </w:rPr>
        <w:t>th</w:t>
      </w:r>
      <w:r>
        <w:rPr>
          <w:rFonts w:ascii="Arial" w:hAnsi="Arial" w:cs="Arial"/>
          <w:sz w:val="24"/>
          <w:szCs w:val="24"/>
        </w:rPr>
        <w:t xml:space="preserve"> St. and Cesar Chavez entrances.</w:t>
      </w:r>
      <w:r w:rsidR="000B2728" w:rsidRPr="00711FAD">
        <w:rPr>
          <w:rFonts w:ascii="Arial" w:hAnsi="Arial" w:cs="Arial"/>
          <w:sz w:val="24"/>
          <w:szCs w:val="24"/>
        </w:rPr>
        <w:t xml:space="preserve"> </w:t>
      </w:r>
    </w:p>
    <w:p w14:paraId="3A5C5925" w14:textId="77777777" w:rsidR="000B2728" w:rsidRDefault="000B2728" w:rsidP="000B2728">
      <w:pPr>
        <w:pStyle w:val="BodyText"/>
        <w:spacing w:before="43" w:line="277" w:lineRule="auto"/>
        <w:ind w:left="2259" w:right="1810" w:firstLine="0"/>
        <w:rPr>
          <w:rFonts w:ascii="Arial" w:hAnsi="Arial" w:cs="Arial"/>
        </w:rPr>
      </w:pPr>
      <w:commentRangeStart w:id="122"/>
      <w:r>
        <w:rPr>
          <w:noProof/>
        </w:rPr>
        <w:drawing>
          <wp:inline distT="0" distB="0" distL="0" distR="0" wp14:anchorId="5E2C0762" wp14:editId="5A242FCA">
            <wp:extent cx="1884066" cy="1901011"/>
            <wp:effectExtent l="0" t="0" r="1905" b="444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93647" cy="1910678"/>
                    </a:xfrm>
                    <a:prstGeom prst="rect">
                      <a:avLst/>
                    </a:prstGeom>
                  </pic:spPr>
                </pic:pic>
              </a:graphicData>
            </a:graphic>
          </wp:inline>
        </w:drawing>
      </w:r>
      <w:commentRangeEnd w:id="122"/>
      <w:r>
        <w:rPr>
          <w:rStyle w:val="CommentReference"/>
          <w:rFonts w:asciiTheme="minorHAnsi" w:eastAsiaTheme="minorHAnsi" w:hAnsiTheme="minorHAnsi"/>
        </w:rPr>
        <w:commentReference w:id="122"/>
      </w:r>
    </w:p>
    <w:p w14:paraId="03D4AAC6" w14:textId="77777777" w:rsidR="00CB6C93" w:rsidRDefault="00CB6C93" w:rsidP="000B2728">
      <w:pPr>
        <w:pStyle w:val="BodyText"/>
        <w:spacing w:before="43" w:line="277" w:lineRule="auto"/>
        <w:ind w:left="2259" w:right="1810" w:firstLine="0"/>
        <w:rPr>
          <w:rFonts w:ascii="Arial" w:hAnsi="Arial" w:cs="Arial"/>
        </w:rPr>
      </w:pPr>
    </w:p>
    <w:p w14:paraId="10A8289A" w14:textId="77777777" w:rsidR="00CB6C93" w:rsidRDefault="00CB6C93" w:rsidP="000B2728">
      <w:pPr>
        <w:pStyle w:val="BodyText"/>
        <w:spacing w:before="43" w:line="277" w:lineRule="auto"/>
        <w:ind w:left="2259" w:right="1810" w:firstLine="0"/>
        <w:rPr>
          <w:rFonts w:ascii="Arial" w:hAnsi="Arial" w:cs="Arial"/>
        </w:rPr>
      </w:pPr>
    </w:p>
    <w:p w14:paraId="1E2A580A" w14:textId="77777777" w:rsidR="008A747A" w:rsidRPr="00452868" w:rsidRDefault="008A747A" w:rsidP="005F6F75">
      <w:pPr>
        <w:spacing w:line="276" w:lineRule="auto"/>
        <w:ind w:left="1440" w:right="1360"/>
        <w:rPr>
          <w:rFonts w:ascii="Arial" w:eastAsia="Calibri" w:hAnsi="Arial" w:cs="Arial"/>
          <w:color w:val="00A9A0"/>
          <w:sz w:val="32"/>
          <w:szCs w:val="32"/>
        </w:rPr>
      </w:pPr>
      <w:r w:rsidRPr="00452868">
        <w:rPr>
          <w:rFonts w:ascii="Arial" w:eastAsia="Calibri" w:hAnsi="Arial" w:cs="Arial"/>
          <w:color w:val="00A9A0"/>
          <w:sz w:val="32"/>
          <w:szCs w:val="32"/>
        </w:rPr>
        <w:t>Water Cooler/Bottle Filling Stations</w:t>
      </w:r>
    </w:p>
    <w:p w14:paraId="59804508" w14:textId="77777777" w:rsidR="008A76E5" w:rsidRDefault="008A747A" w:rsidP="005F6F75">
      <w:pPr>
        <w:spacing w:line="276" w:lineRule="auto"/>
        <w:ind w:left="1440" w:right="1360"/>
        <w:rPr>
          <w:rFonts w:ascii="Arial" w:eastAsia="Calibri" w:hAnsi="Arial" w:cs="Arial"/>
          <w:sz w:val="24"/>
          <w:szCs w:val="24"/>
        </w:rPr>
      </w:pPr>
      <w:r w:rsidRPr="006C2555">
        <w:rPr>
          <w:rFonts w:ascii="Arial" w:eastAsia="Calibri" w:hAnsi="Arial" w:cs="Arial"/>
          <w:sz w:val="24"/>
          <w:szCs w:val="24"/>
        </w:rPr>
        <w:t xml:space="preserve">Mission Bernal Campus </w:t>
      </w:r>
      <w:r w:rsidR="00DD0BB6">
        <w:rPr>
          <w:rFonts w:ascii="Arial" w:eastAsia="Calibri" w:hAnsi="Arial" w:cs="Arial"/>
          <w:sz w:val="24"/>
          <w:szCs w:val="24"/>
        </w:rPr>
        <w:t xml:space="preserve">is a </w:t>
      </w:r>
      <w:r w:rsidRPr="006C2555">
        <w:rPr>
          <w:rFonts w:ascii="Arial" w:eastAsia="Calibri" w:hAnsi="Arial" w:cs="Arial"/>
          <w:sz w:val="24"/>
          <w:szCs w:val="24"/>
        </w:rPr>
        <w:t xml:space="preserve">sustainable </w:t>
      </w:r>
      <w:r w:rsidR="00DD0BB6">
        <w:rPr>
          <w:rFonts w:ascii="Arial" w:eastAsia="Calibri" w:hAnsi="Arial" w:cs="Arial"/>
          <w:sz w:val="24"/>
          <w:szCs w:val="24"/>
        </w:rPr>
        <w:t xml:space="preserve">and LEED certified building. </w:t>
      </w:r>
      <w:r w:rsidR="00BF4E3A">
        <w:rPr>
          <w:rFonts w:ascii="Arial" w:eastAsia="Calibri" w:hAnsi="Arial" w:cs="Arial"/>
          <w:sz w:val="24"/>
          <w:szCs w:val="24"/>
        </w:rPr>
        <w:t xml:space="preserve">Please do your part </w:t>
      </w:r>
      <w:r w:rsidRPr="006C2555">
        <w:rPr>
          <w:rFonts w:ascii="Arial" w:eastAsia="Calibri" w:hAnsi="Arial" w:cs="Arial"/>
          <w:sz w:val="24"/>
          <w:szCs w:val="24"/>
        </w:rPr>
        <w:t xml:space="preserve">and </w:t>
      </w:r>
      <w:r w:rsidR="00BF4E3A">
        <w:rPr>
          <w:rFonts w:ascii="Arial" w:eastAsia="Calibri" w:hAnsi="Arial" w:cs="Arial"/>
          <w:sz w:val="24"/>
          <w:szCs w:val="24"/>
        </w:rPr>
        <w:t xml:space="preserve">help </w:t>
      </w:r>
      <w:r w:rsidRPr="006C2555">
        <w:rPr>
          <w:rFonts w:ascii="Arial" w:eastAsia="Calibri" w:hAnsi="Arial" w:cs="Arial"/>
          <w:sz w:val="24"/>
          <w:szCs w:val="24"/>
        </w:rPr>
        <w:t>reduce the use of disposable bottle water</w:t>
      </w:r>
      <w:r w:rsidR="00000557">
        <w:rPr>
          <w:rFonts w:ascii="Arial" w:eastAsia="Calibri" w:hAnsi="Arial" w:cs="Arial"/>
          <w:sz w:val="24"/>
          <w:szCs w:val="24"/>
        </w:rPr>
        <w:t xml:space="preserve">. </w:t>
      </w:r>
    </w:p>
    <w:p w14:paraId="28E53619" w14:textId="77777777" w:rsidR="007765AF" w:rsidRPr="00100623" w:rsidRDefault="00000557" w:rsidP="00427AD4">
      <w:pPr>
        <w:pStyle w:val="ListParagraph"/>
        <w:numPr>
          <w:ilvl w:val="0"/>
          <w:numId w:val="43"/>
        </w:numPr>
        <w:spacing w:line="276" w:lineRule="auto"/>
        <w:ind w:left="1980" w:right="1360"/>
        <w:rPr>
          <w:rFonts w:ascii="Arial" w:eastAsia="Calibri" w:hAnsi="Arial" w:cs="Arial"/>
          <w:sz w:val="24"/>
          <w:szCs w:val="24"/>
        </w:rPr>
      </w:pPr>
      <w:r w:rsidRPr="00100623">
        <w:rPr>
          <w:rFonts w:ascii="Arial" w:eastAsia="Calibri" w:hAnsi="Arial" w:cs="Arial"/>
          <w:sz w:val="24"/>
          <w:szCs w:val="24"/>
        </w:rPr>
        <w:t xml:space="preserve">Bottle filling locations </w:t>
      </w:r>
      <w:r w:rsidR="008F13A4" w:rsidRPr="00100623">
        <w:rPr>
          <w:rFonts w:ascii="Arial" w:eastAsia="Calibri" w:hAnsi="Arial" w:cs="Arial"/>
          <w:sz w:val="24"/>
          <w:szCs w:val="24"/>
        </w:rPr>
        <w:t>are in</w:t>
      </w:r>
      <w:r w:rsidR="008A747A" w:rsidRPr="00100623">
        <w:rPr>
          <w:rFonts w:ascii="Arial" w:eastAsia="Calibri" w:hAnsi="Arial" w:cs="Arial"/>
          <w:sz w:val="24"/>
          <w:szCs w:val="24"/>
        </w:rPr>
        <w:t xml:space="preserve"> the Emergency Department, Cafeteria, and Surgical Waiting Room. </w:t>
      </w:r>
    </w:p>
    <w:p w14:paraId="7C593006" w14:textId="77777777" w:rsidR="007765AF" w:rsidRPr="00100623" w:rsidRDefault="008A76E5" w:rsidP="00427AD4">
      <w:pPr>
        <w:pStyle w:val="ListParagraph"/>
        <w:numPr>
          <w:ilvl w:val="0"/>
          <w:numId w:val="43"/>
        </w:numPr>
        <w:spacing w:line="276" w:lineRule="auto"/>
        <w:ind w:left="1980" w:right="1360"/>
        <w:rPr>
          <w:rFonts w:ascii="Arial" w:eastAsia="Calibri" w:hAnsi="Arial" w:cs="Arial"/>
          <w:sz w:val="24"/>
          <w:szCs w:val="24"/>
        </w:rPr>
      </w:pPr>
      <w:r w:rsidRPr="00100623">
        <w:rPr>
          <w:rFonts w:ascii="Arial" w:eastAsia="Calibri" w:hAnsi="Arial" w:cs="Arial"/>
          <w:sz w:val="24"/>
          <w:szCs w:val="24"/>
        </w:rPr>
        <w:t xml:space="preserve">Water fountains are available on each floor near the elevators. </w:t>
      </w:r>
    </w:p>
    <w:p w14:paraId="0494594F" w14:textId="77777777" w:rsidR="007765AF" w:rsidRDefault="008A747A" w:rsidP="00427AD4">
      <w:pPr>
        <w:pStyle w:val="ListParagraph"/>
        <w:numPr>
          <w:ilvl w:val="0"/>
          <w:numId w:val="42"/>
        </w:numPr>
        <w:spacing w:line="276" w:lineRule="auto"/>
        <w:ind w:left="1980" w:right="1360"/>
        <w:rPr>
          <w:rFonts w:ascii="Arial" w:eastAsia="Calibri" w:hAnsi="Arial" w:cs="Arial"/>
          <w:sz w:val="24"/>
          <w:szCs w:val="24"/>
        </w:rPr>
      </w:pPr>
      <w:r w:rsidRPr="007765AF">
        <w:rPr>
          <w:rFonts w:ascii="Arial" w:eastAsia="Calibri" w:hAnsi="Arial" w:cs="Arial"/>
          <w:sz w:val="24"/>
          <w:szCs w:val="24"/>
        </w:rPr>
        <w:t>Plumbed coffee makers with hot water dispensers are available on certain floors.</w:t>
      </w:r>
    </w:p>
    <w:p w14:paraId="1BF09B4D" w14:textId="77777777" w:rsidR="008A747A" w:rsidRPr="006C2555" w:rsidRDefault="008A747A" w:rsidP="00427AD4">
      <w:pPr>
        <w:pStyle w:val="ListParagraph"/>
        <w:numPr>
          <w:ilvl w:val="0"/>
          <w:numId w:val="42"/>
        </w:numPr>
        <w:spacing w:line="276" w:lineRule="auto"/>
        <w:ind w:left="1980" w:right="1360"/>
        <w:rPr>
          <w:rFonts w:ascii="Arial" w:eastAsia="Calibri" w:hAnsi="Arial" w:cs="Arial"/>
          <w:sz w:val="24"/>
          <w:szCs w:val="24"/>
        </w:rPr>
      </w:pPr>
      <w:r w:rsidRPr="006C2555">
        <w:rPr>
          <w:rFonts w:ascii="Arial" w:eastAsia="Calibri" w:hAnsi="Arial" w:cs="Arial"/>
          <w:sz w:val="24"/>
          <w:szCs w:val="24"/>
        </w:rPr>
        <w:t>Ice makers are available inpatient nourishment rooms (not in staff lounges).</w:t>
      </w:r>
    </w:p>
    <w:p w14:paraId="78828733" w14:textId="77777777" w:rsidR="008A747A" w:rsidRPr="006C2555" w:rsidRDefault="008A747A" w:rsidP="005F6F75">
      <w:pPr>
        <w:spacing w:line="276" w:lineRule="auto"/>
        <w:ind w:left="1440" w:right="1360"/>
        <w:rPr>
          <w:rFonts w:ascii="Arial" w:eastAsia="Calibri" w:hAnsi="Arial" w:cs="Arial"/>
          <w:b/>
          <w:bCs/>
          <w:sz w:val="24"/>
          <w:szCs w:val="24"/>
        </w:rPr>
      </w:pPr>
    </w:p>
    <w:p w14:paraId="4289B281" w14:textId="77777777" w:rsidR="00764A43" w:rsidRPr="0046115F" w:rsidRDefault="00533D4C" w:rsidP="005F6F75">
      <w:pPr>
        <w:spacing w:line="276" w:lineRule="auto"/>
        <w:ind w:left="1440" w:right="-995"/>
        <w:rPr>
          <w:rFonts w:ascii="Arial" w:eastAsia="Calibri" w:hAnsi="Arial" w:cs="Arial"/>
          <w:color w:val="00A9A0"/>
          <w:sz w:val="32"/>
          <w:szCs w:val="32"/>
        </w:rPr>
      </w:pPr>
      <w:r w:rsidRPr="006C2555">
        <w:rPr>
          <w:rFonts w:ascii="Arial" w:eastAsia="Calibri Light" w:hAnsi="Arial" w:cs="Arial"/>
          <w:noProof/>
          <w:sz w:val="20"/>
          <w:szCs w:val="20"/>
        </w:rPr>
        <w:drawing>
          <wp:anchor distT="0" distB="0" distL="114300" distR="114300" simplePos="0" relativeHeight="251687424" behindDoc="0" locked="0" layoutInCell="1" allowOverlap="1" wp14:anchorId="394A3585" wp14:editId="6EF400B0">
            <wp:simplePos x="0" y="0"/>
            <wp:positionH relativeFrom="column">
              <wp:posOffset>5542098</wp:posOffset>
            </wp:positionH>
            <wp:positionV relativeFrom="paragraph">
              <wp:posOffset>231140</wp:posOffset>
            </wp:positionV>
            <wp:extent cx="1745615" cy="1676400"/>
            <wp:effectExtent l="0" t="0" r="6985" b="0"/>
            <wp:wrapSquare wrapText="bothSides"/>
            <wp:docPr id="3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4.jpe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45615" cy="1676400"/>
                    </a:xfrm>
                    <a:prstGeom prst="rect">
                      <a:avLst/>
                    </a:prstGeom>
                  </pic:spPr>
                </pic:pic>
              </a:graphicData>
            </a:graphic>
            <wp14:sizeRelH relativeFrom="page">
              <wp14:pctWidth>0</wp14:pctWidth>
            </wp14:sizeRelH>
            <wp14:sizeRelV relativeFrom="page">
              <wp14:pctHeight>0</wp14:pctHeight>
            </wp14:sizeRelV>
          </wp:anchor>
        </w:drawing>
      </w:r>
      <w:r w:rsidR="00764A43" w:rsidRPr="0046115F">
        <w:rPr>
          <w:rFonts w:ascii="Arial" w:hAnsi="Arial" w:cs="Arial"/>
          <w:color w:val="00A9A0"/>
          <w:spacing w:val="11"/>
          <w:sz w:val="32"/>
          <w:szCs w:val="32"/>
        </w:rPr>
        <w:t>Dining</w:t>
      </w:r>
      <w:r w:rsidR="00764A43" w:rsidRPr="0046115F">
        <w:rPr>
          <w:rFonts w:ascii="Arial" w:hAnsi="Arial" w:cs="Arial"/>
          <w:color w:val="00A9A0"/>
          <w:spacing w:val="20"/>
          <w:sz w:val="32"/>
          <w:szCs w:val="32"/>
        </w:rPr>
        <w:t xml:space="preserve"> </w:t>
      </w:r>
      <w:r w:rsidR="00764A43" w:rsidRPr="0046115F">
        <w:rPr>
          <w:rFonts w:ascii="Arial" w:hAnsi="Arial" w:cs="Arial"/>
          <w:color w:val="00A9A0"/>
          <w:spacing w:val="12"/>
          <w:sz w:val="32"/>
          <w:szCs w:val="32"/>
        </w:rPr>
        <w:t>Services</w:t>
      </w:r>
    </w:p>
    <w:p w14:paraId="3791C5D2" w14:textId="5B49D3A2" w:rsidR="006020EB" w:rsidRDefault="00764A43" w:rsidP="006020EB">
      <w:pPr>
        <w:pStyle w:val="BodyText"/>
        <w:spacing w:line="276" w:lineRule="auto"/>
        <w:ind w:left="1440" w:right="1450" w:firstLine="0"/>
        <w:rPr>
          <w:rFonts w:ascii="Arial" w:hAnsi="Arial" w:cs="Arial"/>
        </w:rPr>
      </w:pPr>
      <w:r w:rsidRPr="006C2555">
        <w:rPr>
          <w:rFonts w:ascii="Arial" w:hAnsi="Arial" w:cs="Arial"/>
          <w:spacing w:val="-1"/>
        </w:rPr>
        <w:t>Several</w:t>
      </w:r>
      <w:r w:rsidRPr="006C2555">
        <w:rPr>
          <w:rFonts w:ascii="Arial" w:hAnsi="Arial" w:cs="Arial"/>
          <w:spacing w:val="-2"/>
        </w:rPr>
        <w:t xml:space="preserve"> </w:t>
      </w:r>
      <w:r w:rsidRPr="006C2555">
        <w:rPr>
          <w:rFonts w:ascii="Arial" w:hAnsi="Arial" w:cs="Arial"/>
          <w:spacing w:val="-1"/>
        </w:rPr>
        <w:t>choices for food</w:t>
      </w:r>
      <w:r w:rsidRPr="006C2555">
        <w:rPr>
          <w:rFonts w:ascii="Arial" w:hAnsi="Arial" w:cs="Arial"/>
          <w:spacing w:val="-4"/>
        </w:rPr>
        <w:t xml:space="preserve"> </w:t>
      </w:r>
      <w:r w:rsidRPr="006C2555">
        <w:rPr>
          <w:rFonts w:ascii="Arial" w:hAnsi="Arial" w:cs="Arial"/>
        </w:rPr>
        <w:t>and</w:t>
      </w:r>
      <w:r w:rsidRPr="006C2555">
        <w:rPr>
          <w:rFonts w:ascii="Arial" w:hAnsi="Arial" w:cs="Arial"/>
          <w:spacing w:val="34"/>
        </w:rPr>
        <w:t xml:space="preserve"> </w:t>
      </w:r>
      <w:r w:rsidRPr="006C2555">
        <w:rPr>
          <w:rFonts w:ascii="Arial" w:hAnsi="Arial" w:cs="Arial"/>
        </w:rPr>
        <w:t>beverages</w:t>
      </w:r>
      <w:r w:rsidRPr="006C2555">
        <w:rPr>
          <w:rFonts w:ascii="Arial" w:hAnsi="Arial" w:cs="Arial"/>
          <w:spacing w:val="-5"/>
        </w:rPr>
        <w:t xml:space="preserve"> </w:t>
      </w:r>
      <w:r w:rsidRPr="006C2555">
        <w:rPr>
          <w:rFonts w:ascii="Arial" w:hAnsi="Arial" w:cs="Arial"/>
        </w:rPr>
        <w:t>are</w:t>
      </w:r>
      <w:r w:rsidRPr="006C2555">
        <w:rPr>
          <w:rFonts w:ascii="Arial" w:hAnsi="Arial" w:cs="Arial"/>
          <w:spacing w:val="-4"/>
        </w:rPr>
        <w:t xml:space="preserve"> </w:t>
      </w:r>
      <w:r w:rsidRPr="006C2555">
        <w:rPr>
          <w:rFonts w:ascii="Arial" w:hAnsi="Arial" w:cs="Arial"/>
          <w:spacing w:val="-1"/>
        </w:rPr>
        <w:t>available</w:t>
      </w:r>
      <w:r w:rsidRPr="006C2555">
        <w:rPr>
          <w:rFonts w:ascii="Arial" w:hAnsi="Arial" w:cs="Arial"/>
          <w:spacing w:val="-4"/>
        </w:rPr>
        <w:t xml:space="preserve"> </w:t>
      </w:r>
      <w:r w:rsidRPr="006C2555">
        <w:rPr>
          <w:rFonts w:ascii="Arial" w:hAnsi="Arial" w:cs="Arial"/>
        </w:rPr>
        <w:t>during</w:t>
      </w:r>
      <w:r w:rsidRPr="006C2555">
        <w:rPr>
          <w:rFonts w:ascii="Arial" w:hAnsi="Arial" w:cs="Arial"/>
          <w:spacing w:val="-2"/>
        </w:rPr>
        <w:t xml:space="preserve"> </w:t>
      </w:r>
      <w:r w:rsidRPr="006C2555">
        <w:rPr>
          <w:rFonts w:ascii="Arial" w:hAnsi="Arial" w:cs="Arial"/>
          <w:spacing w:val="-1"/>
        </w:rPr>
        <w:t>regular</w:t>
      </w:r>
      <w:r w:rsidRPr="006C2555">
        <w:rPr>
          <w:rFonts w:ascii="Arial" w:hAnsi="Arial" w:cs="Arial"/>
          <w:spacing w:val="21"/>
        </w:rPr>
        <w:t xml:space="preserve"> </w:t>
      </w:r>
      <w:r w:rsidRPr="006C2555">
        <w:rPr>
          <w:rFonts w:ascii="Arial" w:hAnsi="Arial" w:cs="Arial"/>
          <w:spacing w:val="-1"/>
        </w:rPr>
        <w:t>business</w:t>
      </w:r>
      <w:r w:rsidRPr="006C2555">
        <w:rPr>
          <w:rFonts w:ascii="Arial" w:hAnsi="Arial" w:cs="Arial"/>
          <w:spacing w:val="-3"/>
        </w:rPr>
        <w:t xml:space="preserve"> </w:t>
      </w:r>
      <w:r w:rsidRPr="006C2555">
        <w:rPr>
          <w:rFonts w:ascii="Arial" w:hAnsi="Arial" w:cs="Arial"/>
          <w:spacing w:val="-1"/>
        </w:rPr>
        <w:t>hours.</w:t>
      </w:r>
      <w:r w:rsidR="00022ACC">
        <w:rPr>
          <w:rFonts w:ascii="Arial" w:hAnsi="Arial" w:cs="Arial"/>
          <w:spacing w:val="-1"/>
        </w:rPr>
        <w:t xml:space="preserve"> </w:t>
      </w:r>
      <w:r w:rsidRPr="006C2555">
        <w:rPr>
          <w:rFonts w:ascii="Arial" w:hAnsi="Arial" w:cs="Arial"/>
        </w:rPr>
        <w:t>The Cafeteria and Grab and Go are on the first floor, to the left of the elevators</w:t>
      </w:r>
      <w:r w:rsidR="00664FBC" w:rsidRPr="006C2555">
        <w:rPr>
          <w:rFonts w:ascii="Arial" w:hAnsi="Arial" w:cs="Arial"/>
        </w:rPr>
        <w:t xml:space="preserve"> and are o</w:t>
      </w:r>
      <w:r w:rsidRPr="006C2555">
        <w:rPr>
          <w:rFonts w:ascii="Arial" w:hAnsi="Arial" w:cs="Arial"/>
        </w:rPr>
        <w:t xml:space="preserve">pen Monday – Friday, from 6:30 a.m. – 6:30 p.m. </w:t>
      </w:r>
      <w:r w:rsidR="006C4A8C">
        <w:rPr>
          <w:rFonts w:ascii="Arial" w:hAnsi="Arial" w:cs="Arial"/>
        </w:rPr>
        <w:t xml:space="preserve"> They are closed after hours and on weekends.</w:t>
      </w:r>
    </w:p>
    <w:p w14:paraId="6E5EE3A6" w14:textId="77777777" w:rsidR="00764A43" w:rsidRPr="006C2555" w:rsidRDefault="00764A43" w:rsidP="006020EB">
      <w:pPr>
        <w:pStyle w:val="BodyText"/>
        <w:spacing w:line="276" w:lineRule="auto"/>
        <w:ind w:left="1440" w:right="1450" w:firstLine="0"/>
        <w:rPr>
          <w:rFonts w:ascii="Arial" w:hAnsi="Arial" w:cs="Arial"/>
        </w:rPr>
      </w:pPr>
    </w:p>
    <w:p w14:paraId="495059C1" w14:textId="77777777" w:rsidR="00764A43" w:rsidRPr="006C2555" w:rsidRDefault="00764A43" w:rsidP="00533D4C">
      <w:pPr>
        <w:pStyle w:val="Heading4"/>
        <w:ind w:left="1440" w:right="1450"/>
        <w:rPr>
          <w:rFonts w:ascii="Arial" w:hAnsi="Arial" w:cs="Arial"/>
          <w:sz w:val="24"/>
          <w:szCs w:val="24"/>
        </w:rPr>
      </w:pPr>
      <w:r w:rsidRPr="006C2555">
        <w:rPr>
          <w:rFonts w:ascii="Arial" w:hAnsi="Arial" w:cs="Arial"/>
          <w:sz w:val="24"/>
          <w:szCs w:val="24"/>
        </w:rPr>
        <w:t>Snack and beverage vending machines are located on the second floor near the public elevators.</w:t>
      </w:r>
    </w:p>
    <w:p w14:paraId="2A902418" w14:textId="77777777" w:rsidR="00764A43" w:rsidRPr="006C2555" w:rsidRDefault="00764A43" w:rsidP="00533D4C">
      <w:pPr>
        <w:pStyle w:val="Heading4"/>
        <w:ind w:left="1440" w:right="1450"/>
        <w:rPr>
          <w:rFonts w:ascii="Arial" w:hAnsi="Arial" w:cs="Arial"/>
          <w:sz w:val="24"/>
          <w:szCs w:val="24"/>
        </w:rPr>
      </w:pPr>
    </w:p>
    <w:p w14:paraId="76C58488" w14:textId="77777777" w:rsidR="00533D4C" w:rsidRDefault="00533D4C" w:rsidP="00452868">
      <w:pPr>
        <w:ind w:left="1440" w:right="-995"/>
        <w:rPr>
          <w:rFonts w:ascii="Arial" w:hAnsi="Arial" w:cs="Arial"/>
          <w:color w:val="5A5A5A"/>
          <w:spacing w:val="11"/>
          <w:sz w:val="36"/>
          <w:highlight w:val="yellow"/>
        </w:rPr>
      </w:pPr>
    </w:p>
    <w:p w14:paraId="127A511E" w14:textId="77777777" w:rsidR="007513D9" w:rsidRDefault="007513D9" w:rsidP="00452868">
      <w:pPr>
        <w:ind w:left="1440" w:right="-995"/>
        <w:rPr>
          <w:rFonts w:ascii="Arial" w:hAnsi="Arial" w:cs="Arial"/>
          <w:color w:val="00A9A0"/>
          <w:spacing w:val="11"/>
          <w:sz w:val="32"/>
          <w:szCs w:val="32"/>
          <w:highlight w:val="yellow"/>
        </w:rPr>
      </w:pPr>
    </w:p>
    <w:p w14:paraId="79869B2D" w14:textId="6A66A99B" w:rsidR="00764A43" w:rsidRPr="00533D4C" w:rsidRDefault="00764A43" w:rsidP="00452868">
      <w:pPr>
        <w:ind w:left="1440" w:right="-995"/>
        <w:rPr>
          <w:rFonts w:ascii="Arial" w:eastAsia="Calibri" w:hAnsi="Arial" w:cs="Arial"/>
          <w:color w:val="00A9A0"/>
          <w:sz w:val="32"/>
          <w:szCs w:val="32"/>
        </w:rPr>
      </w:pPr>
      <w:r w:rsidRPr="00533D4C">
        <w:rPr>
          <w:rFonts w:ascii="Arial" w:hAnsi="Arial" w:cs="Arial"/>
          <w:color w:val="00A9A0"/>
          <w:spacing w:val="11"/>
          <w:sz w:val="32"/>
          <w:szCs w:val="32"/>
          <w:highlight w:val="yellow"/>
        </w:rPr>
        <w:t>Catering</w:t>
      </w:r>
      <w:r w:rsidRPr="00533D4C">
        <w:rPr>
          <w:rFonts w:ascii="Arial" w:hAnsi="Arial" w:cs="Arial"/>
          <w:color w:val="00A9A0"/>
          <w:spacing w:val="20"/>
          <w:sz w:val="32"/>
          <w:szCs w:val="32"/>
          <w:highlight w:val="yellow"/>
        </w:rPr>
        <w:t xml:space="preserve"> </w:t>
      </w:r>
      <w:commentRangeStart w:id="123"/>
      <w:r w:rsidRPr="00991073">
        <w:rPr>
          <w:rFonts w:ascii="Arial" w:hAnsi="Arial" w:cs="Arial"/>
          <w:color w:val="00A9A0"/>
          <w:spacing w:val="12"/>
          <w:sz w:val="32"/>
          <w:szCs w:val="32"/>
          <w:highlight w:val="yellow"/>
        </w:rPr>
        <w:t>Services</w:t>
      </w:r>
      <w:commentRangeEnd w:id="123"/>
      <w:r w:rsidR="00A57CB4" w:rsidRPr="00991073">
        <w:rPr>
          <w:rStyle w:val="CommentReference"/>
          <w:rFonts w:ascii="Arial" w:hAnsi="Arial" w:cs="Arial"/>
          <w:color w:val="00A9A0"/>
          <w:sz w:val="32"/>
          <w:szCs w:val="32"/>
          <w:highlight w:val="yellow"/>
        </w:rPr>
        <w:commentReference w:id="123"/>
      </w:r>
      <w:r w:rsidR="006C4A8C">
        <w:rPr>
          <w:rFonts w:ascii="Arial" w:hAnsi="Arial" w:cs="Arial"/>
          <w:color w:val="00A9A0"/>
          <w:spacing w:val="12"/>
          <w:sz w:val="32"/>
          <w:szCs w:val="32"/>
        </w:rPr>
        <w:t xml:space="preserve">  </w:t>
      </w:r>
    </w:p>
    <w:p w14:paraId="190FB5B6" w14:textId="5D1BE750" w:rsidR="006C4A8C" w:rsidRDefault="00764A43" w:rsidP="00FF5541">
      <w:pPr>
        <w:pStyle w:val="Heading4"/>
        <w:ind w:left="1440" w:right="1000"/>
        <w:rPr>
          <w:rFonts w:ascii="Arial" w:hAnsi="Arial" w:cs="Arial"/>
          <w:sz w:val="24"/>
          <w:szCs w:val="24"/>
        </w:rPr>
      </w:pPr>
      <w:r w:rsidRPr="006C2555">
        <w:rPr>
          <w:rFonts w:ascii="Arial" w:hAnsi="Arial" w:cs="Arial"/>
          <w:sz w:val="24"/>
          <w:szCs w:val="24"/>
        </w:rPr>
        <w:t>All catering request</w:t>
      </w:r>
      <w:r w:rsidR="006C4A8C">
        <w:rPr>
          <w:rFonts w:ascii="Arial" w:hAnsi="Arial" w:cs="Arial"/>
          <w:sz w:val="24"/>
          <w:szCs w:val="24"/>
        </w:rPr>
        <w:t>s</w:t>
      </w:r>
      <w:r w:rsidRPr="006C2555">
        <w:rPr>
          <w:rFonts w:ascii="Arial" w:hAnsi="Arial" w:cs="Arial"/>
          <w:sz w:val="24"/>
          <w:szCs w:val="24"/>
        </w:rPr>
        <w:t xml:space="preserve"> must be submitted to the Food &amp; Nutrition </w:t>
      </w:r>
      <w:r w:rsidR="006C4A8C">
        <w:rPr>
          <w:rFonts w:ascii="Arial" w:hAnsi="Arial" w:cs="Arial"/>
          <w:sz w:val="24"/>
          <w:szCs w:val="24"/>
        </w:rPr>
        <w:t>Services D</w:t>
      </w:r>
      <w:r w:rsidRPr="006C2555">
        <w:rPr>
          <w:rFonts w:ascii="Arial" w:hAnsi="Arial" w:cs="Arial"/>
          <w:sz w:val="24"/>
          <w:szCs w:val="24"/>
        </w:rPr>
        <w:t xml:space="preserve">epartment </w:t>
      </w:r>
      <w:r w:rsidR="006C4A8C">
        <w:rPr>
          <w:rFonts w:ascii="Arial" w:hAnsi="Arial" w:cs="Arial"/>
          <w:sz w:val="24"/>
          <w:szCs w:val="24"/>
        </w:rPr>
        <w:t xml:space="preserve">three days </w:t>
      </w:r>
      <w:r w:rsidRPr="006C2555">
        <w:rPr>
          <w:rFonts w:ascii="Arial" w:hAnsi="Arial" w:cs="Arial"/>
          <w:sz w:val="24"/>
          <w:szCs w:val="24"/>
        </w:rPr>
        <w:t>in advance of the meeting or event.</w:t>
      </w:r>
      <w:r w:rsidR="00FF5541">
        <w:rPr>
          <w:rFonts w:ascii="Arial" w:hAnsi="Arial" w:cs="Arial"/>
          <w:sz w:val="24"/>
          <w:szCs w:val="24"/>
        </w:rPr>
        <w:t xml:space="preserve"> </w:t>
      </w:r>
    </w:p>
    <w:p w14:paraId="3AD41107" w14:textId="77777777" w:rsidR="006C4A8C" w:rsidRDefault="006C4A8C" w:rsidP="00FF5541">
      <w:pPr>
        <w:pStyle w:val="Heading4"/>
        <w:ind w:left="1440" w:right="1000"/>
        <w:rPr>
          <w:rFonts w:ascii="Arial" w:hAnsi="Arial" w:cs="Arial"/>
          <w:sz w:val="24"/>
          <w:szCs w:val="24"/>
        </w:rPr>
      </w:pPr>
    </w:p>
    <w:p w14:paraId="3BFBFECA" w14:textId="0ABAC995" w:rsidR="00803838" w:rsidRDefault="00FF5541" w:rsidP="00FF5541">
      <w:pPr>
        <w:pStyle w:val="Heading4"/>
        <w:ind w:left="1440" w:right="1000"/>
        <w:rPr>
          <w:rFonts w:ascii="Arial" w:hAnsi="Arial" w:cs="Arial"/>
          <w:sz w:val="24"/>
          <w:szCs w:val="24"/>
        </w:rPr>
      </w:pPr>
      <w:r>
        <w:rPr>
          <w:rFonts w:ascii="Arial" w:hAnsi="Arial" w:cs="Arial"/>
          <w:sz w:val="24"/>
          <w:szCs w:val="24"/>
        </w:rPr>
        <w:t xml:space="preserve">Use </w:t>
      </w:r>
      <w:r w:rsidRPr="00FF5541">
        <w:rPr>
          <w:rFonts w:ascii="Arial" w:hAnsi="Arial" w:cs="Arial"/>
          <w:sz w:val="24"/>
          <w:szCs w:val="24"/>
        </w:rPr>
        <w:t>C</w:t>
      </w:r>
      <w:r>
        <w:rPr>
          <w:rFonts w:ascii="Arial" w:hAnsi="Arial" w:cs="Arial"/>
          <w:sz w:val="24"/>
          <w:szCs w:val="24"/>
        </w:rPr>
        <w:t>atertrax</w:t>
      </w:r>
      <w:r w:rsidRPr="00FF5541">
        <w:rPr>
          <w:rFonts w:ascii="Arial" w:hAnsi="Arial" w:cs="Arial"/>
          <w:sz w:val="24"/>
          <w:szCs w:val="24"/>
        </w:rPr>
        <w:t>,</w:t>
      </w:r>
      <w:r>
        <w:rPr>
          <w:rFonts w:ascii="Arial" w:hAnsi="Arial" w:cs="Arial"/>
          <w:sz w:val="24"/>
          <w:szCs w:val="24"/>
        </w:rPr>
        <w:t xml:space="preserve"> the ordering platform </w:t>
      </w:r>
      <w:r w:rsidRPr="00FF5541">
        <w:rPr>
          <w:rFonts w:ascii="Arial" w:hAnsi="Arial" w:cs="Arial"/>
          <w:sz w:val="24"/>
          <w:szCs w:val="24"/>
        </w:rPr>
        <w:t>t</w:t>
      </w:r>
      <w:r>
        <w:rPr>
          <w:rFonts w:ascii="Arial" w:hAnsi="Arial" w:cs="Arial"/>
          <w:sz w:val="24"/>
          <w:szCs w:val="24"/>
        </w:rPr>
        <w:t xml:space="preserve">o </w:t>
      </w:r>
      <w:r w:rsidRPr="00FF5541">
        <w:rPr>
          <w:rFonts w:ascii="Arial" w:hAnsi="Arial" w:cs="Arial"/>
          <w:sz w:val="24"/>
          <w:szCs w:val="24"/>
        </w:rPr>
        <w:t>order food for meetings.</w:t>
      </w:r>
      <w:r w:rsidRPr="00FF5541">
        <w:t xml:space="preserve"> </w:t>
      </w:r>
      <w:r w:rsidRPr="00FF5541">
        <w:rPr>
          <w:rFonts w:ascii="Arial" w:hAnsi="Arial" w:cs="Arial"/>
          <w:sz w:val="24"/>
          <w:szCs w:val="24"/>
        </w:rPr>
        <w:t xml:space="preserve">Place </w:t>
      </w:r>
      <w:r>
        <w:rPr>
          <w:rFonts w:ascii="Arial" w:hAnsi="Arial" w:cs="Arial"/>
          <w:sz w:val="24"/>
          <w:szCs w:val="24"/>
        </w:rPr>
        <w:t xml:space="preserve">catering </w:t>
      </w:r>
      <w:r w:rsidRPr="00FF5541">
        <w:rPr>
          <w:rFonts w:ascii="Arial" w:hAnsi="Arial" w:cs="Arial"/>
          <w:sz w:val="24"/>
          <w:szCs w:val="24"/>
        </w:rPr>
        <w:t xml:space="preserve">orders </w:t>
      </w:r>
      <w:r>
        <w:rPr>
          <w:rFonts w:ascii="Arial" w:hAnsi="Arial" w:cs="Arial"/>
          <w:sz w:val="24"/>
          <w:szCs w:val="24"/>
        </w:rPr>
        <w:t xml:space="preserve">on </w:t>
      </w:r>
      <w:hyperlink r:id="rId83" w:history="1">
        <w:r w:rsidRPr="00A049EC">
          <w:rPr>
            <w:rStyle w:val="Hyperlink"/>
            <w:rFonts w:ascii="Arial" w:hAnsi="Arial" w:cs="Arial"/>
            <w:sz w:val="24"/>
            <w:szCs w:val="24"/>
          </w:rPr>
          <w:t>www.cpmc-stlukes.catertrax.com</w:t>
        </w:r>
      </w:hyperlink>
      <w:r>
        <w:rPr>
          <w:rFonts w:ascii="Arial" w:hAnsi="Arial" w:cs="Arial"/>
          <w:sz w:val="24"/>
          <w:szCs w:val="24"/>
        </w:rPr>
        <w:t xml:space="preserve">. For training on Catertrax, go to </w:t>
      </w:r>
      <w:hyperlink r:id="rId84" w:history="1">
        <w:r w:rsidRPr="00A049EC">
          <w:rPr>
            <w:rStyle w:val="Hyperlink"/>
            <w:rFonts w:ascii="Arial" w:hAnsi="Arial" w:cs="Arial"/>
            <w:sz w:val="24"/>
            <w:szCs w:val="24"/>
          </w:rPr>
          <w:t>https://catertrax-1.wistia.com/medias/ojoa2vlyhm#</w:t>
        </w:r>
      </w:hyperlink>
      <w:r>
        <w:rPr>
          <w:rFonts w:ascii="Arial" w:hAnsi="Arial" w:cs="Arial"/>
          <w:sz w:val="24"/>
          <w:szCs w:val="24"/>
        </w:rPr>
        <w:t xml:space="preserve">. </w:t>
      </w:r>
    </w:p>
    <w:p w14:paraId="4D6A6585" w14:textId="77777777" w:rsidR="00FF5541" w:rsidRPr="006C2555" w:rsidRDefault="00FF5541" w:rsidP="00FF5541">
      <w:pPr>
        <w:pStyle w:val="Heading4"/>
        <w:ind w:left="1440" w:right="1000"/>
        <w:rPr>
          <w:rFonts w:ascii="Arial" w:hAnsi="Arial" w:cs="Arial"/>
          <w:sz w:val="24"/>
          <w:szCs w:val="24"/>
        </w:rPr>
      </w:pPr>
    </w:p>
    <w:p w14:paraId="05C58CDE" w14:textId="77777777" w:rsidR="008A747A" w:rsidRPr="006A5120" w:rsidRDefault="008A747A" w:rsidP="006A5120">
      <w:pPr>
        <w:pStyle w:val="ListParagraph"/>
        <w:spacing w:line="276" w:lineRule="auto"/>
        <w:ind w:left="1440"/>
        <w:rPr>
          <w:rFonts w:ascii="Arial" w:hAnsi="Arial" w:cs="Arial"/>
          <w:color w:val="00A9A0"/>
          <w:spacing w:val="11"/>
          <w:sz w:val="32"/>
          <w:szCs w:val="32"/>
        </w:rPr>
      </w:pPr>
      <w:r w:rsidRPr="006A5120">
        <w:rPr>
          <w:rFonts w:ascii="Arial" w:hAnsi="Arial" w:cs="Arial"/>
          <w:color w:val="00A9A0"/>
          <w:spacing w:val="11"/>
          <w:sz w:val="32"/>
          <w:szCs w:val="32"/>
        </w:rPr>
        <w:t xml:space="preserve">Room Reservations </w:t>
      </w:r>
    </w:p>
    <w:p w14:paraId="06B9C332" w14:textId="0FF17CD5" w:rsidR="008A747A" w:rsidRDefault="008A747A" w:rsidP="006A5120">
      <w:pPr>
        <w:pStyle w:val="ListParagraph"/>
        <w:spacing w:line="276" w:lineRule="auto"/>
        <w:ind w:left="1440"/>
        <w:rPr>
          <w:rFonts w:ascii="Arial" w:hAnsi="Arial" w:cs="Arial"/>
          <w:color w:val="5A5A5A"/>
          <w:spacing w:val="11"/>
          <w:sz w:val="24"/>
          <w:szCs w:val="24"/>
        </w:rPr>
      </w:pPr>
      <w:r w:rsidRPr="000751BD">
        <w:rPr>
          <w:rFonts w:ascii="Arial" w:hAnsi="Arial" w:cs="Arial"/>
          <w:color w:val="5A5A5A"/>
          <w:spacing w:val="11"/>
          <w:sz w:val="24"/>
          <w:szCs w:val="24"/>
        </w:rPr>
        <w:t xml:space="preserve">To reserve a room, complete </w:t>
      </w:r>
      <w:r w:rsidRPr="000751BD">
        <w:rPr>
          <w:rFonts w:ascii="Arial" w:hAnsi="Arial" w:cs="Arial"/>
          <w:b/>
          <w:bCs/>
          <w:color w:val="5A5A5A"/>
          <w:spacing w:val="11"/>
          <w:sz w:val="24"/>
          <w:szCs w:val="24"/>
        </w:rPr>
        <w:t xml:space="preserve">Online Conference Room Request </w:t>
      </w:r>
      <w:r w:rsidRPr="000751BD">
        <w:rPr>
          <w:rFonts w:ascii="Arial" w:hAnsi="Arial" w:cs="Arial"/>
          <w:color w:val="5A5A5A"/>
          <w:spacing w:val="11"/>
          <w:sz w:val="24"/>
          <w:szCs w:val="24"/>
        </w:rPr>
        <w:t xml:space="preserve">form, </w:t>
      </w:r>
      <w:hyperlink r:id="rId85" w:history="1">
        <w:r w:rsidRPr="000751BD">
          <w:rPr>
            <w:rStyle w:val="Hyperlink"/>
            <w:rFonts w:ascii="Arial" w:hAnsi="Arial" w:cs="Arial"/>
            <w:spacing w:val="11"/>
            <w:sz w:val="24"/>
            <w:szCs w:val="24"/>
          </w:rPr>
          <w:t>http://dcpwdbs405/virtualems/</w:t>
        </w:r>
      </w:hyperlink>
      <w:r w:rsidRPr="000751BD">
        <w:rPr>
          <w:rFonts w:ascii="Arial" w:hAnsi="Arial" w:cs="Arial"/>
          <w:color w:val="5A5A5A"/>
          <w:spacing w:val="11"/>
          <w:sz w:val="24"/>
          <w:szCs w:val="24"/>
        </w:rPr>
        <w:t>.</w:t>
      </w:r>
      <w:r w:rsidR="00AB556F">
        <w:rPr>
          <w:rFonts w:ascii="Arial" w:hAnsi="Arial" w:cs="Arial"/>
          <w:color w:val="5A5A5A"/>
          <w:spacing w:val="11"/>
          <w:sz w:val="24"/>
          <w:szCs w:val="24"/>
        </w:rPr>
        <w:t xml:space="preserve"> </w:t>
      </w:r>
      <w:r w:rsidRPr="000751BD">
        <w:rPr>
          <w:rFonts w:ascii="Arial" w:hAnsi="Arial" w:cs="Arial"/>
          <w:color w:val="5A5A5A"/>
          <w:spacing w:val="11"/>
          <w:sz w:val="24"/>
          <w:szCs w:val="24"/>
        </w:rPr>
        <w:t xml:space="preserve">event. </w:t>
      </w:r>
      <w:ins w:id="124" w:author="Tami Chin" w:date="2018-05-03T21:13:00Z">
        <w:r w:rsidR="00094B74">
          <w:rPr>
            <w:rFonts w:ascii="Arial" w:hAnsi="Arial" w:cs="Arial"/>
            <w:color w:val="5A5A5A"/>
            <w:spacing w:val="11"/>
            <w:sz w:val="24"/>
            <w:szCs w:val="24"/>
          </w:rPr>
          <w:t>This is a duplicate of information mentioned earlier</w:t>
        </w:r>
      </w:ins>
    </w:p>
    <w:p w14:paraId="1F81FE87" w14:textId="77777777" w:rsidR="00AB556F" w:rsidRPr="000751BD" w:rsidRDefault="00AB556F" w:rsidP="006A5120">
      <w:pPr>
        <w:pStyle w:val="ListParagraph"/>
        <w:spacing w:line="276" w:lineRule="auto"/>
        <w:ind w:left="1440"/>
        <w:rPr>
          <w:rFonts w:ascii="Arial" w:hAnsi="Arial" w:cs="Arial"/>
          <w:color w:val="5A5A5A"/>
          <w:spacing w:val="11"/>
          <w:sz w:val="24"/>
          <w:szCs w:val="24"/>
        </w:rPr>
      </w:pPr>
    </w:p>
    <w:p w14:paraId="590E3EB5" w14:textId="73FF77F5" w:rsidR="008A747A" w:rsidRPr="00D20DF7" w:rsidRDefault="001538C0" w:rsidP="00260E89">
      <w:pPr>
        <w:spacing w:line="276" w:lineRule="auto"/>
        <w:ind w:left="1440"/>
        <w:rPr>
          <w:rFonts w:ascii="Arial" w:hAnsi="Arial" w:cs="Arial"/>
          <w:color w:val="00A9A0"/>
          <w:spacing w:val="11"/>
          <w:sz w:val="32"/>
          <w:szCs w:val="32"/>
        </w:rPr>
      </w:pPr>
      <w:r w:rsidRPr="00D20DF7">
        <w:rPr>
          <w:noProof/>
          <w:sz w:val="32"/>
          <w:szCs w:val="32"/>
        </w:rPr>
        <w:drawing>
          <wp:anchor distT="0" distB="0" distL="114300" distR="114300" simplePos="0" relativeHeight="251692544" behindDoc="0" locked="0" layoutInCell="1" allowOverlap="1" wp14:anchorId="21CB43D2" wp14:editId="0DF587B7">
            <wp:simplePos x="0" y="0"/>
            <wp:positionH relativeFrom="column">
              <wp:posOffset>5937885</wp:posOffset>
            </wp:positionH>
            <wp:positionV relativeFrom="paragraph">
              <wp:posOffset>38735</wp:posOffset>
            </wp:positionV>
            <wp:extent cx="1497330" cy="2775585"/>
            <wp:effectExtent l="0" t="0" r="7620" b="571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497330" cy="2775585"/>
                    </a:xfrm>
                    <a:prstGeom prst="rect">
                      <a:avLst/>
                    </a:prstGeom>
                  </pic:spPr>
                </pic:pic>
              </a:graphicData>
            </a:graphic>
            <wp14:sizeRelH relativeFrom="margin">
              <wp14:pctWidth>0</wp14:pctWidth>
            </wp14:sizeRelH>
            <wp14:sizeRelV relativeFrom="margin">
              <wp14:pctHeight>0</wp14:pctHeight>
            </wp14:sizeRelV>
          </wp:anchor>
        </w:drawing>
      </w:r>
      <w:r w:rsidR="008A747A" w:rsidRPr="00D20DF7">
        <w:rPr>
          <w:rFonts w:ascii="Arial" w:hAnsi="Arial" w:cs="Arial"/>
          <w:color w:val="00A9A0"/>
          <w:spacing w:val="11"/>
          <w:sz w:val="32"/>
          <w:szCs w:val="32"/>
        </w:rPr>
        <w:t>Patient Entertainment / Education (</w:t>
      </w:r>
      <w:r w:rsidR="007513D9" w:rsidRPr="00D20DF7">
        <w:rPr>
          <w:rFonts w:ascii="Arial" w:hAnsi="Arial" w:cs="Arial"/>
          <w:color w:val="00A9A0"/>
          <w:spacing w:val="11"/>
          <w:sz w:val="32"/>
          <w:szCs w:val="32"/>
        </w:rPr>
        <w:t>P</w:t>
      </w:r>
      <w:r w:rsidR="008A747A" w:rsidRPr="00D20DF7">
        <w:rPr>
          <w:rFonts w:ascii="Arial" w:hAnsi="Arial" w:cs="Arial"/>
          <w:color w:val="00A9A0"/>
          <w:spacing w:val="11"/>
          <w:sz w:val="32"/>
          <w:szCs w:val="32"/>
        </w:rPr>
        <w:t>owered by Sonifi)</w:t>
      </w:r>
      <w:r w:rsidR="00991073">
        <w:rPr>
          <w:rFonts w:ascii="Arial" w:hAnsi="Arial" w:cs="Arial"/>
          <w:color w:val="00A9A0"/>
          <w:spacing w:val="11"/>
          <w:sz w:val="32"/>
          <w:szCs w:val="32"/>
        </w:rPr>
        <w:t xml:space="preserve">  </w:t>
      </w:r>
      <w:r w:rsidR="00991073">
        <w:rPr>
          <w:rFonts w:ascii="Arial" w:hAnsi="Arial" w:cs="Arial"/>
          <w:color w:val="00A9A0"/>
          <w:spacing w:val="11"/>
          <w:sz w:val="32"/>
          <w:szCs w:val="32"/>
          <w:highlight w:val="green"/>
        </w:rPr>
        <w:t>Eric- Jim B indicat</w:t>
      </w:r>
      <w:r w:rsidR="00991073" w:rsidRPr="00991073">
        <w:rPr>
          <w:rFonts w:ascii="Arial" w:hAnsi="Arial" w:cs="Arial"/>
          <w:color w:val="00A9A0"/>
          <w:spacing w:val="11"/>
          <w:sz w:val="32"/>
          <w:szCs w:val="32"/>
          <w:highlight w:val="green"/>
        </w:rPr>
        <w:t>es you have a much better pix of this handset!</w:t>
      </w:r>
    </w:p>
    <w:p w14:paraId="12889267" w14:textId="77777777" w:rsidR="008A747A" w:rsidRPr="008A747A" w:rsidRDefault="008A747A" w:rsidP="00260E89">
      <w:pPr>
        <w:spacing w:line="276" w:lineRule="auto"/>
        <w:ind w:left="1440"/>
        <w:rPr>
          <w:rFonts w:ascii="Arial" w:hAnsi="Arial" w:cs="Arial"/>
          <w:spacing w:val="11"/>
          <w:sz w:val="24"/>
          <w:szCs w:val="24"/>
        </w:rPr>
      </w:pPr>
      <w:r w:rsidRPr="008A747A">
        <w:rPr>
          <w:rFonts w:ascii="Arial" w:hAnsi="Arial" w:cs="Arial"/>
          <w:spacing w:val="11"/>
          <w:sz w:val="24"/>
          <w:szCs w:val="24"/>
        </w:rPr>
        <w:t>Rooms are equipped with a multi-purpose media system capable of providing patient education, communication and entertainment features:</w:t>
      </w:r>
    </w:p>
    <w:p w14:paraId="1C653B6F" w14:textId="77777777" w:rsidR="008A747A" w:rsidRPr="008A747A" w:rsidRDefault="008A747A" w:rsidP="00696079">
      <w:pPr>
        <w:pStyle w:val="ListParagraph"/>
        <w:numPr>
          <w:ilvl w:val="2"/>
          <w:numId w:val="3"/>
        </w:numPr>
        <w:spacing w:line="276" w:lineRule="auto"/>
        <w:ind w:left="1980"/>
        <w:rPr>
          <w:rFonts w:ascii="Arial" w:hAnsi="Arial" w:cs="Arial"/>
          <w:spacing w:val="11"/>
          <w:sz w:val="24"/>
          <w:szCs w:val="24"/>
        </w:rPr>
      </w:pPr>
      <w:r w:rsidRPr="008A747A">
        <w:rPr>
          <w:rFonts w:ascii="Arial" w:hAnsi="Arial" w:cs="Arial"/>
          <w:spacing w:val="11"/>
          <w:sz w:val="24"/>
          <w:szCs w:val="24"/>
        </w:rPr>
        <w:t>Access the full complement of TV Programming</w:t>
      </w:r>
    </w:p>
    <w:p w14:paraId="72A5C5C5" w14:textId="77777777" w:rsidR="008A747A" w:rsidRPr="008A747A" w:rsidRDefault="008A747A" w:rsidP="00696079">
      <w:pPr>
        <w:pStyle w:val="ListParagraph"/>
        <w:numPr>
          <w:ilvl w:val="2"/>
          <w:numId w:val="3"/>
        </w:numPr>
        <w:spacing w:line="276" w:lineRule="auto"/>
        <w:ind w:left="1980"/>
        <w:rPr>
          <w:rFonts w:ascii="Arial" w:hAnsi="Arial" w:cs="Arial"/>
          <w:spacing w:val="11"/>
          <w:sz w:val="24"/>
          <w:szCs w:val="24"/>
        </w:rPr>
      </w:pPr>
      <w:r w:rsidRPr="008A747A">
        <w:rPr>
          <w:rFonts w:ascii="Arial" w:hAnsi="Arial" w:cs="Arial"/>
          <w:spacing w:val="11"/>
          <w:sz w:val="24"/>
          <w:szCs w:val="24"/>
        </w:rPr>
        <w:t>Review assigned educational content</w:t>
      </w:r>
      <w:r w:rsidR="00CB17FE" w:rsidRPr="00CB17FE">
        <w:rPr>
          <w:noProof/>
        </w:rPr>
        <w:t xml:space="preserve"> </w:t>
      </w:r>
    </w:p>
    <w:p w14:paraId="5CA11C76" w14:textId="77777777" w:rsidR="008A747A" w:rsidRPr="008A747A" w:rsidRDefault="008A747A" w:rsidP="00696079">
      <w:pPr>
        <w:pStyle w:val="ListParagraph"/>
        <w:numPr>
          <w:ilvl w:val="2"/>
          <w:numId w:val="3"/>
        </w:numPr>
        <w:spacing w:line="276" w:lineRule="auto"/>
        <w:ind w:left="1980"/>
        <w:rPr>
          <w:rFonts w:ascii="Arial" w:hAnsi="Arial" w:cs="Arial"/>
          <w:spacing w:val="11"/>
          <w:sz w:val="24"/>
          <w:szCs w:val="24"/>
        </w:rPr>
      </w:pPr>
      <w:r w:rsidRPr="008A747A">
        <w:rPr>
          <w:rFonts w:ascii="Arial" w:hAnsi="Arial" w:cs="Arial"/>
          <w:spacing w:val="11"/>
          <w:sz w:val="24"/>
          <w:szCs w:val="24"/>
        </w:rPr>
        <w:t>Complete questionnaires</w:t>
      </w:r>
      <w:r w:rsidR="00CB17FE" w:rsidRPr="00CB17FE">
        <w:rPr>
          <w:noProof/>
        </w:rPr>
        <w:t xml:space="preserve"> </w:t>
      </w:r>
    </w:p>
    <w:p w14:paraId="2BCDCB7C" w14:textId="77777777" w:rsidR="008A747A" w:rsidRPr="008A747A" w:rsidRDefault="008A747A" w:rsidP="00696079">
      <w:pPr>
        <w:pStyle w:val="ListParagraph"/>
        <w:numPr>
          <w:ilvl w:val="2"/>
          <w:numId w:val="3"/>
        </w:numPr>
        <w:spacing w:line="276" w:lineRule="auto"/>
        <w:ind w:left="1980"/>
        <w:rPr>
          <w:rFonts w:ascii="Arial" w:hAnsi="Arial" w:cs="Arial"/>
          <w:spacing w:val="11"/>
          <w:sz w:val="24"/>
          <w:szCs w:val="24"/>
        </w:rPr>
      </w:pPr>
      <w:r w:rsidRPr="008A747A">
        <w:rPr>
          <w:rFonts w:ascii="Arial" w:hAnsi="Arial" w:cs="Arial"/>
          <w:spacing w:val="11"/>
          <w:sz w:val="24"/>
          <w:szCs w:val="24"/>
        </w:rPr>
        <w:t xml:space="preserve">Order </w:t>
      </w:r>
      <w:r w:rsidR="00FD0BA3">
        <w:rPr>
          <w:rFonts w:ascii="Arial" w:hAnsi="Arial" w:cs="Arial"/>
          <w:spacing w:val="11"/>
          <w:sz w:val="24"/>
          <w:szCs w:val="24"/>
        </w:rPr>
        <w:t xml:space="preserve">patient </w:t>
      </w:r>
      <w:r w:rsidRPr="008A747A">
        <w:rPr>
          <w:rFonts w:ascii="Arial" w:hAnsi="Arial" w:cs="Arial"/>
          <w:spacing w:val="11"/>
          <w:sz w:val="24"/>
          <w:szCs w:val="24"/>
        </w:rPr>
        <w:t xml:space="preserve">meals </w:t>
      </w:r>
    </w:p>
    <w:p w14:paraId="11042E1D" w14:textId="77777777" w:rsidR="008A747A" w:rsidRPr="008A747A" w:rsidRDefault="008A747A" w:rsidP="00696079">
      <w:pPr>
        <w:pStyle w:val="ListParagraph"/>
        <w:numPr>
          <w:ilvl w:val="2"/>
          <w:numId w:val="3"/>
        </w:numPr>
        <w:spacing w:line="276" w:lineRule="auto"/>
        <w:ind w:left="1980"/>
        <w:rPr>
          <w:rFonts w:ascii="Arial" w:hAnsi="Arial" w:cs="Arial"/>
          <w:spacing w:val="11"/>
          <w:sz w:val="24"/>
          <w:szCs w:val="24"/>
        </w:rPr>
      </w:pPr>
      <w:r w:rsidRPr="008A747A">
        <w:rPr>
          <w:rFonts w:ascii="Arial" w:hAnsi="Arial" w:cs="Arial"/>
          <w:spacing w:val="11"/>
          <w:sz w:val="24"/>
          <w:szCs w:val="24"/>
        </w:rPr>
        <w:t>View care team information</w:t>
      </w:r>
    </w:p>
    <w:p w14:paraId="6869CEBF" w14:textId="77777777" w:rsidR="008A747A" w:rsidRPr="008A747A" w:rsidRDefault="008A747A" w:rsidP="00696079">
      <w:pPr>
        <w:pStyle w:val="ListParagraph"/>
        <w:numPr>
          <w:ilvl w:val="2"/>
          <w:numId w:val="3"/>
        </w:numPr>
        <w:spacing w:line="276" w:lineRule="auto"/>
        <w:ind w:left="1980"/>
        <w:rPr>
          <w:rFonts w:ascii="Arial" w:hAnsi="Arial" w:cs="Arial"/>
          <w:spacing w:val="11"/>
          <w:sz w:val="24"/>
          <w:szCs w:val="24"/>
        </w:rPr>
      </w:pPr>
      <w:r w:rsidRPr="008A747A">
        <w:rPr>
          <w:rFonts w:ascii="Arial" w:hAnsi="Arial" w:cs="Arial"/>
          <w:spacing w:val="11"/>
          <w:sz w:val="24"/>
          <w:szCs w:val="24"/>
        </w:rPr>
        <w:t xml:space="preserve">Access </w:t>
      </w:r>
      <w:r w:rsidR="002B43CD">
        <w:rPr>
          <w:rFonts w:ascii="Arial" w:hAnsi="Arial" w:cs="Arial"/>
          <w:spacing w:val="11"/>
          <w:sz w:val="24"/>
          <w:szCs w:val="24"/>
        </w:rPr>
        <w:t>patient</w:t>
      </w:r>
      <w:r w:rsidRPr="008A747A">
        <w:rPr>
          <w:rFonts w:ascii="Arial" w:hAnsi="Arial" w:cs="Arial"/>
          <w:spacing w:val="11"/>
          <w:sz w:val="24"/>
          <w:szCs w:val="24"/>
        </w:rPr>
        <w:t xml:space="preserve"> medical schedule</w:t>
      </w:r>
    </w:p>
    <w:p w14:paraId="3E2D68C7" w14:textId="77777777" w:rsidR="008A747A" w:rsidRPr="008A747A" w:rsidRDefault="008A747A" w:rsidP="00696079">
      <w:pPr>
        <w:pStyle w:val="ListParagraph"/>
        <w:numPr>
          <w:ilvl w:val="2"/>
          <w:numId w:val="3"/>
        </w:numPr>
        <w:spacing w:line="276" w:lineRule="auto"/>
        <w:ind w:left="1980"/>
        <w:rPr>
          <w:rFonts w:ascii="Arial" w:hAnsi="Arial" w:cs="Arial"/>
          <w:spacing w:val="11"/>
          <w:sz w:val="24"/>
          <w:szCs w:val="24"/>
        </w:rPr>
      </w:pPr>
      <w:r w:rsidRPr="008A747A">
        <w:rPr>
          <w:rFonts w:ascii="Arial" w:hAnsi="Arial" w:cs="Arial"/>
          <w:spacing w:val="11"/>
          <w:sz w:val="24"/>
          <w:szCs w:val="24"/>
        </w:rPr>
        <w:t>Interact with their care team</w:t>
      </w:r>
    </w:p>
    <w:p w14:paraId="6F1969A4" w14:textId="77777777" w:rsidR="008A747A" w:rsidRPr="008A747A" w:rsidRDefault="008A747A" w:rsidP="00696079">
      <w:pPr>
        <w:pStyle w:val="ListParagraph"/>
        <w:numPr>
          <w:ilvl w:val="2"/>
          <w:numId w:val="3"/>
        </w:numPr>
        <w:spacing w:line="276" w:lineRule="auto"/>
        <w:ind w:left="1980"/>
        <w:rPr>
          <w:rFonts w:ascii="Arial" w:hAnsi="Arial" w:cs="Arial"/>
          <w:spacing w:val="11"/>
          <w:sz w:val="24"/>
          <w:szCs w:val="24"/>
        </w:rPr>
      </w:pPr>
      <w:r w:rsidRPr="008A747A">
        <w:rPr>
          <w:rFonts w:ascii="Arial" w:hAnsi="Arial" w:cs="Arial"/>
          <w:spacing w:val="11"/>
          <w:sz w:val="24"/>
          <w:szCs w:val="24"/>
        </w:rPr>
        <w:t xml:space="preserve">Use convenient controls and Volume Integrated </w:t>
      </w:r>
      <w:r w:rsidR="00F1358E">
        <w:rPr>
          <w:rFonts w:ascii="Arial" w:hAnsi="Arial" w:cs="Arial"/>
          <w:spacing w:val="11"/>
          <w:sz w:val="24"/>
          <w:szCs w:val="24"/>
        </w:rPr>
        <w:t>i</w:t>
      </w:r>
      <w:r w:rsidRPr="008A747A">
        <w:rPr>
          <w:rFonts w:ascii="Arial" w:hAnsi="Arial" w:cs="Arial"/>
          <w:spacing w:val="11"/>
          <w:sz w:val="24"/>
          <w:szCs w:val="24"/>
        </w:rPr>
        <w:t>nto Pillow Speaker</w:t>
      </w:r>
    </w:p>
    <w:p w14:paraId="3CF6A021" w14:textId="77777777" w:rsidR="00062B30" w:rsidRDefault="00062B30" w:rsidP="00062B30">
      <w:pPr>
        <w:pStyle w:val="Heading2"/>
        <w:spacing w:line="276" w:lineRule="auto"/>
        <w:ind w:left="1440" w:right="1720"/>
        <w:rPr>
          <w:rFonts w:ascii="Arial" w:hAnsi="Arial" w:cs="Arial"/>
          <w:spacing w:val="12"/>
        </w:rPr>
      </w:pPr>
    </w:p>
    <w:p w14:paraId="5C69ED06" w14:textId="7F84E93B" w:rsidR="008A747A" w:rsidRPr="006C2555" w:rsidRDefault="008A747A" w:rsidP="00062B30">
      <w:pPr>
        <w:pStyle w:val="Heading2"/>
        <w:spacing w:line="276" w:lineRule="auto"/>
        <w:ind w:left="1440" w:right="1720"/>
        <w:rPr>
          <w:rFonts w:ascii="Arial" w:hAnsi="Arial" w:cs="Arial"/>
          <w:spacing w:val="12"/>
        </w:rPr>
      </w:pPr>
      <w:r w:rsidRPr="00062B30">
        <w:rPr>
          <w:rFonts w:ascii="Arial" w:hAnsi="Arial" w:cs="Arial"/>
          <w:color w:val="00A9A0"/>
          <w:spacing w:val="12"/>
          <w:sz w:val="32"/>
          <w:szCs w:val="32"/>
        </w:rPr>
        <w:t>Lactation</w:t>
      </w:r>
      <w:r w:rsidRPr="00062B30">
        <w:rPr>
          <w:rFonts w:ascii="Arial" w:hAnsi="Arial" w:cs="Arial"/>
          <w:color w:val="00A9A0"/>
          <w:spacing w:val="25"/>
          <w:sz w:val="32"/>
          <w:szCs w:val="32"/>
        </w:rPr>
        <w:t xml:space="preserve"> </w:t>
      </w:r>
      <w:r w:rsidRPr="00062B30">
        <w:rPr>
          <w:rFonts w:ascii="Arial" w:hAnsi="Arial" w:cs="Arial"/>
          <w:color w:val="00A9A0"/>
          <w:spacing w:val="12"/>
          <w:sz w:val="32"/>
          <w:szCs w:val="32"/>
        </w:rPr>
        <w:t>Lounge</w:t>
      </w:r>
    </w:p>
    <w:p w14:paraId="652297DC" w14:textId="77777777" w:rsidR="00991073" w:rsidRDefault="00991073" w:rsidP="00062B30">
      <w:pPr>
        <w:pStyle w:val="Heading2"/>
        <w:spacing w:line="276" w:lineRule="auto"/>
        <w:ind w:left="1440" w:right="1720"/>
        <w:rPr>
          <w:rFonts w:ascii="Arial" w:hAnsi="Arial" w:cs="Arial"/>
          <w:sz w:val="24"/>
          <w:szCs w:val="24"/>
        </w:rPr>
      </w:pPr>
      <w:r>
        <w:rPr>
          <w:rFonts w:ascii="Arial" w:hAnsi="Arial" w:cs="Arial"/>
          <w:sz w:val="24"/>
          <w:szCs w:val="24"/>
        </w:rPr>
        <w:t>A d</w:t>
      </w:r>
      <w:r w:rsidR="00FE7504">
        <w:rPr>
          <w:rFonts w:ascii="Arial" w:hAnsi="Arial" w:cs="Arial"/>
          <w:sz w:val="24"/>
          <w:szCs w:val="24"/>
        </w:rPr>
        <w:t>edicated l</w:t>
      </w:r>
      <w:r w:rsidR="008A747A" w:rsidRPr="006C2555">
        <w:rPr>
          <w:rFonts w:ascii="Arial" w:hAnsi="Arial" w:cs="Arial"/>
          <w:sz w:val="24"/>
          <w:szCs w:val="24"/>
        </w:rPr>
        <w:t>actation lounges for physicians and staff only</w:t>
      </w:r>
      <w:r>
        <w:rPr>
          <w:rFonts w:ascii="Arial" w:hAnsi="Arial" w:cs="Arial"/>
          <w:sz w:val="24"/>
          <w:szCs w:val="24"/>
        </w:rPr>
        <w:t xml:space="preserve"> is located on the Fifth Floor, Room 5357 (page xxx). Badge access is required.</w:t>
      </w:r>
    </w:p>
    <w:p w14:paraId="13ACD895" w14:textId="61B1DD55" w:rsidR="008A747A" w:rsidRPr="006C2555" w:rsidRDefault="008A747A" w:rsidP="00991073">
      <w:pPr>
        <w:pStyle w:val="Heading2"/>
        <w:spacing w:line="276" w:lineRule="auto"/>
        <w:ind w:left="1440" w:right="1720"/>
        <w:rPr>
          <w:rFonts w:ascii="Arial" w:hAnsi="Arial" w:cs="Arial"/>
        </w:rPr>
      </w:pPr>
    </w:p>
    <w:p w14:paraId="0E845B65" w14:textId="45899488" w:rsidR="0038253B" w:rsidRPr="00991073" w:rsidRDefault="00F73C4F" w:rsidP="00991073">
      <w:pPr>
        <w:spacing w:line="276" w:lineRule="auto"/>
        <w:ind w:left="1440" w:right="1360"/>
        <w:rPr>
          <w:rFonts w:ascii="Arial" w:hAnsi="Arial" w:cs="Arial"/>
          <w:sz w:val="32"/>
          <w:szCs w:val="32"/>
          <w:u w:val="single"/>
        </w:rPr>
      </w:pPr>
      <w:r w:rsidRPr="00E6367F">
        <w:rPr>
          <w:rFonts w:ascii="Arial" w:eastAsia="Calibri" w:hAnsi="Arial" w:cs="Arial"/>
          <w:color w:val="00A9A0"/>
          <w:spacing w:val="12"/>
          <w:sz w:val="32"/>
          <w:szCs w:val="32"/>
        </w:rPr>
        <w:t>Ambassador Service Suite</w:t>
      </w:r>
    </w:p>
    <w:p w14:paraId="6837526B" w14:textId="0C402CA4" w:rsidR="00F73C4F" w:rsidRDefault="00EA2374" w:rsidP="00062B30">
      <w:pPr>
        <w:spacing w:line="276" w:lineRule="auto"/>
        <w:ind w:left="1440" w:right="1360"/>
        <w:rPr>
          <w:rFonts w:ascii="Arial" w:eastAsia="Times New Roman" w:hAnsi="Arial" w:cs="Arial"/>
          <w:color w:val="222222"/>
          <w:sz w:val="24"/>
          <w:szCs w:val="24"/>
        </w:rPr>
      </w:pPr>
      <w:r w:rsidRPr="00EA2374">
        <w:rPr>
          <w:rFonts w:ascii="Arial" w:hAnsi="Arial" w:cs="Arial"/>
          <w:sz w:val="24"/>
          <w:szCs w:val="24"/>
        </w:rPr>
        <w:t>The Ambassador Services Suite is</w:t>
      </w:r>
      <w:r w:rsidR="00903A2F" w:rsidRPr="006C2555">
        <w:rPr>
          <w:rFonts w:ascii="Arial" w:hAnsi="Arial" w:cs="Arial"/>
          <w:sz w:val="24"/>
          <w:szCs w:val="24"/>
        </w:rPr>
        <w:t xml:space="preserve"> </w:t>
      </w:r>
      <w:r w:rsidR="00903A2F" w:rsidRPr="006C2555">
        <w:rPr>
          <w:rFonts w:ascii="Arial" w:eastAsia="Times New Roman" w:hAnsi="Arial" w:cs="Arial"/>
          <w:color w:val="222222"/>
          <w:sz w:val="24"/>
          <w:szCs w:val="24"/>
        </w:rPr>
        <w:t xml:space="preserve">a </w:t>
      </w:r>
      <w:r w:rsidR="007F6F13">
        <w:rPr>
          <w:rFonts w:ascii="Arial" w:eastAsia="Times New Roman" w:hAnsi="Arial" w:cs="Arial"/>
          <w:color w:val="222222"/>
          <w:sz w:val="24"/>
          <w:szCs w:val="24"/>
        </w:rPr>
        <w:t>hospitality s</w:t>
      </w:r>
      <w:r w:rsidR="00DA0C2C">
        <w:rPr>
          <w:rFonts w:ascii="Arial" w:eastAsia="Times New Roman" w:hAnsi="Arial" w:cs="Arial"/>
          <w:color w:val="222222"/>
          <w:sz w:val="24"/>
          <w:szCs w:val="24"/>
        </w:rPr>
        <w:t>pace</w:t>
      </w:r>
      <w:r w:rsidR="00F73C4F" w:rsidRPr="006C2555">
        <w:rPr>
          <w:rFonts w:ascii="Arial" w:eastAsia="Times New Roman" w:hAnsi="Arial" w:cs="Arial"/>
          <w:color w:val="222222"/>
          <w:sz w:val="24"/>
          <w:szCs w:val="24"/>
        </w:rPr>
        <w:t xml:space="preserve"> located on the </w:t>
      </w:r>
      <w:r w:rsidR="002C4455" w:rsidRPr="006C2555">
        <w:rPr>
          <w:rFonts w:ascii="Arial" w:eastAsia="Times New Roman" w:hAnsi="Arial" w:cs="Arial"/>
          <w:color w:val="222222"/>
          <w:sz w:val="24"/>
          <w:szCs w:val="24"/>
        </w:rPr>
        <w:t>third</w:t>
      </w:r>
      <w:r w:rsidR="00F73C4F" w:rsidRPr="006C2555">
        <w:rPr>
          <w:rFonts w:ascii="Arial" w:eastAsia="Times New Roman" w:hAnsi="Arial" w:cs="Arial"/>
          <w:color w:val="222222"/>
          <w:sz w:val="24"/>
          <w:szCs w:val="24"/>
        </w:rPr>
        <w:t xml:space="preserve"> floor </w:t>
      </w:r>
      <w:r w:rsidR="00182564" w:rsidRPr="006C2555">
        <w:rPr>
          <w:rFonts w:ascii="Arial" w:eastAsia="Times New Roman" w:hAnsi="Arial" w:cs="Arial"/>
          <w:color w:val="222222"/>
          <w:sz w:val="24"/>
          <w:szCs w:val="24"/>
        </w:rPr>
        <w:t xml:space="preserve">near the Clinical Lab/Blood Bank </w:t>
      </w:r>
      <w:r w:rsidR="00F73C4F" w:rsidRPr="006C2555">
        <w:rPr>
          <w:rFonts w:ascii="Arial" w:eastAsia="Times New Roman" w:hAnsi="Arial" w:cs="Arial"/>
          <w:color w:val="222222"/>
          <w:sz w:val="24"/>
          <w:szCs w:val="24"/>
        </w:rPr>
        <w:t>of Mission Bernal Campu</w:t>
      </w:r>
      <w:r w:rsidR="002C4455" w:rsidRPr="006C2555">
        <w:rPr>
          <w:rFonts w:ascii="Arial" w:eastAsia="Times New Roman" w:hAnsi="Arial" w:cs="Arial"/>
          <w:color w:val="222222"/>
          <w:sz w:val="24"/>
          <w:szCs w:val="24"/>
        </w:rPr>
        <w:t>s</w:t>
      </w:r>
      <w:r w:rsidR="00F73C4F" w:rsidRPr="006C2555">
        <w:rPr>
          <w:rFonts w:ascii="Arial" w:eastAsia="Times New Roman" w:hAnsi="Arial" w:cs="Arial"/>
          <w:color w:val="222222"/>
          <w:sz w:val="24"/>
          <w:szCs w:val="24"/>
        </w:rPr>
        <w:t xml:space="preserve">. </w:t>
      </w:r>
      <w:r w:rsidR="00E64D3D">
        <w:rPr>
          <w:rFonts w:ascii="Arial" w:eastAsia="Times New Roman" w:hAnsi="Arial" w:cs="Arial"/>
          <w:color w:val="222222"/>
          <w:sz w:val="24"/>
          <w:szCs w:val="24"/>
        </w:rPr>
        <w:t xml:space="preserve">It </w:t>
      </w:r>
      <w:r w:rsidR="00E64D3D" w:rsidRPr="00991073">
        <w:rPr>
          <w:rFonts w:ascii="Arial" w:eastAsia="Times New Roman" w:hAnsi="Arial" w:cs="Arial"/>
          <w:color w:val="222222"/>
          <w:sz w:val="24"/>
          <w:szCs w:val="24"/>
        </w:rPr>
        <w:t>is</w:t>
      </w:r>
      <w:r w:rsidR="00991073" w:rsidRPr="00991073">
        <w:rPr>
          <w:rFonts w:ascii="Arial" w:eastAsia="Times New Roman" w:hAnsi="Arial" w:cs="Arial"/>
          <w:color w:val="222222"/>
          <w:sz w:val="24"/>
          <w:szCs w:val="24"/>
        </w:rPr>
        <w:t xml:space="preserve"> our way of saying “thank you” to our most generous philanthropic donors</w:t>
      </w:r>
      <w:r w:rsidR="00991073">
        <w:rPr>
          <w:rFonts w:ascii="Arial" w:eastAsia="Times New Roman" w:hAnsi="Arial" w:cs="Arial"/>
          <w:color w:val="222222"/>
          <w:sz w:val="24"/>
          <w:szCs w:val="24"/>
        </w:rPr>
        <w:t>, as well as</w:t>
      </w:r>
      <w:r w:rsidR="00991073" w:rsidRPr="00991073">
        <w:rPr>
          <w:rFonts w:ascii="Arial" w:eastAsia="Times New Roman" w:hAnsi="Arial" w:cs="Arial"/>
          <w:color w:val="222222"/>
          <w:sz w:val="24"/>
          <w:szCs w:val="24"/>
        </w:rPr>
        <w:t xml:space="preserve"> volunteers with more than 500 hours of service per year to CPMC.</w:t>
      </w:r>
    </w:p>
    <w:p w14:paraId="2D61C091" w14:textId="77777777" w:rsidR="00A43FEC" w:rsidRDefault="00A43FEC" w:rsidP="00062B30">
      <w:pPr>
        <w:spacing w:line="276" w:lineRule="auto"/>
        <w:ind w:left="1440" w:right="1360"/>
        <w:rPr>
          <w:rFonts w:ascii="Arial" w:hAnsi="Arial" w:cs="Arial"/>
          <w:sz w:val="24"/>
          <w:szCs w:val="24"/>
        </w:rPr>
      </w:pPr>
    </w:p>
    <w:p w14:paraId="1A255185" w14:textId="77777777" w:rsidR="008A747A" w:rsidRPr="006C2555" w:rsidRDefault="008A747A" w:rsidP="00062B30">
      <w:pPr>
        <w:spacing w:line="276" w:lineRule="auto"/>
        <w:ind w:left="1440"/>
        <w:rPr>
          <w:rFonts w:ascii="Arial" w:eastAsia="Calibri" w:hAnsi="Arial" w:cs="Arial"/>
          <w:sz w:val="13"/>
          <w:szCs w:val="13"/>
        </w:rPr>
      </w:pPr>
    </w:p>
    <w:p w14:paraId="24B522CD" w14:textId="77777777" w:rsidR="008A747A" w:rsidRPr="00164C10" w:rsidRDefault="008A747A" w:rsidP="00062B30">
      <w:pPr>
        <w:spacing w:line="276" w:lineRule="auto"/>
        <w:ind w:left="1440"/>
        <w:rPr>
          <w:rFonts w:ascii="Arial" w:eastAsia="Calibri" w:hAnsi="Arial" w:cs="Arial"/>
          <w:color w:val="00A9A0"/>
          <w:sz w:val="32"/>
          <w:szCs w:val="32"/>
        </w:rPr>
      </w:pPr>
      <w:r w:rsidRPr="00164C10">
        <w:rPr>
          <w:rFonts w:ascii="Arial" w:eastAsia="Calibri" w:hAnsi="Arial" w:cs="Arial"/>
          <w:color w:val="00A9A0"/>
          <w:sz w:val="32"/>
          <w:szCs w:val="32"/>
        </w:rPr>
        <w:t>Guest Internet Access (Wi</w:t>
      </w:r>
      <w:r w:rsidR="007B3702" w:rsidRPr="00164C10">
        <w:rPr>
          <w:rFonts w:ascii="Arial" w:eastAsia="Calibri" w:hAnsi="Arial" w:cs="Arial"/>
          <w:color w:val="00A9A0"/>
          <w:sz w:val="32"/>
          <w:szCs w:val="32"/>
        </w:rPr>
        <w:t>-</w:t>
      </w:r>
      <w:r w:rsidR="00B8524B" w:rsidRPr="00164C10">
        <w:rPr>
          <w:rFonts w:ascii="Arial" w:eastAsia="Calibri" w:hAnsi="Arial" w:cs="Arial"/>
          <w:color w:val="00A9A0"/>
          <w:sz w:val="32"/>
          <w:szCs w:val="32"/>
        </w:rPr>
        <w:t>F</w:t>
      </w:r>
      <w:r w:rsidRPr="00164C10">
        <w:rPr>
          <w:rFonts w:ascii="Arial" w:eastAsia="Calibri" w:hAnsi="Arial" w:cs="Arial"/>
          <w:color w:val="00A9A0"/>
          <w:sz w:val="32"/>
          <w:szCs w:val="32"/>
        </w:rPr>
        <w:t xml:space="preserve">i) </w:t>
      </w:r>
    </w:p>
    <w:p w14:paraId="5404D0E3" w14:textId="77777777" w:rsidR="008A747A" w:rsidRPr="00B8524B" w:rsidRDefault="008A747A" w:rsidP="00757FD3">
      <w:pPr>
        <w:pStyle w:val="BodyText"/>
        <w:spacing w:line="276" w:lineRule="auto"/>
        <w:ind w:left="1440" w:right="10" w:firstLine="0"/>
        <w:rPr>
          <w:rFonts w:ascii="Arial" w:hAnsi="Arial" w:cs="Arial"/>
        </w:rPr>
      </w:pPr>
      <w:r w:rsidRPr="00B8524B">
        <w:rPr>
          <w:rFonts w:ascii="Arial" w:hAnsi="Arial" w:cs="Arial"/>
        </w:rPr>
        <w:t xml:space="preserve">Mission Bernal Campus </w:t>
      </w:r>
      <w:r w:rsidR="007B3702" w:rsidRPr="00B8524B">
        <w:rPr>
          <w:rFonts w:ascii="Arial" w:hAnsi="Arial" w:cs="Arial"/>
        </w:rPr>
        <w:t>offers</w:t>
      </w:r>
      <w:r w:rsidRPr="00B8524B">
        <w:rPr>
          <w:rFonts w:ascii="Arial" w:hAnsi="Arial" w:cs="Arial"/>
        </w:rPr>
        <w:t xml:space="preserve"> complimentary </w:t>
      </w:r>
      <w:r w:rsidR="00B8524B" w:rsidRPr="00B8524B">
        <w:rPr>
          <w:rFonts w:ascii="Arial" w:hAnsi="Arial" w:cs="Arial"/>
        </w:rPr>
        <w:t>internet</w:t>
      </w:r>
      <w:r w:rsidRPr="00B8524B">
        <w:rPr>
          <w:rFonts w:ascii="Arial" w:hAnsi="Arial" w:cs="Arial"/>
        </w:rPr>
        <w:t xml:space="preserve"> access. </w:t>
      </w:r>
      <w:r w:rsidR="00757FD3">
        <w:rPr>
          <w:rFonts w:ascii="Arial" w:hAnsi="Arial" w:cs="Arial"/>
        </w:rPr>
        <w:t>T</w:t>
      </w:r>
      <w:r w:rsidRPr="00B8524B">
        <w:rPr>
          <w:rFonts w:ascii="Arial" w:hAnsi="Arial" w:cs="Arial"/>
          <w:spacing w:val="-1"/>
        </w:rPr>
        <w:t>o</w:t>
      </w:r>
      <w:r w:rsidRPr="00B8524B">
        <w:rPr>
          <w:rFonts w:ascii="Arial" w:hAnsi="Arial" w:cs="Arial"/>
          <w:spacing w:val="-2"/>
        </w:rPr>
        <w:t xml:space="preserve"> </w:t>
      </w:r>
      <w:r w:rsidRPr="00B8524B">
        <w:rPr>
          <w:rFonts w:ascii="Arial" w:hAnsi="Arial" w:cs="Arial"/>
          <w:spacing w:val="-1"/>
        </w:rPr>
        <w:t>connect,</w:t>
      </w:r>
      <w:r w:rsidRPr="00B8524B">
        <w:rPr>
          <w:rFonts w:ascii="Arial" w:hAnsi="Arial" w:cs="Arial"/>
          <w:spacing w:val="-6"/>
        </w:rPr>
        <w:t xml:space="preserve"> select </w:t>
      </w:r>
      <w:r w:rsidRPr="00B8524B">
        <w:rPr>
          <w:rFonts w:ascii="Arial" w:hAnsi="Arial" w:cs="Arial"/>
          <w:b/>
          <w:bCs/>
          <w:spacing w:val="-1"/>
        </w:rPr>
        <w:t xml:space="preserve">“SHGUESTNet” </w:t>
      </w:r>
      <w:r w:rsidRPr="00B8524B">
        <w:rPr>
          <w:rFonts w:ascii="Arial" w:hAnsi="Arial" w:cs="Arial"/>
        </w:rPr>
        <w:t>as</w:t>
      </w:r>
      <w:r w:rsidRPr="00B8524B">
        <w:rPr>
          <w:rFonts w:ascii="Arial" w:hAnsi="Arial" w:cs="Arial"/>
          <w:spacing w:val="-3"/>
        </w:rPr>
        <w:t xml:space="preserve"> </w:t>
      </w:r>
      <w:r w:rsidRPr="00B8524B">
        <w:rPr>
          <w:rFonts w:ascii="Arial" w:hAnsi="Arial" w:cs="Arial"/>
          <w:spacing w:val="-1"/>
        </w:rPr>
        <w:t>the</w:t>
      </w:r>
      <w:r w:rsidRPr="00B8524B">
        <w:rPr>
          <w:rFonts w:ascii="Arial" w:hAnsi="Arial" w:cs="Arial"/>
          <w:spacing w:val="65"/>
          <w:w w:val="99"/>
        </w:rPr>
        <w:t xml:space="preserve"> </w:t>
      </w:r>
      <w:r w:rsidRPr="00B8524B">
        <w:rPr>
          <w:rFonts w:ascii="Arial" w:hAnsi="Arial" w:cs="Arial"/>
          <w:spacing w:val="-1"/>
        </w:rPr>
        <w:t>wireless</w:t>
      </w:r>
      <w:r w:rsidRPr="00B8524B">
        <w:rPr>
          <w:rFonts w:ascii="Arial" w:hAnsi="Arial" w:cs="Arial"/>
          <w:spacing w:val="-8"/>
        </w:rPr>
        <w:t xml:space="preserve"> </w:t>
      </w:r>
      <w:r w:rsidRPr="00B8524B">
        <w:rPr>
          <w:rFonts w:ascii="Arial" w:hAnsi="Arial" w:cs="Arial"/>
          <w:spacing w:val="-1"/>
        </w:rPr>
        <w:t xml:space="preserve">network. </w:t>
      </w:r>
      <w:r w:rsidR="00671CD1">
        <w:rPr>
          <w:rFonts w:ascii="Arial" w:hAnsi="Arial" w:cs="Arial"/>
          <w:spacing w:val="-1"/>
        </w:rPr>
        <w:t>Follow the prompts on the device, including accepting the</w:t>
      </w:r>
      <w:r w:rsidRPr="00B8524B">
        <w:rPr>
          <w:rFonts w:ascii="Arial" w:hAnsi="Arial" w:cs="Arial"/>
        </w:rPr>
        <w:t xml:space="preserve"> "Terms and Conditions of Use</w:t>
      </w:r>
      <w:r w:rsidR="00E44008">
        <w:rPr>
          <w:rFonts w:ascii="Arial" w:hAnsi="Arial" w:cs="Arial"/>
        </w:rPr>
        <w:t>.</w:t>
      </w:r>
      <w:r w:rsidRPr="00B8524B">
        <w:rPr>
          <w:rFonts w:ascii="Arial" w:hAnsi="Arial" w:cs="Arial"/>
        </w:rPr>
        <w:t xml:space="preserve">" </w:t>
      </w:r>
    </w:p>
    <w:p w14:paraId="57CE7A11" w14:textId="77777777" w:rsidR="008A747A" w:rsidRPr="006C2555" w:rsidRDefault="008A747A" w:rsidP="008A747A">
      <w:pPr>
        <w:pStyle w:val="BodyText"/>
        <w:spacing w:line="276" w:lineRule="auto"/>
        <w:ind w:left="1540" w:right="10"/>
        <w:rPr>
          <w:rFonts w:ascii="Arial" w:hAnsi="Arial" w:cs="Arial"/>
          <w:highlight w:val="yellow"/>
        </w:rPr>
      </w:pPr>
    </w:p>
    <w:p w14:paraId="6E346386" w14:textId="77777777" w:rsidR="00536255" w:rsidRPr="006C2555" w:rsidRDefault="00536255" w:rsidP="00991073">
      <w:pPr>
        <w:pStyle w:val="Heading4"/>
        <w:ind w:left="0"/>
        <w:rPr>
          <w:rFonts w:ascii="Arial" w:hAnsi="Arial" w:cs="Arial"/>
          <w:sz w:val="24"/>
          <w:szCs w:val="24"/>
        </w:rPr>
        <w:sectPr w:rsidR="00536255" w:rsidRPr="006C2555" w:rsidSect="00785D45">
          <w:type w:val="continuous"/>
          <w:pgSz w:w="12240" w:h="15840"/>
          <w:pgMar w:top="1440" w:right="0" w:bottom="1580" w:left="260" w:header="0" w:footer="1393" w:gutter="0"/>
          <w:cols w:space="40"/>
        </w:sectPr>
      </w:pPr>
    </w:p>
    <w:p w14:paraId="6F8658E1" w14:textId="77777777" w:rsidR="005E7F4B" w:rsidRDefault="004D3596" w:rsidP="00603DE2">
      <w:pPr>
        <w:ind w:left="1080"/>
        <w:rPr>
          <w:rFonts w:ascii="Arial" w:eastAsia="Calibri" w:hAnsi="Arial" w:cs="Arial"/>
          <w:sz w:val="20"/>
          <w:szCs w:val="20"/>
        </w:rPr>
      </w:pPr>
      <w:r w:rsidRPr="006C2555">
        <w:rPr>
          <w:rFonts w:ascii="Arial" w:eastAsia="Calibri" w:hAnsi="Arial" w:cs="Arial"/>
          <w:noProof/>
          <w:sz w:val="20"/>
          <w:szCs w:val="20"/>
        </w:rPr>
        <w:drawing>
          <wp:anchor distT="0" distB="0" distL="114300" distR="114300" simplePos="0" relativeHeight="251712000" behindDoc="0" locked="0" layoutInCell="1" allowOverlap="1" wp14:anchorId="1F642257" wp14:editId="5F86398C">
            <wp:simplePos x="0" y="0"/>
            <wp:positionH relativeFrom="column">
              <wp:posOffset>901700</wp:posOffset>
            </wp:positionH>
            <wp:positionV relativeFrom="paragraph">
              <wp:posOffset>0</wp:posOffset>
            </wp:positionV>
            <wp:extent cx="2776855" cy="6200775"/>
            <wp:effectExtent l="0" t="0" r="4445" b="9525"/>
            <wp:wrapSquare wrapText="bothSides"/>
            <wp:docPr id="26"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1.jpe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76855" cy="6200775"/>
                    </a:xfrm>
                    <a:prstGeom prst="rect">
                      <a:avLst/>
                    </a:prstGeom>
                  </pic:spPr>
                </pic:pic>
              </a:graphicData>
            </a:graphic>
          </wp:anchor>
        </w:drawing>
      </w:r>
      <w:r w:rsidR="005E7F4B" w:rsidRPr="006C2555">
        <w:rPr>
          <w:rFonts w:ascii="Arial" w:hAnsi="Arial" w:cs="Arial"/>
          <w:noProof/>
        </w:rPr>
        <mc:AlternateContent>
          <mc:Choice Requires="wpg">
            <w:drawing>
              <wp:anchor distT="0" distB="0" distL="114300" distR="114300" simplePos="0" relativeHeight="251702784" behindDoc="0" locked="0" layoutInCell="1" allowOverlap="1" wp14:anchorId="3B5A96D0" wp14:editId="1D587312">
                <wp:simplePos x="0" y="0"/>
                <wp:positionH relativeFrom="page">
                  <wp:posOffset>4209415</wp:posOffset>
                </wp:positionH>
                <wp:positionV relativeFrom="page">
                  <wp:posOffset>525780</wp:posOffset>
                </wp:positionV>
                <wp:extent cx="1270" cy="9532620"/>
                <wp:effectExtent l="0" t="0" r="36830" b="11430"/>
                <wp:wrapNone/>
                <wp:docPr id="24"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9532620"/>
                          <a:chOff x="6269" y="828"/>
                          <a:chExt cx="2" cy="15012"/>
                        </a:xfrm>
                      </wpg:grpSpPr>
                      <wps:wsp>
                        <wps:cNvPr id="25" name="Freeform 78"/>
                        <wps:cNvSpPr>
                          <a:spLocks/>
                        </wps:cNvSpPr>
                        <wps:spPr bwMode="auto">
                          <a:xfrm>
                            <a:off x="6269" y="828"/>
                            <a:ext cx="2" cy="15012"/>
                          </a:xfrm>
                          <a:custGeom>
                            <a:avLst/>
                            <a:gdLst>
                              <a:gd name="T0" fmla="+- 0 828 828"/>
                              <a:gd name="T1" fmla="*/ 828 h 15012"/>
                              <a:gd name="T2" fmla="+- 0 15840 828"/>
                              <a:gd name="T3" fmla="*/ 15840 h 15012"/>
                            </a:gdLst>
                            <a:ahLst/>
                            <a:cxnLst>
                              <a:cxn ang="0">
                                <a:pos x="0" y="T1"/>
                              </a:cxn>
                              <a:cxn ang="0">
                                <a:pos x="0" y="T3"/>
                              </a:cxn>
                            </a:cxnLst>
                            <a:rect l="0" t="0" r="r" b="b"/>
                            <a:pathLst>
                              <a:path h="15012">
                                <a:moveTo>
                                  <a:pt x="0" y="0"/>
                                </a:moveTo>
                                <a:lnTo>
                                  <a:pt x="0" y="15012"/>
                                </a:lnTo>
                              </a:path>
                            </a:pathLst>
                          </a:custGeom>
                          <a:noFill/>
                          <a:ln w="19558">
                            <a:solidFill>
                              <a:srgbClr val="00A9A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70D30130" id="Group 77" o:spid="_x0000_s1026" style="position:absolute;margin-left:331.45pt;margin-top:41.4pt;width:.1pt;height:750.6pt;z-index:251702784;mso-position-horizontal-relative:page;mso-position-vertical-relative:page" coordorigin="6269,828" coordsize="2,15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">
                <v:shape id="Freeform 78" o:spid="_x0000_s1027" style="position:absolute;left:6269;top:828;width:2;height:15012;visibility:visible;mso-wrap-style:square;v-text-anchor:top" coordsize="2,15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uIHMQA&#10;AADbAAAADwAAAGRycy9kb3ducmV2LnhtbESPQWvCQBSE74L/YXmFXqTZqCgldRURC4In02J7fM0+&#10;k9Ds25jdmPjvXUHwOMzMN8xi1ZtKXKhxpWUF4ygGQZxZXXKu4Pvr8+0dhPPIGivLpOBKDlbL4WCB&#10;ibYdH+iS+lwECLsEFRTe14mULivIoItsTRy8k20M+iCbXOoGuwA3lZzE8VwaLDksFFjTpqDsP22N&#10;gv3599Slf+122kqTH0djTs3mR6nXl379AcJT75/hR3unFUxmcP8SfoB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riBzEAAAA2wAAAA8AAAAAAAAAAAAAAAAAmAIAAGRycy9k&#10;b3ducmV2LnhtbFBLBQYAAAAABAAEAPUAAACJAwAAAAA=&#10;" path="m,l,15012e" filled="f" strokecolor="#00a9a0" strokeweight="1.54pt">
                  <v:path arrowok="t" o:connecttype="custom" o:connectlocs="0,828;0,15840" o:connectangles="0,0"/>
                </v:shape>
                <w10:wrap anchorx="page" anchory="page"/>
              </v:group>
            </w:pict>
          </mc:Fallback>
        </mc:AlternateContent>
      </w:r>
    </w:p>
    <w:p w14:paraId="100CA18F" w14:textId="77777777" w:rsidR="00603DE2" w:rsidRDefault="00603DE2" w:rsidP="00603DE2">
      <w:pPr>
        <w:ind w:left="1080"/>
        <w:rPr>
          <w:rFonts w:ascii="Arial" w:eastAsia="Calibri" w:hAnsi="Arial" w:cs="Arial"/>
          <w:sz w:val="20"/>
          <w:szCs w:val="20"/>
        </w:rPr>
      </w:pPr>
    </w:p>
    <w:p w14:paraId="4F9E9B21" w14:textId="77777777" w:rsidR="00603DE2" w:rsidRDefault="00603DE2" w:rsidP="00603DE2">
      <w:pPr>
        <w:ind w:left="1080"/>
        <w:rPr>
          <w:rFonts w:ascii="Arial" w:eastAsia="Calibri" w:hAnsi="Arial" w:cs="Arial"/>
          <w:sz w:val="20"/>
          <w:szCs w:val="20"/>
        </w:rPr>
      </w:pPr>
    </w:p>
    <w:p w14:paraId="12B212F7" w14:textId="77777777" w:rsidR="00F91B71" w:rsidRDefault="00F91B71" w:rsidP="005E7F4B">
      <w:pPr>
        <w:spacing w:line="200" w:lineRule="atLeast"/>
        <w:ind w:left="1080"/>
        <w:rPr>
          <w:rFonts w:ascii="Arial" w:eastAsia="Calibri" w:hAnsi="Arial" w:cs="Arial"/>
          <w:sz w:val="20"/>
          <w:szCs w:val="20"/>
        </w:rPr>
      </w:pPr>
    </w:p>
    <w:p w14:paraId="548E3644" w14:textId="77777777" w:rsidR="00F91B71" w:rsidRPr="00F91B71" w:rsidRDefault="00F91B71" w:rsidP="005E7F4B">
      <w:pPr>
        <w:spacing w:line="200" w:lineRule="atLeast"/>
        <w:ind w:left="1080"/>
        <w:rPr>
          <w:rFonts w:ascii="Arial" w:eastAsia="Calibri" w:hAnsi="Arial" w:cs="Arial"/>
          <w:sz w:val="52"/>
          <w:szCs w:val="52"/>
        </w:rPr>
      </w:pPr>
    </w:p>
    <w:p w14:paraId="6EC4B2CE" w14:textId="77777777" w:rsidR="000438D0" w:rsidRDefault="000438D0" w:rsidP="002E4FA8">
      <w:pPr>
        <w:pStyle w:val="Heading4"/>
        <w:spacing w:line="276" w:lineRule="auto"/>
        <w:rPr>
          <w:rFonts w:ascii="Arial" w:hAnsi="Arial" w:cs="Arial"/>
          <w:b/>
          <w:spacing w:val="11"/>
          <w:sz w:val="36"/>
        </w:rPr>
      </w:pPr>
    </w:p>
    <w:p w14:paraId="0B0C7C74" w14:textId="77777777" w:rsidR="004D3B8B" w:rsidRDefault="004D3B8B" w:rsidP="005E7F4B">
      <w:pPr>
        <w:rPr>
          <w:rFonts w:ascii="Arial" w:hAnsi="Arial" w:cs="Arial"/>
          <w:b/>
          <w:spacing w:val="11"/>
          <w:sz w:val="36"/>
        </w:rPr>
      </w:pPr>
    </w:p>
    <w:p w14:paraId="790F2C1A" w14:textId="77777777" w:rsidR="004D3B8B" w:rsidRDefault="004D3B8B" w:rsidP="005E7F4B">
      <w:pPr>
        <w:rPr>
          <w:rFonts w:ascii="Arial" w:hAnsi="Arial" w:cs="Arial"/>
          <w:b/>
          <w:spacing w:val="11"/>
          <w:sz w:val="36"/>
        </w:rPr>
      </w:pPr>
    </w:p>
    <w:p w14:paraId="561BE9F7" w14:textId="77777777" w:rsidR="004D3B8B" w:rsidRDefault="004D3B8B" w:rsidP="005E7F4B">
      <w:pPr>
        <w:rPr>
          <w:rFonts w:ascii="Arial" w:hAnsi="Arial" w:cs="Arial"/>
          <w:b/>
          <w:spacing w:val="11"/>
          <w:sz w:val="36"/>
        </w:rPr>
      </w:pPr>
    </w:p>
    <w:p w14:paraId="07EB80C6" w14:textId="77777777" w:rsidR="004D3B8B" w:rsidRDefault="004D3B8B" w:rsidP="005E7F4B">
      <w:pPr>
        <w:rPr>
          <w:rFonts w:ascii="Arial" w:hAnsi="Arial" w:cs="Arial"/>
          <w:b/>
          <w:spacing w:val="11"/>
          <w:sz w:val="36"/>
        </w:rPr>
      </w:pPr>
    </w:p>
    <w:p w14:paraId="70B7EFD0" w14:textId="77777777" w:rsidR="004D3B8B" w:rsidRDefault="004D3B8B" w:rsidP="005E7F4B">
      <w:pPr>
        <w:rPr>
          <w:rFonts w:ascii="Arial" w:hAnsi="Arial" w:cs="Arial"/>
          <w:b/>
          <w:spacing w:val="11"/>
          <w:sz w:val="36"/>
        </w:rPr>
      </w:pPr>
    </w:p>
    <w:p w14:paraId="5B77EE21" w14:textId="77777777" w:rsidR="004D3B8B" w:rsidRDefault="004D3B8B" w:rsidP="005E7F4B">
      <w:pPr>
        <w:rPr>
          <w:rFonts w:ascii="Arial" w:hAnsi="Arial" w:cs="Arial"/>
          <w:b/>
          <w:spacing w:val="11"/>
          <w:sz w:val="36"/>
        </w:rPr>
      </w:pPr>
    </w:p>
    <w:p w14:paraId="22F753AA" w14:textId="77777777" w:rsidR="004D3B8B" w:rsidRDefault="004D3B8B" w:rsidP="005E7F4B">
      <w:pPr>
        <w:rPr>
          <w:rFonts w:ascii="Arial" w:hAnsi="Arial" w:cs="Arial"/>
          <w:b/>
          <w:spacing w:val="11"/>
          <w:sz w:val="36"/>
        </w:rPr>
      </w:pPr>
    </w:p>
    <w:p w14:paraId="055154E9" w14:textId="77777777" w:rsidR="004D3B8B" w:rsidRDefault="004D3B8B" w:rsidP="005E7F4B">
      <w:pPr>
        <w:rPr>
          <w:rFonts w:ascii="Arial" w:hAnsi="Arial" w:cs="Arial"/>
          <w:b/>
          <w:spacing w:val="11"/>
          <w:sz w:val="36"/>
        </w:rPr>
      </w:pPr>
    </w:p>
    <w:p w14:paraId="1C33324F" w14:textId="77777777" w:rsidR="004D3B8B" w:rsidRPr="00E94053" w:rsidRDefault="004D3596" w:rsidP="00E26529">
      <w:pPr>
        <w:spacing w:line="641" w:lineRule="exact"/>
        <w:ind w:left="1440"/>
        <w:jc w:val="right"/>
        <w:rPr>
          <w:rFonts w:ascii="Arial" w:eastAsia="Calibri Light" w:hAnsi="Arial" w:cs="Arial"/>
          <w:color w:val="00A9A0"/>
          <w:sz w:val="56"/>
          <w:szCs w:val="56"/>
        </w:rPr>
      </w:pPr>
      <w:r w:rsidRPr="00F91B71">
        <w:rPr>
          <w:rFonts w:ascii="Arial" w:eastAsia="Calibri" w:hAnsi="Arial" w:cs="Arial"/>
          <w:noProof/>
          <w:sz w:val="52"/>
          <w:szCs w:val="52"/>
        </w:rPr>
        <mc:AlternateContent>
          <mc:Choice Requires="wps">
            <w:drawing>
              <wp:anchor distT="45720" distB="45720" distL="114300" distR="114300" simplePos="0" relativeHeight="251709952" behindDoc="0" locked="0" layoutInCell="1" allowOverlap="1" wp14:anchorId="65433448" wp14:editId="5E399794">
                <wp:simplePos x="0" y="0"/>
                <wp:positionH relativeFrom="column">
                  <wp:posOffset>53975</wp:posOffset>
                </wp:positionH>
                <wp:positionV relativeFrom="paragraph">
                  <wp:posOffset>4871085</wp:posOffset>
                </wp:positionV>
                <wp:extent cx="3599180" cy="1990725"/>
                <wp:effectExtent l="0" t="0" r="127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9180" cy="1990725"/>
                        </a:xfrm>
                        <a:prstGeom prst="rect">
                          <a:avLst/>
                        </a:prstGeom>
                        <a:solidFill>
                          <a:srgbClr val="FFFFFF"/>
                        </a:solidFill>
                        <a:ln w="9525">
                          <a:noFill/>
                          <a:miter lim="800000"/>
                          <a:headEnd/>
                          <a:tailEnd/>
                        </a:ln>
                      </wps:spPr>
                      <wps:txbx>
                        <w:txbxContent>
                          <w:p w14:paraId="4C543FB2" w14:textId="77777777" w:rsidR="008607F0" w:rsidRPr="004D3596" w:rsidRDefault="008607F0">
                            <w:pPr>
                              <w:rPr>
                                <w:sz w:val="72"/>
                                <w:szCs w:val="7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5433448" id="Text Box 2" o:spid="_x0000_s1029" type="#_x0000_t202" style="position:absolute;left:0;text-align:left;margin-left:4.25pt;margin-top:383.55pt;width:283.4pt;height:156.75pt;z-index:251709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" stroked="f">
                <v:textbox>
                  <w:txbxContent>
                    <w:p w14:paraId="4C543FB2" w14:textId="77777777" w:rsidR="008607F0" w:rsidRPr="004D3596" w:rsidRDefault="008607F0">
                      <w:pPr>
                        <w:rPr>
                          <w:sz w:val="72"/>
                          <w:szCs w:val="72"/>
                        </w:rPr>
                      </w:pPr>
                    </w:p>
                  </w:txbxContent>
                </v:textbox>
                <w10:wrap type="square"/>
              </v:shape>
            </w:pict>
          </mc:Fallback>
        </mc:AlternateContent>
      </w:r>
      <w:r w:rsidR="004D3B8B">
        <w:rPr>
          <w:rFonts w:ascii="Arial" w:hAnsi="Arial" w:cs="Arial"/>
          <w:b/>
          <w:spacing w:val="11"/>
          <w:sz w:val="36"/>
        </w:rPr>
        <w:tab/>
      </w:r>
      <w:r w:rsidR="004D3B8B">
        <w:rPr>
          <w:rFonts w:ascii="Arial" w:hAnsi="Arial" w:cs="Arial"/>
          <w:b/>
          <w:spacing w:val="11"/>
          <w:sz w:val="36"/>
        </w:rPr>
        <w:tab/>
      </w:r>
      <w:r w:rsidR="004D3B8B">
        <w:rPr>
          <w:rFonts w:ascii="Arial" w:hAnsi="Arial" w:cs="Arial"/>
          <w:b/>
          <w:spacing w:val="11"/>
          <w:sz w:val="36"/>
        </w:rPr>
        <w:tab/>
      </w:r>
      <w:commentRangeStart w:id="125"/>
      <w:r w:rsidR="004D3B8B">
        <w:rPr>
          <w:rFonts w:ascii="Arial" w:hAnsi="Arial" w:cs="Arial"/>
          <w:color w:val="00A9A0"/>
          <w:spacing w:val="-12"/>
          <w:sz w:val="56"/>
          <w:szCs w:val="56"/>
        </w:rPr>
        <w:t>Equipment and Furnishing</w:t>
      </w:r>
      <w:commentRangeEnd w:id="125"/>
      <w:r w:rsidR="00640A28">
        <w:rPr>
          <w:rStyle w:val="CommentReference"/>
        </w:rPr>
        <w:commentReference w:id="125"/>
      </w:r>
    </w:p>
    <w:p w14:paraId="731DB4FF" w14:textId="77777777" w:rsidR="005E7F4B" w:rsidRPr="006C2555" w:rsidRDefault="000438D0" w:rsidP="005E7F4B">
      <w:pPr>
        <w:rPr>
          <w:rFonts w:ascii="Arial" w:eastAsia="Calibri" w:hAnsi="Arial" w:cs="Arial"/>
          <w:sz w:val="20"/>
          <w:szCs w:val="20"/>
        </w:rPr>
      </w:pPr>
      <w:r>
        <w:rPr>
          <w:rFonts w:ascii="Arial" w:hAnsi="Arial" w:cs="Arial"/>
          <w:b/>
          <w:spacing w:val="11"/>
          <w:sz w:val="36"/>
        </w:rPr>
        <w:br w:type="page"/>
      </w:r>
    </w:p>
    <w:p w14:paraId="4B5CAFE5" w14:textId="77777777" w:rsidR="008773D3" w:rsidRDefault="002D3B5D" w:rsidP="008773D3">
      <w:pPr>
        <w:spacing w:line="276" w:lineRule="auto"/>
        <w:ind w:left="1440" w:right="1541" w:hanging="14"/>
        <w:rPr>
          <w:rFonts w:ascii="Arial" w:hAnsi="Arial" w:cs="Arial"/>
          <w:spacing w:val="-1"/>
          <w:sz w:val="24"/>
          <w:szCs w:val="24"/>
        </w:rPr>
      </w:pPr>
      <w:r w:rsidRPr="006C2555">
        <w:rPr>
          <w:rFonts w:ascii="Arial" w:eastAsia="Calibri Light" w:hAnsi="Arial" w:cs="Arial"/>
          <w:noProof/>
          <w:sz w:val="24"/>
          <w:szCs w:val="24"/>
        </w:rPr>
        <w:drawing>
          <wp:anchor distT="0" distB="0" distL="114300" distR="114300" simplePos="0" relativeHeight="251729408" behindDoc="0" locked="0" layoutInCell="1" allowOverlap="1" wp14:anchorId="6278F868" wp14:editId="55DEA058">
            <wp:simplePos x="0" y="0"/>
            <wp:positionH relativeFrom="column">
              <wp:posOffset>4961890</wp:posOffset>
            </wp:positionH>
            <wp:positionV relativeFrom="paragraph">
              <wp:posOffset>194310</wp:posOffset>
            </wp:positionV>
            <wp:extent cx="2191385" cy="3096260"/>
            <wp:effectExtent l="0" t="0" r="0" b="8890"/>
            <wp:wrapSquare wrapText="bothSides"/>
            <wp:docPr id="2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87" cstate="email">
                      <a:extLst>
                        <a:ext uri="{28A0092B-C50C-407E-A947-70E740481C1C}">
                          <a14:useLocalDpi xmlns:a14="http://schemas.microsoft.com/office/drawing/2010/main" val="0"/>
                        </a:ext>
                      </a:extLst>
                    </a:blip>
                    <a:srcRect l="15616" t="5602" r="17500"/>
                    <a:stretch/>
                  </pic:blipFill>
                  <pic:spPr bwMode="auto">
                    <a:xfrm>
                      <a:off x="0" y="0"/>
                      <a:ext cx="2191385" cy="3096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CD4F63" w14:textId="77777777" w:rsidR="002B355B" w:rsidRPr="002B355B" w:rsidRDefault="002B355B" w:rsidP="002B355B">
      <w:pPr>
        <w:spacing w:line="276" w:lineRule="auto"/>
        <w:ind w:left="1440"/>
        <w:rPr>
          <w:rFonts w:ascii="Arial" w:hAnsi="Arial" w:cs="Arial"/>
          <w:color w:val="00A9A0"/>
          <w:spacing w:val="11"/>
          <w:sz w:val="32"/>
          <w:szCs w:val="32"/>
        </w:rPr>
      </w:pPr>
      <w:r w:rsidRPr="002B355B">
        <w:rPr>
          <w:rFonts w:ascii="Arial" w:hAnsi="Arial" w:cs="Arial"/>
          <w:color w:val="00A9A0"/>
          <w:spacing w:val="11"/>
          <w:sz w:val="32"/>
          <w:szCs w:val="32"/>
        </w:rPr>
        <w:t>Ergonomics</w:t>
      </w:r>
    </w:p>
    <w:p w14:paraId="30934224" w14:textId="77777777" w:rsidR="002B355B" w:rsidRDefault="002B355B" w:rsidP="002B355B">
      <w:pPr>
        <w:spacing w:line="276" w:lineRule="auto"/>
        <w:ind w:left="1440"/>
        <w:rPr>
          <w:rFonts w:ascii="Arial" w:hAnsi="Arial" w:cs="Arial"/>
          <w:color w:val="00A9A0"/>
          <w:spacing w:val="11"/>
          <w:sz w:val="32"/>
          <w:szCs w:val="32"/>
        </w:rPr>
      </w:pPr>
      <w:r w:rsidRPr="002B355B">
        <w:rPr>
          <w:rFonts w:ascii="Arial" w:hAnsi="Arial" w:cs="Arial"/>
          <w:spacing w:val="11"/>
          <w:sz w:val="24"/>
          <w:szCs w:val="24"/>
        </w:rPr>
        <w:t>Ergonomic chairs and keyboard trays are fully adjustable. For assistance on proper chair and keyboard adjustment, please contact Safety Department at 415-600-4620 or email sforzok@sutterhealth.org. They will send materials regarding self-assessments and if needed will direct you to complete the online ergonomic assessment</w:t>
      </w:r>
      <w:r w:rsidRPr="002B355B">
        <w:rPr>
          <w:rFonts w:ascii="Arial" w:hAnsi="Arial" w:cs="Arial"/>
          <w:color w:val="00A9A0"/>
          <w:spacing w:val="11"/>
          <w:sz w:val="32"/>
          <w:szCs w:val="32"/>
        </w:rPr>
        <w:t>.</w:t>
      </w:r>
    </w:p>
    <w:p w14:paraId="3F2C833E" w14:textId="77777777" w:rsidR="002B355B" w:rsidRDefault="002B355B" w:rsidP="002B355B">
      <w:pPr>
        <w:spacing w:line="276" w:lineRule="auto"/>
        <w:ind w:left="1440"/>
        <w:rPr>
          <w:rFonts w:ascii="Arial" w:hAnsi="Arial" w:cs="Arial"/>
          <w:color w:val="00A9A0"/>
          <w:spacing w:val="11"/>
          <w:sz w:val="32"/>
          <w:szCs w:val="32"/>
        </w:rPr>
      </w:pPr>
    </w:p>
    <w:p w14:paraId="3DD4CC6B" w14:textId="1C5D37A5" w:rsidR="008773D3" w:rsidRDefault="008773D3" w:rsidP="002B355B">
      <w:pPr>
        <w:spacing w:line="276" w:lineRule="auto"/>
        <w:ind w:left="1440"/>
        <w:rPr>
          <w:rFonts w:ascii="Arial" w:hAnsi="Arial" w:cs="Arial"/>
          <w:color w:val="00A9A0"/>
          <w:spacing w:val="11"/>
          <w:sz w:val="32"/>
          <w:szCs w:val="32"/>
        </w:rPr>
      </w:pPr>
      <w:r w:rsidRPr="004F3240">
        <w:rPr>
          <w:rFonts w:ascii="Arial" w:hAnsi="Arial" w:cs="Arial"/>
          <w:color w:val="00A9A0"/>
          <w:spacing w:val="11"/>
          <w:sz w:val="32"/>
          <w:szCs w:val="32"/>
        </w:rPr>
        <w:t xml:space="preserve">Office Spaces </w:t>
      </w:r>
    </w:p>
    <w:p w14:paraId="29B3B43F" w14:textId="6B2B95A4" w:rsidR="002B355B" w:rsidRDefault="002B355B" w:rsidP="002B355B">
      <w:pPr>
        <w:spacing w:line="276" w:lineRule="auto"/>
        <w:ind w:left="1440"/>
        <w:rPr>
          <w:rFonts w:ascii="Arial" w:hAnsi="Arial" w:cs="Arial"/>
          <w:spacing w:val="11"/>
        </w:rPr>
      </w:pPr>
      <w:r w:rsidRPr="002B355B">
        <w:rPr>
          <w:rFonts w:ascii="Arial" w:hAnsi="Arial" w:cs="Arial"/>
          <w:spacing w:val="11"/>
        </w:rPr>
        <w:t>Office spaces include the following:</w:t>
      </w:r>
    </w:p>
    <w:p w14:paraId="06EC7A7D" w14:textId="77777777" w:rsidR="002B355B" w:rsidRPr="002B355B" w:rsidRDefault="002B355B" w:rsidP="002B355B">
      <w:pPr>
        <w:spacing w:line="276" w:lineRule="auto"/>
        <w:ind w:left="1440"/>
        <w:rPr>
          <w:rFonts w:ascii="Arial" w:hAnsi="Arial" w:cs="Arial"/>
          <w:spacing w:val="11"/>
        </w:rPr>
      </w:pPr>
    </w:p>
    <w:p w14:paraId="2511F598" w14:textId="77777777" w:rsidR="002B355B" w:rsidRDefault="002B355B" w:rsidP="00427AD4">
      <w:pPr>
        <w:pStyle w:val="ListParagraph"/>
        <w:numPr>
          <w:ilvl w:val="0"/>
          <w:numId w:val="44"/>
        </w:numPr>
        <w:tabs>
          <w:tab w:val="num" w:pos="3388"/>
        </w:tabs>
        <w:spacing w:line="276" w:lineRule="auto"/>
        <w:ind w:left="1980"/>
        <w:rPr>
          <w:rFonts w:ascii="Arial" w:eastAsia="Calibri Light" w:hAnsi="Arial" w:cs="Arial"/>
          <w:sz w:val="24"/>
          <w:szCs w:val="24"/>
        </w:rPr>
      </w:pPr>
      <w:r>
        <w:rPr>
          <w:rFonts w:ascii="Arial" w:eastAsia="Calibri Light" w:hAnsi="Arial" w:cs="Arial"/>
          <w:sz w:val="24"/>
          <w:szCs w:val="24"/>
        </w:rPr>
        <w:t>Ergonomic chairs</w:t>
      </w:r>
    </w:p>
    <w:p w14:paraId="67CA17AA" w14:textId="77777777" w:rsidR="002B355B" w:rsidRDefault="002B355B" w:rsidP="00427AD4">
      <w:pPr>
        <w:pStyle w:val="ListParagraph"/>
        <w:numPr>
          <w:ilvl w:val="0"/>
          <w:numId w:val="44"/>
        </w:numPr>
        <w:tabs>
          <w:tab w:val="num" w:pos="3388"/>
        </w:tabs>
        <w:spacing w:line="276" w:lineRule="auto"/>
        <w:ind w:left="1980"/>
        <w:rPr>
          <w:rFonts w:ascii="Arial" w:eastAsia="Calibri Light" w:hAnsi="Arial" w:cs="Arial"/>
          <w:sz w:val="24"/>
          <w:szCs w:val="24"/>
        </w:rPr>
      </w:pPr>
      <w:r>
        <w:rPr>
          <w:rFonts w:ascii="Arial" w:eastAsia="Calibri Light" w:hAnsi="Arial" w:cs="Arial"/>
          <w:sz w:val="24"/>
          <w:szCs w:val="24"/>
        </w:rPr>
        <w:t>Ergonomic keyboard trays</w:t>
      </w:r>
    </w:p>
    <w:p w14:paraId="16F1142A" w14:textId="4EFABE42" w:rsidR="008773D3" w:rsidRPr="00932923" w:rsidRDefault="008773D3" w:rsidP="00427AD4">
      <w:pPr>
        <w:pStyle w:val="ListParagraph"/>
        <w:numPr>
          <w:ilvl w:val="0"/>
          <w:numId w:val="44"/>
        </w:numPr>
        <w:tabs>
          <w:tab w:val="num" w:pos="3388"/>
        </w:tabs>
        <w:spacing w:line="276" w:lineRule="auto"/>
        <w:ind w:left="1980"/>
        <w:rPr>
          <w:rFonts w:ascii="Arial" w:eastAsia="Calibri Light" w:hAnsi="Arial" w:cs="Arial"/>
          <w:sz w:val="24"/>
          <w:szCs w:val="24"/>
        </w:rPr>
      </w:pPr>
      <w:r w:rsidRPr="00932923">
        <w:rPr>
          <w:rFonts w:ascii="Arial" w:eastAsia="Calibri Light" w:hAnsi="Arial" w:cs="Arial"/>
          <w:sz w:val="24"/>
          <w:szCs w:val="24"/>
        </w:rPr>
        <w:t>Electric sit/stand desks</w:t>
      </w:r>
    </w:p>
    <w:p w14:paraId="399F58B0" w14:textId="77777777" w:rsidR="008773D3" w:rsidRPr="00932923" w:rsidRDefault="008773D3" w:rsidP="00427AD4">
      <w:pPr>
        <w:pStyle w:val="ListParagraph"/>
        <w:numPr>
          <w:ilvl w:val="0"/>
          <w:numId w:val="44"/>
        </w:numPr>
        <w:tabs>
          <w:tab w:val="num" w:pos="3388"/>
        </w:tabs>
        <w:spacing w:line="276" w:lineRule="auto"/>
        <w:ind w:left="1980"/>
        <w:rPr>
          <w:rFonts w:ascii="Arial" w:eastAsia="Calibri Light" w:hAnsi="Arial" w:cs="Arial"/>
          <w:sz w:val="24"/>
          <w:szCs w:val="24"/>
        </w:rPr>
      </w:pPr>
      <w:r w:rsidRPr="00932923">
        <w:rPr>
          <w:rFonts w:ascii="Arial" w:eastAsia="Calibri Light" w:hAnsi="Arial" w:cs="Arial"/>
          <w:sz w:val="24"/>
          <w:szCs w:val="24"/>
        </w:rPr>
        <w:t xml:space="preserve">Monitor arms </w:t>
      </w:r>
    </w:p>
    <w:p w14:paraId="54FFF072" w14:textId="77777777" w:rsidR="008773D3" w:rsidRPr="00932923" w:rsidRDefault="008773D3" w:rsidP="00427AD4">
      <w:pPr>
        <w:pStyle w:val="ListParagraph"/>
        <w:numPr>
          <w:ilvl w:val="0"/>
          <w:numId w:val="44"/>
        </w:numPr>
        <w:tabs>
          <w:tab w:val="num" w:pos="3388"/>
        </w:tabs>
        <w:spacing w:line="276" w:lineRule="auto"/>
        <w:ind w:left="1980"/>
        <w:rPr>
          <w:rFonts w:ascii="Arial" w:eastAsia="Calibri Light" w:hAnsi="Arial" w:cs="Arial"/>
          <w:sz w:val="24"/>
          <w:szCs w:val="24"/>
        </w:rPr>
      </w:pPr>
      <w:r w:rsidRPr="00932923">
        <w:rPr>
          <w:rFonts w:ascii="Arial" w:eastAsia="Calibri Light" w:hAnsi="Arial" w:cs="Arial"/>
          <w:sz w:val="24"/>
          <w:szCs w:val="24"/>
        </w:rPr>
        <w:t xml:space="preserve">Electrical outlets on the desktop for device charging </w:t>
      </w:r>
    </w:p>
    <w:p w14:paraId="79B834AE" w14:textId="77777777" w:rsidR="008773D3" w:rsidRPr="00932923" w:rsidRDefault="008773D3" w:rsidP="00427AD4">
      <w:pPr>
        <w:pStyle w:val="ListParagraph"/>
        <w:numPr>
          <w:ilvl w:val="0"/>
          <w:numId w:val="44"/>
        </w:numPr>
        <w:tabs>
          <w:tab w:val="num" w:pos="3388"/>
        </w:tabs>
        <w:spacing w:line="276" w:lineRule="auto"/>
        <w:ind w:left="1980"/>
        <w:rPr>
          <w:rFonts w:ascii="Arial" w:eastAsia="Calibri Light" w:hAnsi="Arial" w:cs="Arial"/>
          <w:sz w:val="24"/>
          <w:szCs w:val="24"/>
        </w:rPr>
      </w:pPr>
      <w:r w:rsidRPr="00932923">
        <w:rPr>
          <w:rFonts w:ascii="Arial" w:eastAsia="Calibri Light" w:hAnsi="Arial" w:cs="Arial"/>
          <w:sz w:val="24"/>
          <w:szCs w:val="24"/>
        </w:rPr>
        <w:t>Mobile personal storage - keys will be provided for assigned locations</w:t>
      </w:r>
    </w:p>
    <w:p w14:paraId="2AC9ED4D" w14:textId="77777777" w:rsidR="008773D3" w:rsidRDefault="008773D3" w:rsidP="00427AD4">
      <w:pPr>
        <w:pStyle w:val="ListParagraph"/>
        <w:numPr>
          <w:ilvl w:val="0"/>
          <w:numId w:val="44"/>
        </w:numPr>
        <w:tabs>
          <w:tab w:val="num" w:pos="3388"/>
        </w:tabs>
        <w:spacing w:line="276" w:lineRule="auto"/>
        <w:ind w:left="1980"/>
        <w:rPr>
          <w:rFonts w:ascii="Arial" w:eastAsia="Calibri Light" w:hAnsi="Arial" w:cs="Arial"/>
          <w:sz w:val="24"/>
          <w:szCs w:val="24"/>
        </w:rPr>
      </w:pPr>
      <w:r w:rsidRPr="00932923">
        <w:rPr>
          <w:rFonts w:ascii="Arial" w:eastAsia="Calibri Light" w:hAnsi="Arial" w:cs="Arial"/>
          <w:sz w:val="24"/>
          <w:szCs w:val="24"/>
        </w:rPr>
        <w:t>Task lighting</w:t>
      </w:r>
    </w:p>
    <w:p w14:paraId="1FA160A4" w14:textId="77777777" w:rsidR="008773D3" w:rsidRPr="008773D3" w:rsidRDefault="008773D3" w:rsidP="004F3240">
      <w:pPr>
        <w:spacing w:line="276" w:lineRule="auto"/>
        <w:ind w:left="1440"/>
        <w:rPr>
          <w:rFonts w:ascii="Arial" w:eastAsia="Calibri Light" w:hAnsi="Arial" w:cs="Arial"/>
          <w:sz w:val="24"/>
          <w:szCs w:val="24"/>
        </w:rPr>
      </w:pPr>
    </w:p>
    <w:p w14:paraId="0D0539DD" w14:textId="77777777" w:rsidR="00932923" w:rsidRDefault="00932923" w:rsidP="004F3240">
      <w:pPr>
        <w:spacing w:line="276" w:lineRule="auto"/>
        <w:ind w:left="1440"/>
        <w:rPr>
          <w:rFonts w:ascii="Arial" w:hAnsi="Arial" w:cs="Arial"/>
          <w:spacing w:val="11"/>
          <w:sz w:val="24"/>
          <w:szCs w:val="24"/>
        </w:rPr>
      </w:pPr>
    </w:p>
    <w:p w14:paraId="68EF3418" w14:textId="77777777" w:rsidR="004A61D8" w:rsidRPr="00B07026" w:rsidRDefault="007E2B8F" w:rsidP="00B07026">
      <w:pPr>
        <w:tabs>
          <w:tab w:val="left" w:pos="1440"/>
        </w:tabs>
        <w:spacing w:line="276" w:lineRule="auto"/>
        <w:ind w:left="1440" w:right="190"/>
        <w:rPr>
          <w:rFonts w:ascii="Arial" w:hAnsi="Arial" w:cs="Arial"/>
          <w:spacing w:val="11"/>
          <w:sz w:val="32"/>
          <w:szCs w:val="32"/>
        </w:rPr>
      </w:pPr>
      <w:r w:rsidRPr="00B07026">
        <w:rPr>
          <w:rFonts w:ascii="Arial" w:hAnsi="Arial" w:cs="Arial"/>
          <w:noProof/>
          <w:color w:val="00A9A0"/>
          <w:sz w:val="32"/>
          <w:szCs w:val="32"/>
        </w:rPr>
        <w:drawing>
          <wp:anchor distT="0" distB="0" distL="114300" distR="114300" simplePos="0" relativeHeight="251592192" behindDoc="0" locked="0" layoutInCell="1" allowOverlap="1" wp14:anchorId="58BA45C1" wp14:editId="410D187B">
            <wp:simplePos x="0" y="0"/>
            <wp:positionH relativeFrom="column">
              <wp:posOffset>4233545</wp:posOffset>
            </wp:positionH>
            <wp:positionV relativeFrom="paragraph">
              <wp:posOffset>5426</wp:posOffset>
            </wp:positionV>
            <wp:extent cx="2925445" cy="1480820"/>
            <wp:effectExtent l="0" t="0" r="8255" b="5080"/>
            <wp:wrapSquare wrapText="bothSides"/>
            <wp:docPr id="2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25445" cy="1480820"/>
                    </a:xfrm>
                    <a:prstGeom prst="rect">
                      <a:avLst/>
                    </a:prstGeom>
                  </pic:spPr>
                </pic:pic>
              </a:graphicData>
            </a:graphic>
            <wp14:sizeRelH relativeFrom="margin">
              <wp14:pctWidth>0</wp14:pctWidth>
            </wp14:sizeRelH>
            <wp14:sizeRelV relativeFrom="margin">
              <wp14:pctHeight>0</wp14:pctHeight>
            </wp14:sizeRelV>
          </wp:anchor>
        </w:drawing>
      </w:r>
      <w:r w:rsidR="002E7D73" w:rsidRPr="00B07026">
        <w:rPr>
          <w:rFonts w:ascii="Arial" w:hAnsi="Arial" w:cs="Arial"/>
          <w:color w:val="00A9A0"/>
          <w:spacing w:val="11"/>
          <w:sz w:val="32"/>
          <w:szCs w:val="32"/>
        </w:rPr>
        <w:t>Kronos Time Clocks</w:t>
      </w:r>
    </w:p>
    <w:p w14:paraId="3BAE6F36" w14:textId="77777777" w:rsidR="00AD0093" w:rsidRPr="006C2555" w:rsidRDefault="007E2B8F" w:rsidP="00B07026">
      <w:pPr>
        <w:tabs>
          <w:tab w:val="left" w:pos="1440"/>
        </w:tabs>
        <w:spacing w:line="276" w:lineRule="auto"/>
        <w:ind w:left="1440" w:right="190"/>
        <w:rPr>
          <w:rFonts w:ascii="Arial" w:eastAsia="Calibri Light" w:hAnsi="Arial" w:cs="Arial"/>
          <w:sz w:val="24"/>
          <w:szCs w:val="24"/>
        </w:rPr>
      </w:pPr>
      <w:r w:rsidRPr="006C2555">
        <w:rPr>
          <w:rFonts w:ascii="Arial" w:hAnsi="Arial" w:cs="Arial"/>
          <w:spacing w:val="11"/>
          <w:sz w:val="24"/>
          <w:szCs w:val="24"/>
        </w:rPr>
        <w:t>New InTouch wall clocks are located throughout the campus, conveniently positioned near:</w:t>
      </w:r>
      <w:r w:rsidRPr="006C2555">
        <w:rPr>
          <w:rFonts w:ascii="Arial" w:hAnsi="Arial" w:cs="Arial"/>
          <w:noProof/>
          <w:spacing w:val="11"/>
          <w:sz w:val="36"/>
        </w:rPr>
        <w:t xml:space="preserve"> </w:t>
      </w:r>
    </w:p>
    <w:p w14:paraId="2DED3E8A" w14:textId="77777777" w:rsidR="007E2B8F" w:rsidRPr="006C2555" w:rsidRDefault="007E2B8F" w:rsidP="00696079">
      <w:pPr>
        <w:numPr>
          <w:ilvl w:val="2"/>
          <w:numId w:val="3"/>
        </w:numPr>
        <w:tabs>
          <w:tab w:val="num" w:pos="3240"/>
        </w:tabs>
        <w:spacing w:line="276" w:lineRule="auto"/>
        <w:ind w:left="1980" w:right="190"/>
        <w:rPr>
          <w:rFonts w:ascii="Arial" w:eastAsia="Calibri Light" w:hAnsi="Arial" w:cs="Arial"/>
          <w:sz w:val="24"/>
          <w:szCs w:val="24"/>
        </w:rPr>
      </w:pPr>
      <w:r w:rsidRPr="006C2555">
        <w:rPr>
          <w:rFonts w:ascii="Arial" w:eastAsia="Calibri Light" w:hAnsi="Arial" w:cs="Arial"/>
          <w:sz w:val="24"/>
          <w:szCs w:val="24"/>
        </w:rPr>
        <w:t>Elevator lobbies</w:t>
      </w:r>
    </w:p>
    <w:p w14:paraId="0184F866" w14:textId="77777777" w:rsidR="00AD0093" w:rsidRPr="006C2555" w:rsidRDefault="001F06DE" w:rsidP="00696079">
      <w:pPr>
        <w:numPr>
          <w:ilvl w:val="2"/>
          <w:numId w:val="3"/>
        </w:numPr>
        <w:tabs>
          <w:tab w:val="num" w:pos="3240"/>
        </w:tabs>
        <w:spacing w:line="276" w:lineRule="auto"/>
        <w:ind w:left="1980" w:right="190"/>
        <w:rPr>
          <w:rFonts w:ascii="Arial" w:eastAsia="Calibri Light" w:hAnsi="Arial" w:cs="Arial"/>
          <w:sz w:val="24"/>
          <w:szCs w:val="24"/>
        </w:rPr>
      </w:pPr>
      <w:r w:rsidRPr="006C2555">
        <w:rPr>
          <w:rFonts w:ascii="Arial" w:eastAsia="Calibri Light" w:hAnsi="Arial" w:cs="Arial"/>
          <w:sz w:val="24"/>
          <w:szCs w:val="24"/>
        </w:rPr>
        <w:t xml:space="preserve">Main </w:t>
      </w:r>
      <w:r w:rsidR="007E2B8F" w:rsidRPr="006C2555">
        <w:rPr>
          <w:rFonts w:ascii="Arial" w:eastAsia="Calibri Light" w:hAnsi="Arial" w:cs="Arial"/>
          <w:sz w:val="24"/>
          <w:szCs w:val="24"/>
        </w:rPr>
        <w:t>c</w:t>
      </w:r>
      <w:r w:rsidRPr="006C2555">
        <w:rPr>
          <w:rFonts w:ascii="Arial" w:eastAsia="Calibri Light" w:hAnsi="Arial" w:cs="Arial"/>
          <w:sz w:val="24"/>
          <w:szCs w:val="24"/>
        </w:rPr>
        <w:t>orridors</w:t>
      </w:r>
    </w:p>
    <w:p w14:paraId="653A005F" w14:textId="77777777" w:rsidR="00AD0093" w:rsidRPr="006C2555" w:rsidRDefault="001F06DE" w:rsidP="00696079">
      <w:pPr>
        <w:numPr>
          <w:ilvl w:val="2"/>
          <w:numId w:val="3"/>
        </w:numPr>
        <w:tabs>
          <w:tab w:val="num" w:pos="3240"/>
        </w:tabs>
        <w:spacing w:line="276" w:lineRule="auto"/>
        <w:ind w:left="1980" w:right="190"/>
        <w:rPr>
          <w:rFonts w:ascii="Arial" w:eastAsia="Calibri Light" w:hAnsi="Arial" w:cs="Arial"/>
          <w:sz w:val="24"/>
          <w:szCs w:val="24"/>
        </w:rPr>
      </w:pPr>
      <w:r w:rsidRPr="006C2555">
        <w:rPr>
          <w:rFonts w:ascii="Arial" w:eastAsia="Calibri Light" w:hAnsi="Arial" w:cs="Arial"/>
          <w:sz w:val="24"/>
          <w:szCs w:val="24"/>
        </w:rPr>
        <w:t>Lab &amp; Pharmacy</w:t>
      </w:r>
    </w:p>
    <w:p w14:paraId="7D2D39DD" w14:textId="77777777" w:rsidR="00AD0093" w:rsidRPr="006C2555" w:rsidRDefault="001F06DE" w:rsidP="00696079">
      <w:pPr>
        <w:numPr>
          <w:ilvl w:val="2"/>
          <w:numId w:val="3"/>
        </w:numPr>
        <w:tabs>
          <w:tab w:val="num" w:pos="3240"/>
        </w:tabs>
        <w:spacing w:line="276" w:lineRule="auto"/>
        <w:ind w:left="1980" w:right="190"/>
        <w:rPr>
          <w:rFonts w:ascii="Arial" w:eastAsia="Calibri Light" w:hAnsi="Arial" w:cs="Arial"/>
          <w:sz w:val="24"/>
          <w:szCs w:val="24"/>
        </w:rPr>
      </w:pPr>
      <w:r w:rsidRPr="006C2555">
        <w:rPr>
          <w:rFonts w:ascii="Arial" w:eastAsia="Calibri Light" w:hAnsi="Arial" w:cs="Arial"/>
          <w:sz w:val="24"/>
          <w:szCs w:val="24"/>
        </w:rPr>
        <w:t>Some Staff Lounges</w:t>
      </w:r>
    </w:p>
    <w:p w14:paraId="4B11DA88" w14:textId="77777777" w:rsidR="00AD0093" w:rsidRPr="006C2555" w:rsidRDefault="001F06DE" w:rsidP="00696079">
      <w:pPr>
        <w:numPr>
          <w:ilvl w:val="2"/>
          <w:numId w:val="3"/>
        </w:numPr>
        <w:tabs>
          <w:tab w:val="num" w:pos="3240"/>
        </w:tabs>
        <w:spacing w:line="276" w:lineRule="auto"/>
        <w:ind w:left="1980"/>
        <w:rPr>
          <w:rFonts w:ascii="Arial" w:eastAsia="Calibri Light" w:hAnsi="Arial" w:cs="Arial"/>
          <w:sz w:val="24"/>
          <w:szCs w:val="24"/>
        </w:rPr>
      </w:pPr>
      <w:r w:rsidRPr="006C2555">
        <w:rPr>
          <w:rFonts w:ascii="Arial" w:eastAsia="Calibri Light" w:hAnsi="Arial" w:cs="Arial"/>
          <w:sz w:val="24"/>
          <w:szCs w:val="24"/>
        </w:rPr>
        <w:t>Web Application will also be available for some users</w:t>
      </w:r>
    </w:p>
    <w:p w14:paraId="06F96801" w14:textId="77777777" w:rsidR="00EF4AEC" w:rsidRDefault="00EF4AEC" w:rsidP="00EF4AEC">
      <w:pPr>
        <w:spacing w:line="276" w:lineRule="auto"/>
        <w:ind w:left="1440"/>
        <w:rPr>
          <w:rFonts w:ascii="Arial" w:hAnsi="Arial" w:cs="Arial"/>
          <w:color w:val="5A5A5A"/>
          <w:spacing w:val="11"/>
          <w:sz w:val="36"/>
        </w:rPr>
      </w:pPr>
    </w:p>
    <w:p w14:paraId="2917A49D" w14:textId="77777777" w:rsidR="009B7568" w:rsidRDefault="009B7568" w:rsidP="00EF4AEC">
      <w:pPr>
        <w:spacing w:line="276" w:lineRule="auto"/>
        <w:ind w:left="1440"/>
        <w:rPr>
          <w:rFonts w:ascii="Arial" w:hAnsi="Arial" w:cs="Arial"/>
          <w:color w:val="5A5A5A"/>
          <w:spacing w:val="11"/>
          <w:sz w:val="36"/>
        </w:rPr>
      </w:pPr>
    </w:p>
    <w:p w14:paraId="0B12E1FF" w14:textId="77777777" w:rsidR="00B07026" w:rsidRPr="00EF4AEC" w:rsidRDefault="00B07026" w:rsidP="00EF4AEC">
      <w:pPr>
        <w:spacing w:line="276" w:lineRule="auto"/>
        <w:ind w:left="1440"/>
        <w:rPr>
          <w:rFonts w:ascii="Arial" w:hAnsi="Arial" w:cs="Arial"/>
          <w:color w:val="00A9A0"/>
          <w:spacing w:val="11"/>
          <w:sz w:val="32"/>
          <w:szCs w:val="32"/>
        </w:rPr>
      </w:pPr>
      <w:r w:rsidRPr="00EF4AEC">
        <w:rPr>
          <w:rFonts w:ascii="Arial" w:hAnsi="Arial" w:cs="Arial"/>
          <w:color w:val="00A9A0"/>
          <w:spacing w:val="11"/>
          <w:sz w:val="32"/>
          <w:szCs w:val="32"/>
        </w:rPr>
        <w:t>Telephone System</w:t>
      </w:r>
    </w:p>
    <w:p w14:paraId="6E74A7A2" w14:textId="77777777" w:rsidR="00B07026" w:rsidRPr="006C2555" w:rsidRDefault="00B07026" w:rsidP="00EF4AEC">
      <w:pPr>
        <w:spacing w:line="276" w:lineRule="auto"/>
        <w:ind w:left="1440"/>
        <w:rPr>
          <w:rFonts w:ascii="Arial" w:hAnsi="Arial" w:cs="Arial"/>
          <w:color w:val="5A5A5A"/>
          <w:spacing w:val="11"/>
          <w:sz w:val="24"/>
          <w:szCs w:val="24"/>
        </w:rPr>
      </w:pPr>
      <w:r w:rsidRPr="006C2555">
        <w:rPr>
          <w:rFonts w:ascii="Arial" w:hAnsi="Arial" w:cs="Arial"/>
          <w:noProof/>
          <w:color w:val="5A5A5A"/>
          <w:spacing w:val="11"/>
          <w:sz w:val="24"/>
          <w:szCs w:val="24"/>
        </w:rPr>
        <w:drawing>
          <wp:anchor distT="0" distB="0" distL="114300" distR="114300" simplePos="0" relativeHeight="251722240" behindDoc="0" locked="0" layoutInCell="1" allowOverlap="1" wp14:anchorId="59E67C9E" wp14:editId="2E710A7D">
            <wp:simplePos x="0" y="0"/>
            <wp:positionH relativeFrom="column">
              <wp:posOffset>3973195</wp:posOffset>
            </wp:positionH>
            <wp:positionV relativeFrom="paragraph">
              <wp:posOffset>411480</wp:posOffset>
            </wp:positionV>
            <wp:extent cx="3053715" cy="1972945"/>
            <wp:effectExtent l="0" t="0" r="0" b="8255"/>
            <wp:wrapSquare wrapText="bothSides"/>
            <wp:docPr id="289" name="Content Placeholder 2"/>
            <wp:cNvGraphicFramePr/>
            <a:graphic xmlns:a="http://schemas.openxmlformats.org/drawingml/2006/main">
              <a:graphicData uri="http://schemas.openxmlformats.org/drawingml/2006/picture">
                <pic:pic xmlns:pic="http://schemas.openxmlformats.org/drawingml/2006/picture">
                  <pic:nvPicPr>
                    <pic:cNvPr id="7" name="Content Placeholder 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053715" cy="1972945"/>
                    </a:xfrm>
                    <a:prstGeom prst="rect">
                      <a:avLst/>
                    </a:prstGeom>
                  </pic:spPr>
                </pic:pic>
              </a:graphicData>
            </a:graphic>
            <wp14:sizeRelH relativeFrom="margin">
              <wp14:pctWidth>0</wp14:pctWidth>
            </wp14:sizeRelH>
            <wp14:sizeRelV relativeFrom="margin">
              <wp14:pctHeight>0</wp14:pctHeight>
            </wp14:sizeRelV>
          </wp:anchor>
        </w:drawing>
      </w:r>
      <w:r w:rsidRPr="006C2555">
        <w:rPr>
          <w:rFonts w:ascii="Arial" w:hAnsi="Arial" w:cs="Arial"/>
          <w:color w:val="5A5A5A"/>
          <w:spacing w:val="11"/>
          <w:sz w:val="24"/>
          <w:szCs w:val="24"/>
        </w:rPr>
        <w:t xml:space="preserve">Cisco Voice over IP (VoIP) phones are used at Mission Bernal Campus, including desk, wall and wireless phones. In addition to the standard features of traditional phones (hold, speaker phone, call forwarding, conferencing, muting), </w:t>
      </w:r>
      <w:r w:rsidR="00587EA4">
        <w:rPr>
          <w:rFonts w:ascii="Arial" w:hAnsi="Arial" w:cs="Arial"/>
          <w:color w:val="5A5A5A"/>
          <w:spacing w:val="11"/>
          <w:sz w:val="24"/>
          <w:szCs w:val="24"/>
        </w:rPr>
        <w:t>t</w:t>
      </w:r>
      <w:r w:rsidRPr="006C2555">
        <w:rPr>
          <w:rFonts w:ascii="Arial" w:hAnsi="Arial" w:cs="Arial"/>
          <w:color w:val="5A5A5A"/>
          <w:spacing w:val="11"/>
          <w:sz w:val="24"/>
          <w:szCs w:val="24"/>
        </w:rPr>
        <w:t>he Cisco phones offer:</w:t>
      </w:r>
    </w:p>
    <w:p w14:paraId="0C4FF44E" w14:textId="77777777" w:rsidR="00B07026" w:rsidRPr="000201A5" w:rsidRDefault="00B07026" w:rsidP="00427AD4">
      <w:pPr>
        <w:pStyle w:val="ListParagraph"/>
        <w:numPr>
          <w:ilvl w:val="3"/>
          <w:numId w:val="45"/>
        </w:numPr>
        <w:spacing w:line="276" w:lineRule="auto"/>
        <w:ind w:left="1980"/>
        <w:rPr>
          <w:rFonts w:ascii="Arial" w:hAnsi="Arial" w:cs="Arial"/>
          <w:color w:val="5A5A5A"/>
          <w:spacing w:val="11"/>
          <w:sz w:val="24"/>
          <w:szCs w:val="24"/>
        </w:rPr>
      </w:pPr>
      <w:r w:rsidRPr="000201A5">
        <w:rPr>
          <w:rFonts w:ascii="Arial" w:hAnsi="Arial" w:cs="Arial"/>
          <w:color w:val="5A5A5A"/>
          <w:spacing w:val="11"/>
          <w:sz w:val="24"/>
          <w:szCs w:val="24"/>
        </w:rPr>
        <w:t>Cisco Unity voicemail</w:t>
      </w:r>
      <w:r w:rsidRPr="000201A5">
        <w:rPr>
          <w:rFonts w:ascii="Arial" w:hAnsi="Arial" w:cs="Arial"/>
          <w:noProof/>
        </w:rPr>
        <w:t xml:space="preserve"> </w:t>
      </w:r>
    </w:p>
    <w:p w14:paraId="725C10F3" w14:textId="77777777" w:rsidR="00B07026" w:rsidRPr="000201A5" w:rsidRDefault="00B07026" w:rsidP="00427AD4">
      <w:pPr>
        <w:pStyle w:val="ListParagraph"/>
        <w:numPr>
          <w:ilvl w:val="3"/>
          <w:numId w:val="45"/>
        </w:numPr>
        <w:spacing w:line="276" w:lineRule="auto"/>
        <w:ind w:left="1980"/>
        <w:rPr>
          <w:rFonts w:ascii="Arial" w:hAnsi="Arial" w:cs="Arial"/>
          <w:color w:val="5A5A5A"/>
          <w:spacing w:val="11"/>
          <w:sz w:val="24"/>
          <w:szCs w:val="24"/>
        </w:rPr>
      </w:pPr>
      <w:r w:rsidRPr="000201A5">
        <w:rPr>
          <w:rFonts w:ascii="Arial" w:hAnsi="Arial" w:cs="Arial"/>
          <w:color w:val="5A5A5A"/>
          <w:spacing w:val="11"/>
          <w:sz w:val="24"/>
          <w:szCs w:val="24"/>
        </w:rPr>
        <w:t>Connects to the Vocera badge application, allowing calls can be made between telephones and Vocera badges.</w:t>
      </w:r>
    </w:p>
    <w:p w14:paraId="51033875" w14:textId="77777777" w:rsidR="00B07026" w:rsidRPr="000201A5" w:rsidRDefault="00B07026" w:rsidP="00427AD4">
      <w:pPr>
        <w:pStyle w:val="ListParagraph"/>
        <w:numPr>
          <w:ilvl w:val="3"/>
          <w:numId w:val="45"/>
        </w:numPr>
        <w:spacing w:line="276" w:lineRule="auto"/>
        <w:ind w:left="1980"/>
        <w:rPr>
          <w:rFonts w:ascii="Arial" w:hAnsi="Arial" w:cs="Arial"/>
          <w:color w:val="5A5A5A"/>
          <w:spacing w:val="11"/>
          <w:sz w:val="24"/>
          <w:szCs w:val="24"/>
        </w:rPr>
      </w:pPr>
      <w:r w:rsidRPr="000201A5">
        <w:rPr>
          <w:rFonts w:ascii="Arial" w:hAnsi="Arial" w:cs="Arial"/>
          <w:color w:val="5A5A5A"/>
          <w:spacing w:val="11"/>
          <w:sz w:val="24"/>
          <w:szCs w:val="24"/>
        </w:rPr>
        <w:t>Informacast for paging and broadcast messaging</w:t>
      </w:r>
    </w:p>
    <w:p w14:paraId="0399B5DA" w14:textId="77777777" w:rsidR="00B07026" w:rsidRDefault="00B07026" w:rsidP="000201A5">
      <w:pPr>
        <w:spacing w:line="276" w:lineRule="auto"/>
        <w:ind w:left="1980"/>
        <w:rPr>
          <w:rFonts w:ascii="Arial" w:hAnsi="Arial" w:cs="Arial"/>
          <w:color w:val="5A5A5A"/>
          <w:spacing w:val="11"/>
          <w:sz w:val="24"/>
          <w:szCs w:val="24"/>
        </w:rPr>
      </w:pPr>
    </w:p>
    <w:p w14:paraId="3AE21B67" w14:textId="77777777" w:rsidR="00B76B4C" w:rsidRPr="00B32E29" w:rsidRDefault="00B76B4C" w:rsidP="00B32E29">
      <w:pPr>
        <w:spacing w:line="276" w:lineRule="auto"/>
        <w:ind w:left="1440"/>
        <w:rPr>
          <w:rFonts w:ascii="Arial" w:hAnsi="Arial" w:cs="Arial"/>
          <w:color w:val="5A5A5A"/>
          <w:spacing w:val="11"/>
          <w:sz w:val="24"/>
          <w:szCs w:val="24"/>
        </w:rPr>
      </w:pPr>
      <w:r w:rsidRPr="00B32E29">
        <w:rPr>
          <w:rFonts w:ascii="Arial" w:hAnsi="Arial" w:cs="Arial"/>
          <w:color w:val="5A5A5A"/>
          <w:spacing w:val="11"/>
          <w:sz w:val="24"/>
          <w:szCs w:val="24"/>
        </w:rPr>
        <w:t>Emergency red phones will be installed in key locations.</w:t>
      </w:r>
    </w:p>
    <w:p w14:paraId="0F420288" w14:textId="77777777" w:rsidR="002E7D73" w:rsidRPr="009B7568" w:rsidRDefault="002E7D73" w:rsidP="00B76B4C">
      <w:pPr>
        <w:spacing w:line="276" w:lineRule="auto"/>
        <w:rPr>
          <w:rFonts w:ascii="Arial" w:eastAsia="Calibri Light" w:hAnsi="Arial" w:cs="Arial"/>
          <w:sz w:val="24"/>
          <w:szCs w:val="24"/>
        </w:rPr>
      </w:pPr>
    </w:p>
    <w:p w14:paraId="7267D326" w14:textId="77777777" w:rsidR="004A61D8" w:rsidRPr="006C2555" w:rsidRDefault="004A61D8" w:rsidP="002E4FA8">
      <w:pPr>
        <w:spacing w:line="276" w:lineRule="auto"/>
        <w:ind w:left="1540"/>
        <w:rPr>
          <w:rFonts w:ascii="Arial" w:eastAsia="Calibri" w:hAnsi="Arial" w:cs="Arial"/>
          <w:i/>
          <w:sz w:val="5"/>
          <w:szCs w:val="5"/>
        </w:rPr>
      </w:pPr>
    </w:p>
    <w:p w14:paraId="141C5E68" w14:textId="77777777" w:rsidR="00544D17" w:rsidRPr="000201A5" w:rsidRDefault="00544D17" w:rsidP="000201A5">
      <w:pPr>
        <w:spacing w:line="276" w:lineRule="auto"/>
        <w:ind w:left="1440"/>
        <w:rPr>
          <w:rFonts w:ascii="Arial" w:hAnsi="Arial" w:cs="Arial"/>
          <w:color w:val="00A9A0"/>
          <w:spacing w:val="11"/>
          <w:sz w:val="32"/>
          <w:szCs w:val="32"/>
        </w:rPr>
      </w:pPr>
      <w:r w:rsidRPr="000201A5">
        <w:rPr>
          <w:rFonts w:ascii="Arial" w:hAnsi="Arial" w:cs="Arial"/>
          <w:color w:val="00A9A0"/>
          <w:spacing w:val="11"/>
          <w:sz w:val="32"/>
          <w:szCs w:val="32"/>
        </w:rPr>
        <w:t>Multi-Function Printers (Scan, Print, Copy)</w:t>
      </w:r>
    </w:p>
    <w:p w14:paraId="1F5E6A2A" w14:textId="77777777" w:rsidR="00AD0093" w:rsidRPr="006C2555" w:rsidRDefault="001F06DE" w:rsidP="00E7127C">
      <w:pPr>
        <w:tabs>
          <w:tab w:val="num" w:pos="720"/>
        </w:tabs>
        <w:spacing w:line="276" w:lineRule="auto"/>
        <w:ind w:left="1440"/>
        <w:rPr>
          <w:rFonts w:ascii="Arial" w:hAnsi="Arial" w:cs="Arial"/>
          <w:color w:val="5A5A5A"/>
          <w:spacing w:val="11"/>
          <w:sz w:val="24"/>
          <w:szCs w:val="24"/>
        </w:rPr>
      </w:pPr>
      <w:r w:rsidRPr="006C2555">
        <w:rPr>
          <w:rFonts w:ascii="Arial" w:hAnsi="Arial" w:cs="Arial"/>
          <w:color w:val="5A5A5A"/>
          <w:spacing w:val="11"/>
          <w:sz w:val="24"/>
          <w:szCs w:val="24"/>
        </w:rPr>
        <w:t>Multi-function networked printers are located throughout the facility and can function as copiers, scanners and printers.</w:t>
      </w:r>
      <w:r w:rsidR="00E7127C">
        <w:rPr>
          <w:rFonts w:ascii="Arial" w:hAnsi="Arial" w:cs="Arial"/>
          <w:color w:val="5A5A5A"/>
          <w:spacing w:val="11"/>
          <w:sz w:val="24"/>
          <w:szCs w:val="24"/>
        </w:rPr>
        <w:t xml:space="preserve"> </w:t>
      </w:r>
      <w:r w:rsidRPr="006C2555">
        <w:rPr>
          <w:rFonts w:ascii="Arial" w:hAnsi="Arial" w:cs="Arial"/>
          <w:color w:val="5A5A5A"/>
          <w:spacing w:val="11"/>
          <w:sz w:val="24"/>
          <w:szCs w:val="24"/>
        </w:rPr>
        <w:t>Print jobs can be retrieved by tapping your badge on the sensor located on the printer of your choice.</w:t>
      </w:r>
      <w:r w:rsidR="00E7127C">
        <w:rPr>
          <w:rFonts w:ascii="Arial" w:hAnsi="Arial" w:cs="Arial"/>
          <w:color w:val="5A5A5A"/>
          <w:spacing w:val="11"/>
          <w:sz w:val="24"/>
          <w:szCs w:val="24"/>
        </w:rPr>
        <w:t xml:space="preserve"> </w:t>
      </w:r>
      <w:r w:rsidRPr="006C2555">
        <w:rPr>
          <w:rFonts w:ascii="Arial" w:hAnsi="Arial" w:cs="Arial"/>
          <w:color w:val="5A5A5A"/>
          <w:spacing w:val="11"/>
          <w:sz w:val="24"/>
          <w:szCs w:val="24"/>
        </w:rPr>
        <w:t>Some workflows will default to specific printers (</w:t>
      </w:r>
      <w:r w:rsidR="00407A13" w:rsidRPr="006C2555">
        <w:rPr>
          <w:rFonts w:ascii="Arial" w:hAnsi="Arial" w:cs="Arial"/>
          <w:color w:val="5A5A5A"/>
          <w:spacing w:val="11"/>
          <w:sz w:val="24"/>
          <w:szCs w:val="24"/>
        </w:rPr>
        <w:t>such as in</w:t>
      </w:r>
      <w:r w:rsidRPr="006C2555">
        <w:rPr>
          <w:rFonts w:ascii="Arial" w:hAnsi="Arial" w:cs="Arial"/>
          <w:color w:val="5A5A5A"/>
          <w:spacing w:val="11"/>
          <w:sz w:val="24"/>
          <w:szCs w:val="24"/>
        </w:rPr>
        <w:t xml:space="preserve"> the ED)</w:t>
      </w:r>
      <w:r w:rsidR="0041347C">
        <w:rPr>
          <w:rFonts w:ascii="Arial" w:hAnsi="Arial" w:cs="Arial"/>
          <w:color w:val="5A5A5A"/>
          <w:spacing w:val="11"/>
          <w:sz w:val="24"/>
          <w:szCs w:val="24"/>
        </w:rPr>
        <w:t xml:space="preserve">. </w:t>
      </w:r>
    </w:p>
    <w:p w14:paraId="041B9172" w14:textId="77777777" w:rsidR="00B82CF9" w:rsidRDefault="00B82CF9" w:rsidP="00B82CF9">
      <w:pPr>
        <w:spacing w:line="276" w:lineRule="auto"/>
        <w:ind w:left="1440"/>
        <w:rPr>
          <w:rFonts w:ascii="Arial" w:hAnsi="Arial" w:cs="Arial"/>
          <w:color w:val="5A5A5A"/>
          <w:spacing w:val="11"/>
          <w:sz w:val="24"/>
          <w:szCs w:val="24"/>
        </w:rPr>
      </w:pPr>
    </w:p>
    <w:p w14:paraId="30A78121" w14:textId="77777777" w:rsidR="00AD0093" w:rsidRPr="006C2555" w:rsidRDefault="00407A13" w:rsidP="00B82CF9">
      <w:pPr>
        <w:spacing w:line="276" w:lineRule="auto"/>
        <w:ind w:left="1440"/>
        <w:rPr>
          <w:rFonts w:ascii="Arial" w:hAnsi="Arial" w:cs="Arial"/>
          <w:color w:val="5A5A5A"/>
          <w:spacing w:val="11"/>
          <w:sz w:val="24"/>
          <w:szCs w:val="24"/>
        </w:rPr>
      </w:pPr>
      <w:r w:rsidRPr="006C2555">
        <w:rPr>
          <w:rFonts w:ascii="Arial" w:hAnsi="Arial" w:cs="Arial"/>
          <w:color w:val="5A5A5A"/>
          <w:spacing w:val="11"/>
          <w:sz w:val="24"/>
          <w:szCs w:val="24"/>
        </w:rPr>
        <w:t>For c</w:t>
      </w:r>
      <w:r w:rsidR="001F06DE" w:rsidRPr="006C2555">
        <w:rPr>
          <w:rFonts w:ascii="Arial" w:hAnsi="Arial" w:cs="Arial"/>
          <w:color w:val="5A5A5A"/>
          <w:spacing w:val="11"/>
          <w:sz w:val="24"/>
          <w:szCs w:val="24"/>
        </w:rPr>
        <w:t>opier and printer support</w:t>
      </w:r>
      <w:r w:rsidRPr="006C2555">
        <w:rPr>
          <w:rFonts w:ascii="Arial" w:hAnsi="Arial" w:cs="Arial"/>
          <w:color w:val="5A5A5A"/>
          <w:spacing w:val="11"/>
          <w:sz w:val="24"/>
          <w:szCs w:val="24"/>
        </w:rPr>
        <w:t>, call</w:t>
      </w:r>
      <w:r w:rsidR="001F06DE" w:rsidRPr="006C2555">
        <w:rPr>
          <w:rFonts w:ascii="Arial" w:hAnsi="Arial" w:cs="Arial"/>
          <w:color w:val="5A5A5A"/>
          <w:spacing w:val="11"/>
          <w:sz w:val="24"/>
          <w:szCs w:val="24"/>
        </w:rPr>
        <w:t xml:space="preserve"> Sutter Health Service Desk </w:t>
      </w:r>
      <w:r w:rsidRPr="006C2555">
        <w:rPr>
          <w:rFonts w:ascii="Arial" w:hAnsi="Arial" w:cs="Arial"/>
          <w:color w:val="5A5A5A"/>
          <w:spacing w:val="11"/>
          <w:sz w:val="24"/>
          <w:szCs w:val="24"/>
        </w:rPr>
        <w:t>at</w:t>
      </w:r>
      <w:r w:rsidR="001F06DE" w:rsidRPr="006C2555">
        <w:rPr>
          <w:rFonts w:ascii="Arial" w:hAnsi="Arial" w:cs="Arial"/>
          <w:color w:val="5A5A5A"/>
          <w:spacing w:val="11"/>
          <w:sz w:val="24"/>
          <w:szCs w:val="24"/>
        </w:rPr>
        <w:t xml:space="preserve"> 888-888-6044 or </w:t>
      </w:r>
      <w:r w:rsidRPr="006C2555">
        <w:rPr>
          <w:rFonts w:ascii="Arial" w:hAnsi="Arial" w:cs="Arial"/>
          <w:color w:val="5A5A5A"/>
          <w:spacing w:val="11"/>
          <w:sz w:val="24"/>
          <w:szCs w:val="24"/>
        </w:rPr>
        <w:t xml:space="preserve">by going to </w:t>
      </w:r>
      <w:r w:rsidR="001F06DE" w:rsidRPr="006C2555">
        <w:rPr>
          <w:rFonts w:ascii="Arial" w:hAnsi="Arial" w:cs="Arial"/>
          <w:color w:val="5A5A5A"/>
          <w:spacing w:val="11"/>
          <w:sz w:val="24"/>
          <w:szCs w:val="24"/>
        </w:rPr>
        <w:t>IS.SUTTERHEALTH.ORG.</w:t>
      </w:r>
    </w:p>
    <w:p w14:paraId="2511AA1A" w14:textId="77777777" w:rsidR="00A97B9F" w:rsidRPr="006C2555" w:rsidRDefault="00A97B9F" w:rsidP="002E4FA8">
      <w:pPr>
        <w:spacing w:line="276" w:lineRule="auto"/>
        <w:ind w:left="1540"/>
        <w:rPr>
          <w:rFonts w:ascii="Arial" w:hAnsi="Arial" w:cs="Arial"/>
          <w:color w:val="5A5A5A"/>
          <w:spacing w:val="11"/>
          <w:sz w:val="24"/>
          <w:szCs w:val="24"/>
        </w:rPr>
      </w:pPr>
    </w:p>
    <w:p w14:paraId="5DCBDF89" w14:textId="77777777" w:rsidR="00640A28" w:rsidRDefault="00640A28" w:rsidP="00A26634">
      <w:pPr>
        <w:spacing w:line="276" w:lineRule="auto"/>
        <w:ind w:left="1440"/>
        <w:rPr>
          <w:rFonts w:ascii="Arial" w:hAnsi="Arial" w:cs="Arial"/>
          <w:color w:val="00A9A0"/>
          <w:spacing w:val="11"/>
          <w:sz w:val="32"/>
          <w:szCs w:val="32"/>
        </w:rPr>
      </w:pPr>
    </w:p>
    <w:p w14:paraId="31B77C7D" w14:textId="4D01EC1C" w:rsidR="00A97B9F" w:rsidRPr="000001E8" w:rsidRDefault="00AC5101" w:rsidP="00A26634">
      <w:pPr>
        <w:spacing w:line="276" w:lineRule="auto"/>
        <w:ind w:left="1440"/>
        <w:rPr>
          <w:rFonts w:ascii="Arial" w:hAnsi="Arial" w:cs="Arial"/>
          <w:color w:val="00A9A0"/>
          <w:spacing w:val="11"/>
          <w:sz w:val="32"/>
          <w:szCs w:val="32"/>
        </w:rPr>
      </w:pPr>
      <w:r w:rsidRPr="000001E8">
        <w:rPr>
          <w:rFonts w:ascii="Arial" w:hAnsi="Arial" w:cs="Arial"/>
          <w:color w:val="00A9A0"/>
          <w:spacing w:val="11"/>
          <w:sz w:val="32"/>
          <w:szCs w:val="32"/>
        </w:rPr>
        <w:t>Fax Machines</w:t>
      </w:r>
    </w:p>
    <w:p w14:paraId="672FA777" w14:textId="77777777" w:rsidR="00AD0093" w:rsidRPr="006C2555" w:rsidRDefault="00E7683A" w:rsidP="00A26634">
      <w:pPr>
        <w:spacing w:line="276" w:lineRule="auto"/>
        <w:ind w:left="1440"/>
        <w:rPr>
          <w:rFonts w:ascii="Arial" w:hAnsi="Arial" w:cs="Arial"/>
          <w:color w:val="5A5A5A"/>
          <w:spacing w:val="11"/>
          <w:sz w:val="24"/>
          <w:szCs w:val="24"/>
        </w:rPr>
      </w:pPr>
      <w:r w:rsidRPr="006C2555">
        <w:rPr>
          <w:rFonts w:ascii="Arial" w:hAnsi="Arial" w:cs="Arial"/>
          <w:color w:val="5A5A5A"/>
          <w:spacing w:val="11"/>
          <w:sz w:val="24"/>
          <w:szCs w:val="24"/>
        </w:rPr>
        <w:t>Most faxing will be done using RightFax</w:t>
      </w:r>
      <w:r>
        <w:rPr>
          <w:rFonts w:ascii="Arial" w:hAnsi="Arial" w:cs="Arial"/>
          <w:color w:val="5A5A5A"/>
          <w:spacing w:val="11"/>
          <w:sz w:val="24"/>
          <w:szCs w:val="24"/>
        </w:rPr>
        <w:t xml:space="preserve">. </w:t>
      </w:r>
      <w:r w:rsidR="001F06DE" w:rsidRPr="006C2555">
        <w:rPr>
          <w:rFonts w:ascii="Arial" w:hAnsi="Arial" w:cs="Arial"/>
          <w:color w:val="5A5A5A"/>
          <w:spacing w:val="11"/>
          <w:sz w:val="24"/>
          <w:szCs w:val="24"/>
        </w:rPr>
        <w:t xml:space="preserve">There will be a limited number of traditional fax machines </w:t>
      </w:r>
      <w:r w:rsidR="00407A13" w:rsidRPr="006C2555">
        <w:rPr>
          <w:rFonts w:ascii="Arial" w:hAnsi="Arial" w:cs="Arial"/>
          <w:color w:val="5A5A5A"/>
          <w:spacing w:val="11"/>
          <w:sz w:val="24"/>
          <w:szCs w:val="24"/>
        </w:rPr>
        <w:t xml:space="preserve">on the campus in </w:t>
      </w:r>
      <w:r w:rsidR="001F06DE" w:rsidRPr="006C2555">
        <w:rPr>
          <w:rFonts w:ascii="Arial" w:hAnsi="Arial" w:cs="Arial"/>
          <w:color w:val="5A5A5A"/>
          <w:spacing w:val="11"/>
          <w:sz w:val="24"/>
          <w:szCs w:val="24"/>
        </w:rPr>
        <w:t>areas where electronic faxing is not possible.</w:t>
      </w:r>
    </w:p>
    <w:p w14:paraId="2A387B30" w14:textId="77777777" w:rsidR="00407A13" w:rsidRPr="006C2555" w:rsidRDefault="00407A13" w:rsidP="00D93DDD">
      <w:pPr>
        <w:spacing w:line="276" w:lineRule="auto"/>
        <w:ind w:left="1440"/>
        <w:rPr>
          <w:rFonts w:ascii="Arial" w:hAnsi="Arial" w:cs="Arial"/>
          <w:color w:val="5A5A5A"/>
          <w:spacing w:val="11"/>
          <w:sz w:val="24"/>
          <w:szCs w:val="24"/>
        </w:rPr>
      </w:pPr>
    </w:p>
    <w:p w14:paraId="53DABD0C" w14:textId="77777777" w:rsidR="00AD0093" w:rsidRPr="006C2555" w:rsidRDefault="001F06DE" w:rsidP="00D93DDD">
      <w:pPr>
        <w:spacing w:line="276" w:lineRule="auto"/>
        <w:ind w:left="1440"/>
        <w:rPr>
          <w:rFonts w:ascii="Arial" w:hAnsi="Arial" w:cs="Arial"/>
          <w:color w:val="5A5A5A"/>
          <w:spacing w:val="11"/>
          <w:sz w:val="24"/>
          <w:szCs w:val="24"/>
        </w:rPr>
      </w:pPr>
      <w:r w:rsidRPr="006C2555">
        <w:rPr>
          <w:rFonts w:ascii="Arial" w:hAnsi="Arial" w:cs="Arial"/>
          <w:color w:val="5A5A5A"/>
          <w:spacing w:val="11"/>
          <w:sz w:val="24"/>
          <w:szCs w:val="24"/>
        </w:rPr>
        <w:t>Faxes will be received into an electronic inbo</w:t>
      </w:r>
      <w:r w:rsidR="00D93DDD">
        <w:rPr>
          <w:rFonts w:ascii="Arial" w:hAnsi="Arial" w:cs="Arial"/>
          <w:color w:val="5A5A5A"/>
          <w:spacing w:val="11"/>
          <w:sz w:val="24"/>
          <w:szCs w:val="24"/>
        </w:rPr>
        <w:t xml:space="preserve">x, </w:t>
      </w:r>
      <w:r w:rsidRPr="006C2555">
        <w:rPr>
          <w:rFonts w:ascii="Arial" w:hAnsi="Arial" w:cs="Arial"/>
          <w:color w:val="5A5A5A"/>
          <w:spacing w:val="11"/>
          <w:sz w:val="24"/>
          <w:szCs w:val="24"/>
        </w:rPr>
        <w:t>can be read online</w:t>
      </w:r>
      <w:r w:rsidR="00D93DDD">
        <w:rPr>
          <w:rFonts w:ascii="Arial" w:hAnsi="Arial" w:cs="Arial"/>
          <w:color w:val="5A5A5A"/>
          <w:spacing w:val="11"/>
          <w:sz w:val="24"/>
          <w:szCs w:val="24"/>
        </w:rPr>
        <w:t>,</w:t>
      </w:r>
      <w:r w:rsidRPr="006C2555">
        <w:rPr>
          <w:rFonts w:ascii="Arial" w:hAnsi="Arial" w:cs="Arial"/>
          <w:color w:val="5A5A5A"/>
          <w:spacing w:val="11"/>
          <w:sz w:val="24"/>
          <w:szCs w:val="24"/>
        </w:rPr>
        <w:t xml:space="preserve"> and </w:t>
      </w:r>
      <w:r w:rsidR="00D93DDD">
        <w:rPr>
          <w:rFonts w:ascii="Arial" w:hAnsi="Arial" w:cs="Arial"/>
          <w:color w:val="5A5A5A"/>
          <w:spacing w:val="11"/>
          <w:sz w:val="24"/>
          <w:szCs w:val="24"/>
        </w:rPr>
        <w:t>can be</w:t>
      </w:r>
      <w:r w:rsidRPr="006C2555">
        <w:rPr>
          <w:rFonts w:ascii="Arial" w:hAnsi="Arial" w:cs="Arial"/>
          <w:color w:val="5A5A5A"/>
          <w:spacing w:val="11"/>
          <w:sz w:val="24"/>
          <w:szCs w:val="24"/>
        </w:rPr>
        <w:t xml:space="preserve"> saved or printed</w:t>
      </w:r>
      <w:r w:rsidR="00D93DDD">
        <w:rPr>
          <w:rFonts w:ascii="Arial" w:hAnsi="Arial" w:cs="Arial"/>
          <w:color w:val="5A5A5A"/>
          <w:spacing w:val="11"/>
          <w:sz w:val="24"/>
          <w:szCs w:val="24"/>
        </w:rPr>
        <w:t xml:space="preserve">. </w:t>
      </w:r>
      <w:r w:rsidR="0019352D">
        <w:rPr>
          <w:rFonts w:ascii="Arial" w:hAnsi="Arial" w:cs="Arial"/>
          <w:color w:val="5A5A5A"/>
          <w:spacing w:val="11"/>
          <w:sz w:val="24"/>
          <w:szCs w:val="24"/>
        </w:rPr>
        <w:t>Use the RightFax application to send faxes</w:t>
      </w:r>
      <w:r w:rsidR="005A2ADE">
        <w:rPr>
          <w:rFonts w:ascii="Arial" w:hAnsi="Arial" w:cs="Arial"/>
          <w:color w:val="5A5A5A"/>
          <w:spacing w:val="11"/>
          <w:sz w:val="24"/>
          <w:szCs w:val="24"/>
        </w:rPr>
        <w:t xml:space="preserve"> by</w:t>
      </w:r>
      <w:r w:rsidRPr="006C2555">
        <w:rPr>
          <w:rFonts w:ascii="Arial" w:hAnsi="Arial" w:cs="Arial"/>
          <w:color w:val="5A5A5A"/>
          <w:spacing w:val="11"/>
          <w:sz w:val="24"/>
          <w:szCs w:val="24"/>
        </w:rPr>
        <w:t xml:space="preserve"> scanning and sending</w:t>
      </w:r>
      <w:r w:rsidR="009B7568">
        <w:rPr>
          <w:rFonts w:ascii="Arial" w:hAnsi="Arial" w:cs="Arial"/>
          <w:color w:val="5A5A5A"/>
          <w:spacing w:val="11"/>
          <w:sz w:val="24"/>
          <w:szCs w:val="24"/>
        </w:rPr>
        <w:t xml:space="preserve">. </w:t>
      </w:r>
      <w:r w:rsidRPr="006C2555">
        <w:rPr>
          <w:rFonts w:ascii="Arial" w:hAnsi="Arial" w:cs="Arial"/>
          <w:color w:val="5A5A5A"/>
          <w:spacing w:val="11"/>
          <w:sz w:val="24"/>
          <w:szCs w:val="24"/>
        </w:rPr>
        <w:t xml:space="preserve">Sutter </w:t>
      </w:r>
      <w:r w:rsidR="000001E8">
        <w:rPr>
          <w:rFonts w:ascii="Arial" w:hAnsi="Arial" w:cs="Arial"/>
          <w:color w:val="5A5A5A"/>
          <w:spacing w:val="11"/>
          <w:sz w:val="24"/>
          <w:szCs w:val="24"/>
        </w:rPr>
        <w:t>EHR</w:t>
      </w:r>
      <w:r w:rsidR="00407A13" w:rsidRPr="006C2555">
        <w:rPr>
          <w:rFonts w:ascii="Arial" w:hAnsi="Arial" w:cs="Arial"/>
          <w:color w:val="5A5A5A"/>
          <w:spacing w:val="11"/>
          <w:sz w:val="24"/>
          <w:szCs w:val="24"/>
        </w:rPr>
        <w:t xml:space="preserve"> </w:t>
      </w:r>
      <w:r w:rsidRPr="006C2555">
        <w:rPr>
          <w:rFonts w:ascii="Arial" w:hAnsi="Arial" w:cs="Arial"/>
          <w:color w:val="5A5A5A"/>
          <w:spacing w:val="11"/>
          <w:sz w:val="24"/>
          <w:szCs w:val="24"/>
        </w:rPr>
        <w:t>will fax records automatically as required by clinical workflows.</w:t>
      </w:r>
    </w:p>
    <w:p w14:paraId="763D8792" w14:textId="77777777" w:rsidR="00AF570B" w:rsidRDefault="00AF570B" w:rsidP="00640A28">
      <w:pPr>
        <w:spacing w:line="276" w:lineRule="auto"/>
        <w:ind w:left="1440"/>
        <w:rPr>
          <w:rFonts w:ascii="Arial" w:hAnsi="Arial" w:cs="Arial"/>
          <w:color w:val="00A9A0"/>
          <w:spacing w:val="11"/>
          <w:sz w:val="32"/>
          <w:szCs w:val="32"/>
        </w:rPr>
      </w:pPr>
    </w:p>
    <w:p w14:paraId="3186EE7E" w14:textId="7E89407E" w:rsidR="00544D17" w:rsidRPr="002C3A98" w:rsidRDefault="00F179F3" w:rsidP="00670E96">
      <w:pPr>
        <w:spacing w:line="276" w:lineRule="auto"/>
        <w:ind w:left="1440"/>
        <w:rPr>
          <w:rFonts w:ascii="Arial" w:eastAsia="Calibri" w:hAnsi="Arial" w:cs="Arial"/>
          <w:color w:val="00A9A0"/>
          <w:sz w:val="32"/>
          <w:szCs w:val="32"/>
        </w:rPr>
      </w:pPr>
      <w:r w:rsidRPr="002C3A98">
        <w:rPr>
          <w:rFonts w:ascii="Arial" w:hAnsi="Arial" w:cs="Arial"/>
          <w:color w:val="00A9A0"/>
          <w:spacing w:val="11"/>
          <w:sz w:val="32"/>
          <w:szCs w:val="32"/>
        </w:rPr>
        <w:t>PBX</w:t>
      </w:r>
      <w:r w:rsidR="002B355B">
        <w:rPr>
          <w:rFonts w:ascii="Arial" w:hAnsi="Arial" w:cs="Arial"/>
          <w:color w:val="00A9A0"/>
          <w:spacing w:val="11"/>
          <w:sz w:val="32"/>
          <w:szCs w:val="32"/>
        </w:rPr>
        <w:t>/Phone Operating</w:t>
      </w:r>
      <w:r w:rsidRPr="002C3A98">
        <w:rPr>
          <w:rFonts w:ascii="Arial" w:hAnsi="Arial" w:cs="Arial"/>
          <w:color w:val="00A9A0"/>
          <w:spacing w:val="11"/>
          <w:sz w:val="32"/>
          <w:szCs w:val="32"/>
        </w:rPr>
        <w:t xml:space="preserve"> System</w:t>
      </w:r>
    </w:p>
    <w:p w14:paraId="20781465" w14:textId="2389EEFD" w:rsidR="00AD0093" w:rsidRDefault="002B355B" w:rsidP="00670E96">
      <w:pPr>
        <w:spacing w:line="276" w:lineRule="auto"/>
        <w:ind w:left="1440"/>
        <w:rPr>
          <w:rFonts w:ascii="Arial" w:hAnsi="Arial" w:cs="Arial"/>
          <w:noProof/>
        </w:rPr>
      </w:pPr>
      <w:r>
        <w:rPr>
          <w:rFonts w:ascii="Arial" w:eastAsia="Calibri" w:hAnsi="Arial" w:cs="Arial"/>
          <w:sz w:val="24"/>
          <w:szCs w:val="24"/>
        </w:rPr>
        <w:t>Hospital</w:t>
      </w:r>
      <w:r w:rsidR="001F06DE" w:rsidRPr="006C2555">
        <w:rPr>
          <w:rFonts w:ascii="Arial" w:eastAsia="Calibri" w:hAnsi="Arial" w:cs="Arial"/>
          <w:sz w:val="24"/>
          <w:szCs w:val="24"/>
        </w:rPr>
        <w:t xml:space="preserve"> Operators will be located at both the Van Ness and Mission Bernal Campuses.</w:t>
      </w:r>
      <w:r w:rsidR="000423A7" w:rsidRPr="006C2555">
        <w:rPr>
          <w:rFonts w:ascii="Arial" w:hAnsi="Arial" w:cs="Arial"/>
          <w:noProof/>
        </w:rPr>
        <w:t xml:space="preserve"> </w:t>
      </w:r>
      <w:r>
        <w:rPr>
          <w:rFonts w:ascii="Arial" w:hAnsi="Arial" w:cs="Arial"/>
          <w:noProof/>
        </w:rPr>
        <w:t>Hospital</w:t>
      </w:r>
      <w:r w:rsidR="00670E96">
        <w:rPr>
          <w:rFonts w:ascii="Arial" w:hAnsi="Arial" w:cs="Arial"/>
          <w:noProof/>
        </w:rPr>
        <w:t xml:space="preserve"> Operators </w:t>
      </w:r>
      <w:r w:rsidR="000D3DC2">
        <w:rPr>
          <w:rFonts w:ascii="Arial" w:hAnsi="Arial" w:cs="Arial"/>
          <w:noProof/>
        </w:rPr>
        <w:t>will have Nurse Call and other alarm panels to assist in routing alerts.</w:t>
      </w:r>
    </w:p>
    <w:p w14:paraId="39B31825" w14:textId="77777777" w:rsidR="000D3DC2" w:rsidRPr="006C2555" w:rsidRDefault="000D3DC2" w:rsidP="00670E96">
      <w:pPr>
        <w:spacing w:line="276" w:lineRule="auto"/>
        <w:ind w:left="1440"/>
        <w:rPr>
          <w:rFonts w:ascii="Arial" w:eastAsia="Calibri" w:hAnsi="Arial" w:cs="Arial"/>
          <w:sz w:val="24"/>
          <w:szCs w:val="24"/>
        </w:rPr>
      </w:pPr>
    </w:p>
    <w:p w14:paraId="26B218C9" w14:textId="762BEF52" w:rsidR="00AD0093" w:rsidRPr="006C2555" w:rsidRDefault="001F06DE" w:rsidP="00670E96">
      <w:pPr>
        <w:spacing w:line="276" w:lineRule="auto"/>
        <w:ind w:left="1440"/>
        <w:rPr>
          <w:rFonts w:ascii="Arial" w:eastAsia="Calibri" w:hAnsi="Arial" w:cs="Arial"/>
          <w:sz w:val="24"/>
          <w:szCs w:val="24"/>
        </w:rPr>
      </w:pPr>
      <w:r w:rsidRPr="006C2555">
        <w:rPr>
          <w:rFonts w:ascii="Arial" w:eastAsia="Calibri" w:hAnsi="Arial" w:cs="Arial"/>
          <w:sz w:val="24"/>
          <w:szCs w:val="24"/>
        </w:rPr>
        <w:t xml:space="preserve">Vista Point Enterprise Operator Services System </w:t>
      </w:r>
      <w:r w:rsidR="002B355B">
        <w:rPr>
          <w:rFonts w:ascii="Arial" w:eastAsia="Calibri" w:hAnsi="Arial" w:cs="Arial"/>
          <w:sz w:val="24"/>
          <w:szCs w:val="24"/>
        </w:rPr>
        <w:t xml:space="preserve"> (phone console) </w:t>
      </w:r>
      <w:r w:rsidRPr="006C2555">
        <w:rPr>
          <w:rFonts w:ascii="Arial" w:eastAsia="Calibri" w:hAnsi="Arial" w:cs="Arial"/>
          <w:sz w:val="24"/>
          <w:szCs w:val="24"/>
        </w:rPr>
        <w:t xml:space="preserve">will support the </w:t>
      </w:r>
      <w:r w:rsidR="002B355B">
        <w:rPr>
          <w:rFonts w:ascii="Arial" w:eastAsia="Calibri" w:hAnsi="Arial" w:cs="Arial"/>
          <w:sz w:val="24"/>
          <w:szCs w:val="24"/>
        </w:rPr>
        <w:t>hospital</w:t>
      </w:r>
      <w:r w:rsidRPr="006C2555">
        <w:rPr>
          <w:rFonts w:ascii="Arial" w:eastAsia="Calibri" w:hAnsi="Arial" w:cs="Arial"/>
          <w:sz w:val="24"/>
          <w:szCs w:val="24"/>
        </w:rPr>
        <w:t xml:space="preserve"> operator workflows and assist in the management of call queues, routing and call handling statistics.</w:t>
      </w:r>
    </w:p>
    <w:p w14:paraId="196DAC97" w14:textId="588CB0B1" w:rsidR="00AD697F" w:rsidRPr="006C2555" w:rsidRDefault="00AD697F" w:rsidP="000D3DC2">
      <w:pPr>
        <w:spacing w:line="276" w:lineRule="auto"/>
        <w:ind w:left="1440"/>
        <w:rPr>
          <w:rFonts w:ascii="Arial" w:eastAsia="Calibri Light" w:hAnsi="Arial" w:cs="Arial"/>
        </w:rPr>
      </w:pPr>
    </w:p>
    <w:p w14:paraId="1F82E0F8" w14:textId="287F23D4" w:rsidR="00AD697F" w:rsidRPr="002C3A98" w:rsidRDefault="00640A28" w:rsidP="000D3DC2">
      <w:pPr>
        <w:spacing w:line="276" w:lineRule="auto"/>
        <w:ind w:left="1440"/>
        <w:rPr>
          <w:rFonts w:ascii="Arial" w:hAnsi="Arial" w:cs="Arial"/>
          <w:color w:val="00A9A0"/>
          <w:spacing w:val="11"/>
          <w:sz w:val="32"/>
          <w:szCs w:val="32"/>
        </w:rPr>
      </w:pPr>
      <w:r w:rsidRPr="00D75C60">
        <w:rPr>
          <w:rFonts w:ascii="Arial" w:hAnsi="Arial" w:cs="Arial"/>
          <w:noProof/>
          <w:spacing w:val="11"/>
          <w:sz w:val="24"/>
          <w:szCs w:val="24"/>
        </w:rPr>
        <w:drawing>
          <wp:anchor distT="0" distB="0" distL="114300" distR="114300" simplePos="0" relativeHeight="251598336" behindDoc="0" locked="0" layoutInCell="1" allowOverlap="1" wp14:anchorId="28E24613" wp14:editId="41AC3527">
            <wp:simplePos x="0" y="0"/>
            <wp:positionH relativeFrom="column">
              <wp:posOffset>5679267</wp:posOffset>
            </wp:positionH>
            <wp:positionV relativeFrom="paragraph">
              <wp:posOffset>102046</wp:posOffset>
            </wp:positionV>
            <wp:extent cx="1595120" cy="1567180"/>
            <wp:effectExtent l="0" t="0" r="5080" b="0"/>
            <wp:wrapSquare wrapText="bothSides"/>
            <wp:docPr id="2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1595120" cy="1567180"/>
                    </a:xfrm>
                    <a:prstGeom prst="rect">
                      <a:avLst/>
                    </a:prstGeom>
                  </pic:spPr>
                </pic:pic>
              </a:graphicData>
            </a:graphic>
            <wp14:sizeRelH relativeFrom="margin">
              <wp14:pctWidth>0</wp14:pctWidth>
            </wp14:sizeRelH>
            <wp14:sizeRelV relativeFrom="margin">
              <wp14:pctHeight>0</wp14:pctHeight>
            </wp14:sizeRelV>
          </wp:anchor>
        </w:drawing>
      </w:r>
      <w:r w:rsidR="00AD697F" w:rsidRPr="002C3A98">
        <w:rPr>
          <w:rFonts w:ascii="Arial" w:hAnsi="Arial" w:cs="Arial"/>
          <w:color w:val="00A9A0"/>
          <w:spacing w:val="11"/>
          <w:sz w:val="32"/>
          <w:szCs w:val="32"/>
        </w:rPr>
        <w:t>HIPAA - Confidential Document Containers</w:t>
      </w:r>
    </w:p>
    <w:p w14:paraId="7AFD41D6" w14:textId="7D7C66C2" w:rsidR="00407A13" w:rsidRPr="00D75C60" w:rsidRDefault="001F06DE" w:rsidP="000D3DC2">
      <w:pPr>
        <w:spacing w:line="276" w:lineRule="auto"/>
        <w:ind w:left="1440"/>
        <w:rPr>
          <w:rFonts w:ascii="Arial" w:hAnsi="Arial" w:cs="Arial"/>
          <w:spacing w:val="11"/>
          <w:sz w:val="24"/>
          <w:szCs w:val="24"/>
        </w:rPr>
      </w:pPr>
      <w:r w:rsidRPr="00D75C60">
        <w:rPr>
          <w:rFonts w:ascii="Arial" w:hAnsi="Arial" w:cs="Arial"/>
          <w:spacing w:val="11"/>
          <w:sz w:val="24"/>
          <w:szCs w:val="24"/>
        </w:rPr>
        <w:t>Confidential document containers are located throughout the hospital</w:t>
      </w:r>
      <w:r w:rsidR="00407A13" w:rsidRPr="00D75C60">
        <w:rPr>
          <w:rFonts w:ascii="Arial" w:hAnsi="Arial" w:cs="Arial"/>
          <w:spacing w:val="11"/>
          <w:sz w:val="24"/>
          <w:szCs w:val="24"/>
        </w:rPr>
        <w:t xml:space="preserve"> and </w:t>
      </w:r>
      <w:r w:rsidRPr="00D75C60">
        <w:rPr>
          <w:rFonts w:ascii="Arial" w:hAnsi="Arial" w:cs="Arial"/>
          <w:spacing w:val="11"/>
          <w:sz w:val="24"/>
          <w:szCs w:val="24"/>
        </w:rPr>
        <w:t xml:space="preserve">are emptied every two weeks by the shredding company.  </w:t>
      </w:r>
    </w:p>
    <w:p w14:paraId="60D3B456" w14:textId="77777777" w:rsidR="00407A13" w:rsidRPr="00D75C60" w:rsidRDefault="00407A13" w:rsidP="000D3DC2">
      <w:pPr>
        <w:spacing w:line="276" w:lineRule="auto"/>
        <w:ind w:left="1440"/>
        <w:rPr>
          <w:rFonts w:ascii="Arial" w:hAnsi="Arial" w:cs="Arial"/>
          <w:spacing w:val="11"/>
          <w:sz w:val="24"/>
          <w:szCs w:val="24"/>
        </w:rPr>
      </w:pPr>
    </w:p>
    <w:p w14:paraId="34BA425A" w14:textId="1B476F2E" w:rsidR="00407A13" w:rsidRPr="00D75C60" w:rsidRDefault="00407A13" w:rsidP="000D3DC2">
      <w:pPr>
        <w:spacing w:line="276" w:lineRule="auto"/>
        <w:ind w:left="1440"/>
        <w:rPr>
          <w:rFonts w:ascii="Arial" w:hAnsi="Arial" w:cs="Arial"/>
          <w:spacing w:val="11"/>
          <w:sz w:val="24"/>
          <w:szCs w:val="24"/>
        </w:rPr>
      </w:pPr>
      <w:r w:rsidRPr="00D75C60">
        <w:rPr>
          <w:rFonts w:ascii="Arial" w:hAnsi="Arial" w:cs="Arial"/>
          <w:spacing w:val="11"/>
          <w:sz w:val="24"/>
          <w:szCs w:val="24"/>
        </w:rPr>
        <w:t xml:space="preserve">If the containers need to be emptied prior to the regularly scheduled pick-up, call </w:t>
      </w:r>
      <w:r w:rsidR="0038253B">
        <w:rPr>
          <w:rFonts w:ascii="Arial" w:hAnsi="Arial" w:cs="Arial"/>
          <w:spacing w:val="11"/>
          <w:sz w:val="24"/>
          <w:szCs w:val="24"/>
        </w:rPr>
        <w:t>Support Services</w:t>
      </w:r>
      <w:r w:rsidR="001F06DE" w:rsidRPr="00D75C60">
        <w:rPr>
          <w:rFonts w:ascii="Arial" w:hAnsi="Arial" w:cs="Arial"/>
          <w:spacing w:val="11"/>
          <w:sz w:val="24"/>
          <w:szCs w:val="24"/>
        </w:rPr>
        <w:t xml:space="preserve"> (x67900) to arrange for EVS </w:t>
      </w:r>
      <w:r w:rsidRPr="00D75C60">
        <w:rPr>
          <w:rFonts w:ascii="Arial" w:hAnsi="Arial" w:cs="Arial"/>
          <w:spacing w:val="11"/>
          <w:sz w:val="24"/>
          <w:szCs w:val="24"/>
        </w:rPr>
        <w:t>assistance</w:t>
      </w:r>
      <w:r w:rsidR="001F06DE" w:rsidRPr="00D75C60">
        <w:rPr>
          <w:rFonts w:ascii="Arial" w:hAnsi="Arial" w:cs="Arial"/>
          <w:spacing w:val="11"/>
          <w:sz w:val="24"/>
          <w:szCs w:val="24"/>
        </w:rPr>
        <w:t xml:space="preserve">.   </w:t>
      </w:r>
    </w:p>
    <w:p w14:paraId="68903AE1" w14:textId="77777777" w:rsidR="00407A13" w:rsidRPr="00D75C60" w:rsidRDefault="00407A13" w:rsidP="000D3DC2">
      <w:pPr>
        <w:spacing w:line="276" w:lineRule="auto"/>
        <w:ind w:left="1440"/>
        <w:rPr>
          <w:rFonts w:ascii="Arial" w:hAnsi="Arial" w:cs="Arial"/>
          <w:spacing w:val="11"/>
          <w:sz w:val="24"/>
          <w:szCs w:val="24"/>
        </w:rPr>
      </w:pPr>
    </w:p>
    <w:p w14:paraId="002FAED2" w14:textId="77777777" w:rsidR="00AD0093" w:rsidRPr="00D75C60" w:rsidRDefault="001F06DE" w:rsidP="000D3DC2">
      <w:pPr>
        <w:spacing w:line="276" w:lineRule="auto"/>
        <w:ind w:left="1440"/>
        <w:rPr>
          <w:rFonts w:ascii="Arial" w:hAnsi="Arial" w:cs="Arial"/>
          <w:spacing w:val="11"/>
          <w:sz w:val="24"/>
          <w:szCs w:val="24"/>
        </w:rPr>
      </w:pPr>
      <w:r w:rsidRPr="00D75C60">
        <w:rPr>
          <w:rFonts w:ascii="Arial" w:hAnsi="Arial" w:cs="Arial"/>
          <w:spacing w:val="11"/>
          <w:sz w:val="24"/>
          <w:szCs w:val="24"/>
        </w:rPr>
        <w:t xml:space="preserve">Mission Bernal is dedicated to being a green facility, however, so please remember to THINK BEFORE YOU INK.  </w:t>
      </w:r>
    </w:p>
    <w:p w14:paraId="33AE4BAE" w14:textId="77777777" w:rsidR="00AD697F" w:rsidRPr="00706C46" w:rsidRDefault="00AD697F" w:rsidP="000D3DC2">
      <w:pPr>
        <w:spacing w:line="276" w:lineRule="auto"/>
        <w:ind w:left="1440"/>
        <w:rPr>
          <w:rFonts w:ascii="Arial" w:eastAsia="Calibri Light" w:hAnsi="Arial" w:cs="Arial"/>
          <w:sz w:val="24"/>
          <w:szCs w:val="24"/>
        </w:rPr>
      </w:pPr>
    </w:p>
    <w:p w14:paraId="409A1A4B" w14:textId="77777777" w:rsidR="00AD697F" w:rsidRPr="00A276D9" w:rsidRDefault="00872E6A" w:rsidP="000D3DC2">
      <w:pPr>
        <w:spacing w:line="276" w:lineRule="auto"/>
        <w:ind w:left="1440"/>
        <w:rPr>
          <w:rFonts w:ascii="Arial" w:hAnsi="Arial" w:cs="Arial"/>
          <w:color w:val="00A9A0"/>
          <w:spacing w:val="11"/>
          <w:sz w:val="32"/>
          <w:szCs w:val="32"/>
        </w:rPr>
      </w:pPr>
      <w:r w:rsidRPr="00A276D9">
        <w:rPr>
          <w:rFonts w:ascii="Arial" w:hAnsi="Arial" w:cs="Arial"/>
          <w:color w:val="00A9A0"/>
          <w:spacing w:val="11"/>
          <w:sz w:val="32"/>
          <w:szCs w:val="32"/>
        </w:rPr>
        <w:t>Sustainable Waste Removal</w:t>
      </w:r>
    </w:p>
    <w:p w14:paraId="72EF7F0B" w14:textId="77777777" w:rsidR="00AD0093" w:rsidRPr="00706C46" w:rsidRDefault="001F06DE" w:rsidP="000D3DC2">
      <w:pPr>
        <w:spacing w:line="276" w:lineRule="auto"/>
        <w:ind w:left="1440"/>
        <w:rPr>
          <w:rFonts w:ascii="Arial" w:eastAsia="Calibri Light" w:hAnsi="Arial" w:cs="Arial"/>
          <w:sz w:val="24"/>
          <w:szCs w:val="24"/>
        </w:rPr>
      </w:pPr>
      <w:r w:rsidRPr="00706C46">
        <w:rPr>
          <w:rFonts w:ascii="Arial" w:eastAsia="Calibri Light" w:hAnsi="Arial" w:cs="Arial"/>
          <w:sz w:val="24"/>
          <w:szCs w:val="24"/>
        </w:rPr>
        <w:t xml:space="preserve">Mission Bernal is designed to be a green hospital. This includes recycling, composting, red-bag (biohazard), pharmaceutical and toxic waste management and medical equipment reuse. </w:t>
      </w:r>
    </w:p>
    <w:p w14:paraId="68E9B3FE" w14:textId="18150A5E" w:rsidR="00BE58E7" w:rsidRDefault="00BE58E7" w:rsidP="00BE58E7">
      <w:pPr>
        <w:spacing w:line="276" w:lineRule="auto"/>
        <w:ind w:left="1980"/>
        <w:rPr>
          <w:rFonts w:ascii="Arial" w:eastAsia="Calibri Light" w:hAnsi="Arial" w:cs="Arial"/>
          <w:sz w:val="24"/>
          <w:szCs w:val="24"/>
        </w:rPr>
      </w:pPr>
    </w:p>
    <w:p w14:paraId="68AAFFCC" w14:textId="132B3504" w:rsidR="00AD0093" w:rsidRPr="00706C46" w:rsidRDefault="001F06DE" w:rsidP="00BF16C0">
      <w:pPr>
        <w:spacing w:line="276" w:lineRule="auto"/>
        <w:ind w:left="1440"/>
        <w:rPr>
          <w:rFonts w:ascii="Arial" w:eastAsia="Calibri Light" w:hAnsi="Arial" w:cs="Arial"/>
          <w:sz w:val="24"/>
          <w:szCs w:val="24"/>
        </w:rPr>
      </w:pPr>
      <w:r w:rsidRPr="00706C46">
        <w:rPr>
          <w:rFonts w:ascii="Arial" w:eastAsia="Calibri Light" w:hAnsi="Arial" w:cs="Arial"/>
          <w:sz w:val="24"/>
          <w:szCs w:val="24"/>
        </w:rPr>
        <w:t>In office spaces and public areas, receptacles are provided for co-mingled recycling (blue) and regular trash (black). In the staff lounges and conference rooms there are receptacle for co-mingled recycling</w:t>
      </w:r>
      <w:r w:rsidR="00BF16C0">
        <w:rPr>
          <w:rFonts w:ascii="Arial" w:eastAsia="Calibri Light" w:hAnsi="Arial" w:cs="Arial"/>
          <w:sz w:val="24"/>
          <w:szCs w:val="24"/>
        </w:rPr>
        <w:t xml:space="preserve"> </w:t>
      </w:r>
      <w:r w:rsidRPr="00706C46">
        <w:rPr>
          <w:rFonts w:ascii="Arial" w:eastAsia="Calibri Light" w:hAnsi="Arial" w:cs="Arial"/>
          <w:sz w:val="24"/>
          <w:szCs w:val="24"/>
        </w:rPr>
        <w:t>(blue), regular trash (black), and composting (green).</w:t>
      </w:r>
    </w:p>
    <w:p w14:paraId="03241DDD" w14:textId="7B9D950B" w:rsidR="00751ACF" w:rsidRPr="00706C46" w:rsidRDefault="00640A28" w:rsidP="000D3DC2">
      <w:pPr>
        <w:spacing w:line="276" w:lineRule="auto"/>
        <w:ind w:left="1440"/>
        <w:rPr>
          <w:rFonts w:ascii="Arial" w:eastAsia="Calibri Light" w:hAnsi="Arial" w:cs="Arial"/>
          <w:sz w:val="24"/>
          <w:szCs w:val="24"/>
        </w:rPr>
      </w:pPr>
      <w:r>
        <w:rPr>
          <w:rFonts w:ascii="Arial" w:eastAsia="Calibri Light" w:hAnsi="Arial" w:cs="Arial"/>
          <w:noProof/>
          <w:sz w:val="24"/>
          <w:szCs w:val="24"/>
        </w:rPr>
        <mc:AlternateContent>
          <mc:Choice Requires="wpg">
            <w:drawing>
              <wp:anchor distT="0" distB="0" distL="114300" distR="114300" simplePos="0" relativeHeight="251612672" behindDoc="0" locked="0" layoutInCell="1" allowOverlap="1" wp14:anchorId="19699637" wp14:editId="70E78DA6">
                <wp:simplePos x="0" y="0"/>
                <wp:positionH relativeFrom="column">
                  <wp:posOffset>2031835</wp:posOffset>
                </wp:positionH>
                <wp:positionV relativeFrom="paragraph">
                  <wp:posOffset>119066</wp:posOffset>
                </wp:positionV>
                <wp:extent cx="2798099" cy="1262075"/>
                <wp:effectExtent l="0" t="0" r="2540" b="0"/>
                <wp:wrapNone/>
                <wp:docPr id="9" name="Group 9"/>
                <wp:cNvGraphicFramePr/>
                <a:graphic xmlns:a="http://schemas.openxmlformats.org/drawingml/2006/main">
                  <a:graphicData uri="http://schemas.microsoft.com/office/word/2010/wordprocessingGroup">
                    <wpg:wgp>
                      <wpg:cNvGrpSpPr/>
                      <wpg:grpSpPr>
                        <a:xfrm>
                          <a:off x="0" y="0"/>
                          <a:ext cx="2798099" cy="1262075"/>
                          <a:chOff x="0" y="0"/>
                          <a:chExt cx="2798099" cy="1262075"/>
                        </a:xfrm>
                      </wpg:grpSpPr>
                      <pic:pic xmlns:pic="http://schemas.openxmlformats.org/drawingml/2006/picture">
                        <pic:nvPicPr>
                          <pic:cNvPr id="302" name="Picture 8"/>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1870364" y="0"/>
                            <a:ext cx="927735" cy="1200785"/>
                          </a:xfrm>
                          <a:prstGeom prst="rect">
                            <a:avLst/>
                          </a:prstGeom>
                        </pic:spPr>
                      </pic:pic>
                      <pic:pic xmlns:pic="http://schemas.openxmlformats.org/drawingml/2006/picture">
                        <pic:nvPicPr>
                          <pic:cNvPr id="8" name="Picture 7"/>
                          <pic:cNvPicPr>
                            <a:picLocks noChangeAspect="1"/>
                          </pic:cNvPicPr>
                        </pic:nvPicPr>
                        <pic:blipFill rotWithShape="1">
                          <a:blip r:embed="rId92">
                            <a:extLst>
                              <a:ext uri="{28A0092B-C50C-407E-A947-70E740481C1C}">
                                <a14:useLocalDpi xmlns:a14="http://schemas.microsoft.com/office/drawing/2010/main" val="0"/>
                              </a:ext>
                            </a:extLst>
                          </a:blip>
                          <a:srcRect t="17291" b="9196"/>
                          <a:stretch/>
                        </pic:blipFill>
                        <pic:spPr bwMode="auto">
                          <a:xfrm>
                            <a:off x="0" y="178130"/>
                            <a:ext cx="1475105" cy="108394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5="http://schemas.microsoft.com/office/word/2012/wordml">
            <w:pict>
              <v:group w14:anchorId="5DA0E0CC" id="Group 9" o:spid="_x0000_s1026" style="position:absolute;margin-left:160pt;margin-top:9.4pt;width:220.3pt;height:99.4pt;z-index:251612672" coordsize="27980,1262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left:18703;width:9277;height:12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3UjjEAAAA3AAAAA8AAABkcnMvZG93bnJldi54bWxEj0FrwkAQhe8F/8MyQm91k1SkTV1FBKHS&#10;kzZ4HrJjNpqdDdmNpv76riB4fLx535s3Xw62ERfqfO1YQTpJQBCXTtdcKSh+N28fIHxA1tg4JgV/&#10;5GG5GL3MMdfuyju67EMlIoR9jgpMCG0upS8NWfQT1xJH7+g6iyHKrpK6w2uE20ZmSTKTFmuODQZb&#10;Whsqz/vexjcOx8Nnn6ZT3p7W5qe3RZ3dCqVex8PqC0SgITyPH+lvreA9yeA+JhJALv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z3UjjEAAAA3AAAAA8AAAAAAAAAAAAAAAAA&#10;nwIAAGRycy9kb3ducmV2LnhtbFBLBQYAAAAABAAEAPcAAACQAwAAAAA=&#10;">
                  <v:imagedata r:id="rId93" o:title=""/>
                  <v:path arrowok="t"/>
                </v:shape>
                <v:shape id="Picture 7" o:spid="_x0000_s1028" type="#_x0000_t75" style="position:absolute;top:1781;width:14751;height:108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mYoC/AAAA2gAAAA8AAABkcnMvZG93bnJldi54bWxET8uKwjAU3QvzD+EOuNN0XIh0jOIMDNqF&#10;+Bpwe22uTbG5qU3U6tebheDycN7jaWsrcaXGl44VfPUTEMS50yUXCv53f70RCB+QNVaOScGdPEwn&#10;H50xptrdeEPXbShEDGGfogITQp1K6XNDFn3f1cSRO7rGYoiwKaRu8BbDbSUHSTKUFkuODQZr+jWU&#10;n7YXq4AeS8psZbRb71dz/Dlkcn/OlOp+trNvEIHa8Ba/3AutIG6NV+INkJMn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gpmKAvwAAANoAAAAPAAAAAAAAAAAAAAAAAJ8CAABk&#10;cnMvZG93bnJldi54bWxQSwUGAAAAAAQABAD3AAAAiwMAAAAA&#10;">
                  <v:imagedata r:id="rId94" o:title="" croptop="11332f" cropbottom="6027f"/>
                  <v:path arrowok="t"/>
                </v:shape>
              </v:group>
            </w:pict>
          </mc:Fallback>
        </mc:AlternateContent>
      </w:r>
    </w:p>
    <w:p w14:paraId="1B9A5837" w14:textId="798414F1" w:rsidR="00742CD8" w:rsidRPr="00706C46" w:rsidRDefault="00742CD8" w:rsidP="000D3DC2">
      <w:pPr>
        <w:spacing w:line="276" w:lineRule="auto"/>
        <w:ind w:left="1440"/>
        <w:rPr>
          <w:rFonts w:ascii="Arial" w:eastAsia="Calibri Light" w:hAnsi="Arial" w:cs="Arial"/>
          <w:sz w:val="24"/>
          <w:szCs w:val="24"/>
        </w:rPr>
      </w:pPr>
    </w:p>
    <w:p w14:paraId="0B3700EA" w14:textId="471F1EF4" w:rsidR="00742CD8" w:rsidRPr="00706C46" w:rsidRDefault="00742CD8" w:rsidP="000D3DC2">
      <w:pPr>
        <w:spacing w:line="276" w:lineRule="auto"/>
        <w:ind w:left="1440"/>
        <w:rPr>
          <w:rFonts w:ascii="Arial" w:eastAsia="Calibri Light" w:hAnsi="Arial" w:cs="Arial"/>
          <w:sz w:val="24"/>
          <w:szCs w:val="24"/>
        </w:rPr>
      </w:pPr>
    </w:p>
    <w:p w14:paraId="582ACDB3" w14:textId="3B582589" w:rsidR="00742CD8" w:rsidRPr="00706C46" w:rsidRDefault="00742CD8" w:rsidP="000D3DC2">
      <w:pPr>
        <w:spacing w:line="276" w:lineRule="auto"/>
        <w:ind w:left="1440"/>
        <w:rPr>
          <w:rFonts w:ascii="Arial" w:eastAsia="Calibri Light" w:hAnsi="Arial" w:cs="Arial"/>
          <w:sz w:val="24"/>
          <w:szCs w:val="24"/>
        </w:rPr>
      </w:pPr>
    </w:p>
    <w:p w14:paraId="7D222ACF" w14:textId="77777777" w:rsidR="0058214F" w:rsidRDefault="0058214F" w:rsidP="0058214F">
      <w:pPr>
        <w:ind w:left="1080"/>
        <w:rPr>
          <w:rFonts w:ascii="Arial" w:eastAsia="Calibri" w:hAnsi="Arial" w:cs="Arial"/>
          <w:sz w:val="20"/>
          <w:szCs w:val="20"/>
        </w:rPr>
      </w:pPr>
    </w:p>
    <w:p w14:paraId="0F094B6E" w14:textId="77777777" w:rsidR="00737A63" w:rsidRPr="006C2555" w:rsidRDefault="00737A63" w:rsidP="00382745">
      <w:pPr>
        <w:spacing w:line="276" w:lineRule="auto"/>
        <w:ind w:left="1440"/>
        <w:rPr>
          <w:rFonts w:ascii="Arial" w:hAnsi="Arial" w:cs="Arial"/>
          <w:color w:val="5A5A5A"/>
          <w:spacing w:val="9"/>
          <w:sz w:val="36"/>
        </w:rPr>
      </w:pPr>
      <w:bookmarkStart w:id="126" w:name="_bookmark36"/>
      <w:bookmarkEnd w:id="126"/>
    </w:p>
    <w:p w14:paraId="47E573FA" w14:textId="77777777" w:rsidR="00477260" w:rsidRDefault="00477260" w:rsidP="00B00EC4">
      <w:pPr>
        <w:spacing w:line="276" w:lineRule="auto"/>
        <w:ind w:left="1440"/>
        <w:rPr>
          <w:rFonts w:ascii="Arial" w:eastAsia="Calibri" w:hAnsi="Arial" w:cs="Arial"/>
          <w:sz w:val="24"/>
          <w:szCs w:val="24"/>
        </w:rPr>
      </w:pPr>
    </w:p>
    <w:p w14:paraId="489F10C4" w14:textId="77777777" w:rsidR="00590D1D" w:rsidRDefault="00590D1D" w:rsidP="00590D1D">
      <w:pPr>
        <w:spacing w:line="276" w:lineRule="auto"/>
        <w:ind w:left="1440"/>
        <w:rPr>
          <w:rFonts w:ascii="Arial" w:eastAsia="Calibri" w:hAnsi="Arial" w:cs="Arial"/>
          <w:color w:val="00A9A0"/>
          <w:sz w:val="32"/>
          <w:szCs w:val="32"/>
        </w:rPr>
      </w:pPr>
      <w:r w:rsidRPr="00590D1D">
        <w:rPr>
          <w:rFonts w:ascii="Arial" w:eastAsia="Calibri" w:hAnsi="Arial" w:cs="Arial"/>
          <w:color w:val="00A9A0"/>
          <w:sz w:val="32"/>
          <w:szCs w:val="32"/>
        </w:rPr>
        <w:t>Vocer</w:t>
      </w:r>
      <w:r w:rsidR="007D23D1">
        <w:rPr>
          <w:rFonts w:ascii="Arial" w:eastAsia="Calibri" w:hAnsi="Arial" w:cs="Arial"/>
          <w:color w:val="00A9A0"/>
          <w:sz w:val="32"/>
          <w:szCs w:val="32"/>
        </w:rPr>
        <w:t>a</w:t>
      </w:r>
    </w:p>
    <w:p w14:paraId="19530BF8" w14:textId="77777777" w:rsidR="00D00D08" w:rsidRPr="0063651F" w:rsidRDefault="003C45BA" w:rsidP="00D00D08">
      <w:pPr>
        <w:spacing w:line="276" w:lineRule="auto"/>
        <w:ind w:left="1440"/>
        <w:rPr>
          <w:rFonts w:ascii="Arial" w:eastAsia="Calibri" w:hAnsi="Arial" w:cs="Arial"/>
          <w:sz w:val="24"/>
          <w:szCs w:val="24"/>
        </w:rPr>
      </w:pPr>
      <w:r>
        <w:rPr>
          <w:rFonts w:ascii="Arial" w:eastAsia="Calibri" w:hAnsi="Arial" w:cs="Arial"/>
          <w:sz w:val="24"/>
          <w:szCs w:val="24"/>
        </w:rPr>
        <w:t>T</w:t>
      </w:r>
      <w:r w:rsidR="0063651F" w:rsidRPr="0063651F">
        <w:rPr>
          <w:rFonts w:ascii="Arial" w:eastAsia="Calibri" w:hAnsi="Arial" w:cs="Arial"/>
          <w:sz w:val="24"/>
          <w:szCs w:val="24"/>
        </w:rPr>
        <w:t xml:space="preserve">he Vocera </w:t>
      </w:r>
      <w:r>
        <w:rPr>
          <w:rFonts w:ascii="Arial" w:eastAsia="Calibri" w:hAnsi="Arial" w:cs="Arial"/>
          <w:sz w:val="24"/>
          <w:szCs w:val="24"/>
        </w:rPr>
        <w:t>b</w:t>
      </w:r>
      <w:r w:rsidR="0063651F" w:rsidRPr="0063651F">
        <w:rPr>
          <w:rFonts w:ascii="Arial" w:eastAsia="Calibri" w:hAnsi="Arial" w:cs="Arial"/>
          <w:sz w:val="24"/>
          <w:szCs w:val="24"/>
        </w:rPr>
        <w:t xml:space="preserve">adge delivers hands-free, real-time voice communication between </w:t>
      </w:r>
      <w:r>
        <w:rPr>
          <w:rFonts w:ascii="Arial" w:eastAsia="Calibri" w:hAnsi="Arial" w:cs="Arial"/>
          <w:sz w:val="24"/>
          <w:szCs w:val="24"/>
        </w:rPr>
        <w:t>the wearer and other staff members</w:t>
      </w:r>
      <w:r w:rsidR="0063651F" w:rsidRPr="0063651F">
        <w:rPr>
          <w:rFonts w:ascii="Arial" w:eastAsia="Calibri" w:hAnsi="Arial" w:cs="Arial"/>
          <w:sz w:val="24"/>
          <w:szCs w:val="24"/>
        </w:rPr>
        <w:t>.</w:t>
      </w:r>
      <w:r w:rsidR="001D7F39">
        <w:rPr>
          <w:rFonts w:ascii="Arial" w:eastAsia="Calibri" w:hAnsi="Arial" w:cs="Arial"/>
          <w:sz w:val="24"/>
          <w:szCs w:val="24"/>
        </w:rPr>
        <w:t xml:space="preserve"> </w:t>
      </w:r>
      <w:r>
        <w:rPr>
          <w:rFonts w:ascii="Arial" w:eastAsia="Calibri" w:hAnsi="Arial" w:cs="Arial"/>
          <w:sz w:val="24"/>
          <w:szCs w:val="24"/>
        </w:rPr>
        <w:t xml:space="preserve">This communication system weighs </w:t>
      </w:r>
      <w:r w:rsidR="0063651F" w:rsidRPr="0063651F">
        <w:rPr>
          <w:rFonts w:ascii="Arial" w:eastAsia="Calibri" w:hAnsi="Arial" w:cs="Arial"/>
          <w:sz w:val="24"/>
          <w:szCs w:val="24"/>
        </w:rPr>
        <w:t xml:space="preserve">less than two ounces, allowing users to keep their hands free without the burden of carrying a smartphone. </w:t>
      </w:r>
    </w:p>
    <w:p w14:paraId="21FED7A0" w14:textId="77777777" w:rsidR="0063651F" w:rsidRPr="0063651F" w:rsidRDefault="0063651F" w:rsidP="0063651F">
      <w:pPr>
        <w:spacing w:line="276" w:lineRule="auto"/>
        <w:ind w:left="1440"/>
        <w:rPr>
          <w:rFonts w:ascii="Arial" w:eastAsia="Calibri" w:hAnsi="Arial" w:cs="Arial"/>
          <w:sz w:val="24"/>
          <w:szCs w:val="24"/>
        </w:rPr>
      </w:pPr>
    </w:p>
    <w:p w14:paraId="48A2E73F" w14:textId="77777777" w:rsidR="00590D1D" w:rsidRDefault="00590D1D" w:rsidP="00590D1D">
      <w:pPr>
        <w:spacing w:line="276" w:lineRule="auto"/>
        <w:ind w:left="1440"/>
        <w:rPr>
          <w:rFonts w:ascii="Arial" w:eastAsia="Calibri" w:hAnsi="Arial" w:cs="Arial"/>
          <w:color w:val="00A9A0"/>
          <w:sz w:val="32"/>
          <w:szCs w:val="32"/>
        </w:rPr>
      </w:pPr>
      <w:r w:rsidRPr="00590D1D">
        <w:rPr>
          <w:rFonts w:ascii="Arial" w:eastAsia="Calibri" w:hAnsi="Arial" w:cs="Arial"/>
          <w:color w:val="00A9A0"/>
          <w:sz w:val="32"/>
          <w:szCs w:val="32"/>
        </w:rPr>
        <w:t>Nurse Call System</w:t>
      </w:r>
    </w:p>
    <w:p w14:paraId="2C8E38B9" w14:textId="77777777" w:rsidR="0075483D" w:rsidRPr="006C2555" w:rsidRDefault="0075483D" w:rsidP="00A42276">
      <w:pPr>
        <w:spacing w:line="276" w:lineRule="auto"/>
        <w:ind w:left="1440"/>
        <w:rPr>
          <w:rFonts w:ascii="Arial" w:eastAsia="Calibri" w:hAnsi="Arial" w:cs="Arial"/>
          <w:sz w:val="24"/>
          <w:szCs w:val="24"/>
        </w:rPr>
      </w:pPr>
      <w:r w:rsidRPr="006C2555">
        <w:rPr>
          <w:rFonts w:ascii="Arial" w:eastAsia="Calibri" w:hAnsi="Arial" w:cs="Arial"/>
          <w:sz w:val="24"/>
          <w:szCs w:val="24"/>
        </w:rPr>
        <w:t xml:space="preserve">The Nurse Call Rauland Responder 5 system is an application which allows the patient to alert staff from the bedside, among other patient locations. </w:t>
      </w:r>
      <w:r w:rsidR="00A42276" w:rsidRPr="006C2555">
        <w:rPr>
          <w:rFonts w:ascii="Arial" w:eastAsia="Calibri" w:hAnsi="Arial" w:cs="Arial"/>
          <w:sz w:val="24"/>
          <w:szCs w:val="24"/>
        </w:rPr>
        <w:t>Identified alerts will integrate with other applications in order to produce hospital-wide communications and notification acknowledgement</w:t>
      </w:r>
      <w:r w:rsidR="00A42276">
        <w:rPr>
          <w:rFonts w:ascii="Arial" w:eastAsia="Calibri" w:hAnsi="Arial" w:cs="Arial"/>
          <w:sz w:val="24"/>
          <w:szCs w:val="24"/>
        </w:rPr>
        <w:t xml:space="preserve"> and </w:t>
      </w:r>
      <w:r w:rsidR="00855E7C">
        <w:rPr>
          <w:rFonts w:ascii="Arial" w:eastAsia="Calibri" w:hAnsi="Arial" w:cs="Arial"/>
          <w:sz w:val="24"/>
          <w:szCs w:val="24"/>
        </w:rPr>
        <w:t>generates a number of reports</w:t>
      </w:r>
      <w:r w:rsidR="00A42276" w:rsidRPr="006C2555">
        <w:rPr>
          <w:rFonts w:ascii="Arial" w:eastAsia="Calibri" w:hAnsi="Arial" w:cs="Arial"/>
          <w:sz w:val="24"/>
          <w:szCs w:val="24"/>
        </w:rPr>
        <w:t>.</w:t>
      </w:r>
      <w:r w:rsidR="00A42276">
        <w:rPr>
          <w:rFonts w:ascii="Arial" w:eastAsia="Calibri" w:hAnsi="Arial" w:cs="Arial"/>
          <w:sz w:val="24"/>
          <w:szCs w:val="24"/>
        </w:rPr>
        <w:t xml:space="preserve"> </w:t>
      </w:r>
      <w:r w:rsidRPr="006C2555">
        <w:rPr>
          <w:rFonts w:ascii="Arial" w:eastAsia="Calibri" w:hAnsi="Arial" w:cs="Arial"/>
          <w:sz w:val="24"/>
          <w:szCs w:val="24"/>
        </w:rPr>
        <w:t>The system utilizes devices at the bedside and in the patient room to accomplish three primary functions:</w:t>
      </w:r>
    </w:p>
    <w:p w14:paraId="6722ED11" w14:textId="77777777" w:rsidR="0075483D" w:rsidRPr="006C2555" w:rsidRDefault="0075483D" w:rsidP="00855E7C">
      <w:pPr>
        <w:spacing w:line="276" w:lineRule="auto"/>
        <w:ind w:left="1530" w:right="190"/>
        <w:rPr>
          <w:rFonts w:ascii="Arial" w:eastAsia="Calibri" w:hAnsi="Arial" w:cs="Arial"/>
          <w:sz w:val="24"/>
          <w:szCs w:val="24"/>
        </w:rPr>
      </w:pPr>
    </w:p>
    <w:p w14:paraId="41ED998A" w14:textId="77777777" w:rsidR="0075483D" w:rsidRPr="006C2555" w:rsidRDefault="0075483D" w:rsidP="00427AD4">
      <w:pPr>
        <w:numPr>
          <w:ilvl w:val="0"/>
          <w:numId w:val="11"/>
        </w:numPr>
        <w:tabs>
          <w:tab w:val="clear" w:pos="720"/>
        </w:tabs>
        <w:spacing w:line="276" w:lineRule="auto"/>
        <w:ind w:left="2070" w:right="190"/>
        <w:rPr>
          <w:rFonts w:ascii="Arial" w:eastAsia="Calibri" w:hAnsi="Arial" w:cs="Arial"/>
          <w:sz w:val="24"/>
          <w:szCs w:val="24"/>
        </w:rPr>
      </w:pPr>
      <w:r w:rsidRPr="006C2555">
        <w:rPr>
          <w:rFonts w:ascii="Arial" w:eastAsia="Calibri" w:hAnsi="Arial" w:cs="Arial"/>
          <w:sz w:val="24"/>
          <w:szCs w:val="24"/>
        </w:rPr>
        <w:t>It serves as a code required system for patient safety &amp; security.</w:t>
      </w:r>
    </w:p>
    <w:p w14:paraId="53282058" w14:textId="77777777" w:rsidR="0075483D" w:rsidRPr="006C2555" w:rsidRDefault="0075483D" w:rsidP="00427AD4">
      <w:pPr>
        <w:numPr>
          <w:ilvl w:val="0"/>
          <w:numId w:val="11"/>
        </w:numPr>
        <w:tabs>
          <w:tab w:val="clear" w:pos="720"/>
        </w:tabs>
        <w:spacing w:line="276" w:lineRule="auto"/>
        <w:ind w:left="2070" w:right="190"/>
        <w:rPr>
          <w:rFonts w:ascii="Arial" w:eastAsia="Calibri" w:hAnsi="Arial" w:cs="Arial"/>
          <w:sz w:val="24"/>
          <w:szCs w:val="24"/>
        </w:rPr>
      </w:pPr>
      <w:r w:rsidRPr="006C2555">
        <w:rPr>
          <w:rFonts w:ascii="Arial" w:eastAsia="Calibri" w:hAnsi="Arial" w:cs="Arial"/>
          <w:sz w:val="24"/>
          <w:szCs w:val="24"/>
        </w:rPr>
        <w:t xml:space="preserve">It provides a patient alert-communication system (for hospital staff) which assists patients and allows for increasingly efficient hospital operations. </w:t>
      </w:r>
    </w:p>
    <w:p w14:paraId="456DA84F" w14:textId="77777777" w:rsidR="0075483D" w:rsidRPr="006C2555" w:rsidRDefault="0075483D" w:rsidP="00427AD4">
      <w:pPr>
        <w:numPr>
          <w:ilvl w:val="0"/>
          <w:numId w:val="11"/>
        </w:numPr>
        <w:tabs>
          <w:tab w:val="clear" w:pos="720"/>
        </w:tabs>
        <w:spacing w:line="276" w:lineRule="auto"/>
        <w:ind w:left="2070" w:right="190"/>
        <w:rPr>
          <w:rFonts w:ascii="Arial" w:eastAsia="Calibri" w:hAnsi="Arial" w:cs="Arial"/>
          <w:sz w:val="24"/>
          <w:szCs w:val="24"/>
        </w:rPr>
      </w:pPr>
      <w:r w:rsidRPr="006C2555">
        <w:rPr>
          <w:rFonts w:ascii="Arial" w:eastAsia="Calibri" w:hAnsi="Arial" w:cs="Arial"/>
          <w:sz w:val="24"/>
          <w:szCs w:val="24"/>
        </w:rPr>
        <w:t xml:space="preserve">It interacts with other systems to provide access to patient entertainment and education. </w:t>
      </w:r>
    </w:p>
    <w:p w14:paraId="1ADEBE76" w14:textId="77777777" w:rsidR="0075483D" w:rsidRPr="006C2555" w:rsidRDefault="0075483D" w:rsidP="0075483D">
      <w:pPr>
        <w:spacing w:line="276" w:lineRule="auto"/>
        <w:ind w:left="2070" w:right="1630"/>
        <w:rPr>
          <w:rFonts w:ascii="Arial" w:eastAsia="Calibri" w:hAnsi="Arial" w:cs="Arial"/>
          <w:sz w:val="24"/>
          <w:szCs w:val="24"/>
        </w:rPr>
      </w:pPr>
    </w:p>
    <w:p w14:paraId="1C6CCA86" w14:textId="77777777" w:rsidR="00590D1D" w:rsidRDefault="00590D1D" w:rsidP="00590D1D">
      <w:pPr>
        <w:spacing w:line="276" w:lineRule="auto"/>
        <w:ind w:left="1440"/>
        <w:rPr>
          <w:rFonts w:ascii="Arial" w:eastAsia="Calibri" w:hAnsi="Arial" w:cs="Arial"/>
          <w:color w:val="00A9A0"/>
          <w:sz w:val="32"/>
          <w:szCs w:val="32"/>
        </w:rPr>
      </w:pPr>
      <w:r w:rsidRPr="00590D1D">
        <w:rPr>
          <w:rFonts w:ascii="Arial" w:eastAsia="Calibri" w:hAnsi="Arial" w:cs="Arial"/>
          <w:color w:val="00A9A0"/>
          <w:sz w:val="32"/>
          <w:szCs w:val="32"/>
        </w:rPr>
        <w:t>Temperature Monitoring</w:t>
      </w:r>
    </w:p>
    <w:p w14:paraId="14A239BE" w14:textId="6E5B83E7" w:rsidR="00386729" w:rsidRPr="006C2555" w:rsidRDefault="00386729" w:rsidP="00AA4456">
      <w:pPr>
        <w:spacing w:line="276" w:lineRule="auto"/>
        <w:ind w:left="1440" w:right="1180"/>
        <w:rPr>
          <w:rFonts w:ascii="Arial" w:eastAsia="Calibri" w:hAnsi="Arial" w:cs="Arial"/>
          <w:sz w:val="24"/>
          <w:szCs w:val="24"/>
        </w:rPr>
      </w:pPr>
      <w:r w:rsidRPr="006C2555">
        <w:rPr>
          <w:rFonts w:ascii="Arial" w:eastAsia="Calibri" w:hAnsi="Arial" w:cs="Arial"/>
          <w:sz w:val="24"/>
          <w:szCs w:val="24"/>
        </w:rPr>
        <w:t xml:space="preserve">Mission Bernal Campus uses a combination of </w:t>
      </w:r>
      <w:r w:rsidR="002B355B">
        <w:rPr>
          <w:rFonts w:ascii="Arial" w:eastAsia="Calibri" w:hAnsi="Arial" w:cs="Arial"/>
          <w:sz w:val="24"/>
          <w:szCs w:val="24"/>
        </w:rPr>
        <w:t xml:space="preserve">two systems to monitor and alert if an equipment temperature goes out of range -   the </w:t>
      </w:r>
      <w:r w:rsidRPr="006C2555">
        <w:rPr>
          <w:rFonts w:ascii="Arial" w:eastAsia="Calibri" w:hAnsi="Arial" w:cs="Arial"/>
          <w:sz w:val="24"/>
          <w:szCs w:val="24"/>
        </w:rPr>
        <w:t>AeroScout</w:t>
      </w:r>
      <w:r w:rsidR="002B355B">
        <w:rPr>
          <w:rFonts w:ascii="Arial" w:eastAsia="Calibri" w:hAnsi="Arial" w:cs="Arial"/>
          <w:sz w:val="24"/>
          <w:szCs w:val="24"/>
        </w:rPr>
        <w:t xml:space="preserve"> system (</w:t>
      </w:r>
      <w:r w:rsidRPr="006C2555">
        <w:rPr>
          <w:rFonts w:ascii="Arial" w:eastAsia="Calibri" w:hAnsi="Arial" w:cs="Arial"/>
          <w:sz w:val="24"/>
          <w:szCs w:val="24"/>
        </w:rPr>
        <w:t xml:space="preserve"> in the refri</w:t>
      </w:r>
      <w:r w:rsidR="002B355B">
        <w:rPr>
          <w:rFonts w:ascii="Arial" w:eastAsia="Calibri" w:hAnsi="Arial" w:cs="Arial"/>
          <w:sz w:val="24"/>
          <w:szCs w:val="24"/>
        </w:rPr>
        <w:t xml:space="preserve">geration units)  and the </w:t>
      </w:r>
      <w:r w:rsidRPr="006C2555">
        <w:rPr>
          <w:rFonts w:ascii="Arial" w:eastAsia="Calibri" w:hAnsi="Arial" w:cs="Arial"/>
          <w:sz w:val="24"/>
          <w:szCs w:val="24"/>
        </w:rPr>
        <w:t>MobileView system</w:t>
      </w:r>
      <w:r w:rsidR="002B355B">
        <w:rPr>
          <w:rFonts w:ascii="Arial" w:eastAsia="Calibri" w:hAnsi="Arial" w:cs="Arial"/>
          <w:sz w:val="24"/>
          <w:szCs w:val="24"/>
        </w:rPr>
        <w:t>.</w:t>
      </w:r>
    </w:p>
    <w:p w14:paraId="2E8DF74E" w14:textId="77777777" w:rsidR="00386729" w:rsidRPr="006C2555" w:rsidRDefault="00386729" w:rsidP="00AA4456">
      <w:pPr>
        <w:pStyle w:val="Heading3"/>
        <w:spacing w:line="276" w:lineRule="auto"/>
        <w:ind w:left="1440" w:right="1180"/>
        <w:rPr>
          <w:rFonts w:ascii="Arial" w:hAnsi="Arial" w:cs="Arial"/>
          <w:spacing w:val="-3"/>
          <w:sz w:val="24"/>
          <w:szCs w:val="24"/>
        </w:rPr>
      </w:pPr>
    </w:p>
    <w:p w14:paraId="48DD37F0" w14:textId="77777777" w:rsidR="00A32A3E" w:rsidRDefault="00386729" w:rsidP="002B355B">
      <w:pPr>
        <w:pStyle w:val="Heading3"/>
        <w:spacing w:line="276" w:lineRule="auto"/>
        <w:ind w:right="1180"/>
        <w:rPr>
          <w:rFonts w:ascii="Arial" w:hAnsi="Arial" w:cs="Arial"/>
          <w:spacing w:val="-3"/>
          <w:sz w:val="24"/>
          <w:szCs w:val="24"/>
          <w:u w:val="single"/>
        </w:rPr>
      </w:pPr>
      <w:r w:rsidRPr="002B355B">
        <w:rPr>
          <w:rFonts w:ascii="Arial" w:hAnsi="Arial" w:cs="Arial"/>
          <w:spacing w:val="-3"/>
          <w:sz w:val="24"/>
          <w:szCs w:val="24"/>
        </w:rPr>
        <w:t xml:space="preserve">When a device’s temperature goes out of range </w:t>
      </w:r>
      <w:r w:rsidRPr="00A32A3E">
        <w:rPr>
          <w:rFonts w:ascii="Arial" w:hAnsi="Arial" w:cs="Arial"/>
          <w:spacing w:val="-3"/>
          <w:sz w:val="24"/>
          <w:szCs w:val="24"/>
        </w:rPr>
        <w:t>durin</w:t>
      </w:r>
      <w:r w:rsidR="002B355B" w:rsidRPr="00A32A3E">
        <w:rPr>
          <w:rFonts w:ascii="Arial" w:hAnsi="Arial" w:cs="Arial"/>
          <w:spacing w:val="-3"/>
          <w:sz w:val="24"/>
          <w:szCs w:val="24"/>
        </w:rPr>
        <w:t>g department hours of operation</w:t>
      </w:r>
      <w:r w:rsidR="00A32A3E">
        <w:rPr>
          <w:rFonts w:ascii="Arial" w:hAnsi="Arial" w:cs="Arial"/>
          <w:spacing w:val="-3"/>
          <w:sz w:val="24"/>
          <w:szCs w:val="24"/>
          <w:u w:val="single"/>
        </w:rPr>
        <w:t>:</w:t>
      </w:r>
    </w:p>
    <w:p w14:paraId="274C0AE7" w14:textId="58E60A43" w:rsidR="00A32A3E" w:rsidRDefault="00A32A3E" w:rsidP="00427AD4">
      <w:pPr>
        <w:pStyle w:val="Heading3"/>
        <w:numPr>
          <w:ilvl w:val="0"/>
          <w:numId w:val="57"/>
        </w:numPr>
        <w:spacing w:line="276" w:lineRule="auto"/>
        <w:ind w:right="1180"/>
        <w:rPr>
          <w:rFonts w:ascii="Arial" w:hAnsi="Arial" w:cs="Arial"/>
          <w:sz w:val="24"/>
          <w:szCs w:val="24"/>
        </w:rPr>
      </w:pPr>
      <w:r>
        <w:rPr>
          <w:rFonts w:ascii="Arial" w:hAnsi="Arial" w:cs="Arial"/>
          <w:sz w:val="24"/>
          <w:szCs w:val="24"/>
        </w:rPr>
        <w:t>A</w:t>
      </w:r>
      <w:r w:rsidR="00386729" w:rsidRPr="002B355B">
        <w:rPr>
          <w:rFonts w:ascii="Arial" w:hAnsi="Arial" w:cs="Arial"/>
          <w:sz w:val="24"/>
          <w:szCs w:val="24"/>
        </w:rPr>
        <w:t xml:space="preserve"> primary alert is sent to the</w:t>
      </w:r>
      <w:r w:rsidR="002B355B" w:rsidRPr="002B355B">
        <w:rPr>
          <w:rFonts w:ascii="Arial" w:hAnsi="Arial" w:cs="Arial"/>
          <w:sz w:val="24"/>
          <w:szCs w:val="24"/>
        </w:rPr>
        <w:t xml:space="preserve"> department through MobileView</w:t>
      </w:r>
      <w:r>
        <w:rPr>
          <w:rFonts w:ascii="Arial" w:hAnsi="Arial" w:cs="Arial"/>
          <w:sz w:val="24"/>
          <w:szCs w:val="24"/>
        </w:rPr>
        <w:t xml:space="preserve"> </w:t>
      </w:r>
    </w:p>
    <w:p w14:paraId="335DCE1B" w14:textId="7E1435B4" w:rsidR="00386729" w:rsidRPr="002B355B" w:rsidRDefault="00A32A3E" w:rsidP="00427AD4">
      <w:pPr>
        <w:pStyle w:val="Heading3"/>
        <w:numPr>
          <w:ilvl w:val="0"/>
          <w:numId w:val="57"/>
        </w:numPr>
        <w:spacing w:line="276" w:lineRule="auto"/>
        <w:ind w:right="1180"/>
        <w:rPr>
          <w:rFonts w:ascii="Arial" w:hAnsi="Arial" w:cs="Arial"/>
          <w:spacing w:val="-3"/>
          <w:sz w:val="24"/>
          <w:szCs w:val="24"/>
        </w:rPr>
      </w:pPr>
      <w:r>
        <w:rPr>
          <w:rFonts w:ascii="Arial" w:hAnsi="Arial" w:cs="Arial"/>
          <w:sz w:val="24"/>
          <w:szCs w:val="24"/>
        </w:rPr>
        <w:t>A</w:t>
      </w:r>
      <w:r w:rsidR="00386729" w:rsidRPr="002B355B">
        <w:rPr>
          <w:rFonts w:ascii="Arial" w:hAnsi="Arial" w:cs="Arial"/>
          <w:sz w:val="24"/>
          <w:szCs w:val="24"/>
        </w:rPr>
        <w:t xml:space="preserve"> secondary alert is sent to Plant Operations. </w:t>
      </w:r>
    </w:p>
    <w:p w14:paraId="30B8B894" w14:textId="77777777" w:rsidR="00386729" w:rsidRPr="002B355B" w:rsidRDefault="00386729" w:rsidP="00AA4456">
      <w:pPr>
        <w:pStyle w:val="Heading3"/>
        <w:spacing w:line="276" w:lineRule="auto"/>
        <w:ind w:left="1440" w:right="1180"/>
        <w:rPr>
          <w:rFonts w:ascii="Arial" w:hAnsi="Arial" w:cs="Arial"/>
          <w:spacing w:val="-3"/>
          <w:sz w:val="24"/>
          <w:szCs w:val="24"/>
        </w:rPr>
      </w:pPr>
    </w:p>
    <w:p w14:paraId="14B49F0C" w14:textId="77777777" w:rsidR="00A32A3E" w:rsidRDefault="00386729" w:rsidP="002B355B">
      <w:pPr>
        <w:pStyle w:val="Heading3"/>
        <w:spacing w:line="276" w:lineRule="auto"/>
        <w:ind w:right="1180"/>
        <w:rPr>
          <w:rFonts w:ascii="Arial" w:hAnsi="Arial" w:cs="Arial"/>
          <w:spacing w:val="-3"/>
          <w:sz w:val="24"/>
          <w:szCs w:val="24"/>
        </w:rPr>
      </w:pPr>
      <w:r w:rsidRPr="002B355B">
        <w:rPr>
          <w:rFonts w:ascii="Arial" w:hAnsi="Arial" w:cs="Arial"/>
          <w:spacing w:val="-3"/>
          <w:sz w:val="24"/>
          <w:szCs w:val="24"/>
        </w:rPr>
        <w:t>When a device’s temperature goes out of range</w:t>
      </w:r>
      <w:r w:rsidR="002B355B">
        <w:rPr>
          <w:rFonts w:ascii="Arial" w:hAnsi="Arial" w:cs="Arial"/>
          <w:spacing w:val="-3"/>
          <w:sz w:val="24"/>
          <w:szCs w:val="24"/>
        </w:rPr>
        <w:t xml:space="preserve"> </w:t>
      </w:r>
      <w:r w:rsidR="002B355B" w:rsidRPr="00A32A3E">
        <w:rPr>
          <w:rFonts w:ascii="Arial" w:hAnsi="Arial" w:cs="Arial"/>
          <w:spacing w:val="-3"/>
          <w:sz w:val="24"/>
          <w:szCs w:val="24"/>
        </w:rPr>
        <w:t>when the department is closed</w:t>
      </w:r>
      <w:r w:rsidR="00A32A3E">
        <w:rPr>
          <w:rFonts w:ascii="Arial" w:hAnsi="Arial" w:cs="Arial"/>
          <w:spacing w:val="-3"/>
          <w:sz w:val="24"/>
          <w:szCs w:val="24"/>
        </w:rPr>
        <w:t>,:</w:t>
      </w:r>
    </w:p>
    <w:p w14:paraId="0EFC7AB2" w14:textId="2488157F" w:rsidR="00386729" w:rsidRPr="002B355B" w:rsidRDefault="00A32A3E" w:rsidP="00427AD4">
      <w:pPr>
        <w:pStyle w:val="Heading3"/>
        <w:numPr>
          <w:ilvl w:val="0"/>
          <w:numId w:val="58"/>
        </w:numPr>
        <w:spacing w:line="276" w:lineRule="auto"/>
        <w:ind w:right="1180"/>
        <w:rPr>
          <w:rFonts w:ascii="Arial" w:hAnsi="Arial" w:cs="Arial"/>
          <w:spacing w:val="-3"/>
          <w:sz w:val="24"/>
          <w:szCs w:val="24"/>
        </w:rPr>
      </w:pPr>
      <w:r>
        <w:rPr>
          <w:rFonts w:ascii="Arial" w:hAnsi="Arial" w:cs="Arial"/>
          <w:sz w:val="24"/>
          <w:szCs w:val="24"/>
        </w:rPr>
        <w:t>P</w:t>
      </w:r>
      <w:r w:rsidR="00386729" w:rsidRPr="002B355B">
        <w:rPr>
          <w:rFonts w:ascii="Arial" w:hAnsi="Arial" w:cs="Arial"/>
          <w:sz w:val="24"/>
          <w:szCs w:val="24"/>
        </w:rPr>
        <w:t xml:space="preserve">rimary and secondary alerts are sent to Plant Operations. </w:t>
      </w:r>
    </w:p>
    <w:p w14:paraId="06FBBD88" w14:textId="77777777" w:rsidR="00386729" w:rsidRPr="002B355B" w:rsidRDefault="00386729" w:rsidP="00AA4456">
      <w:pPr>
        <w:spacing w:line="276" w:lineRule="auto"/>
        <w:ind w:left="1440" w:right="1180"/>
        <w:rPr>
          <w:rFonts w:ascii="Arial" w:eastAsia="Calibri" w:hAnsi="Arial" w:cs="Arial"/>
          <w:sz w:val="24"/>
          <w:szCs w:val="24"/>
        </w:rPr>
      </w:pPr>
    </w:p>
    <w:p w14:paraId="3AA2DE85" w14:textId="7656830C" w:rsidR="00386729" w:rsidRPr="006C2555" w:rsidRDefault="002B355B" w:rsidP="00AA4456">
      <w:pPr>
        <w:spacing w:line="275" w:lineRule="auto"/>
        <w:ind w:left="1440"/>
        <w:rPr>
          <w:rFonts w:ascii="Arial" w:eastAsia="Calibri" w:hAnsi="Arial" w:cs="Arial"/>
          <w:sz w:val="24"/>
          <w:szCs w:val="24"/>
        </w:rPr>
      </w:pPr>
      <w:r w:rsidRPr="002B355B">
        <w:rPr>
          <w:rFonts w:ascii="Arial" w:eastAsia="Calibri" w:hAnsi="Arial" w:cs="Arial"/>
          <w:sz w:val="24"/>
          <w:szCs w:val="24"/>
          <w:highlight w:val="green"/>
        </w:rPr>
        <w:t>Eric-per Jim B, we need to get a better pix from Bob Andrews – not sure if the little box on top of this pix is accurate</w:t>
      </w:r>
    </w:p>
    <w:p w14:paraId="153F7521" w14:textId="77777777" w:rsidR="00386729" w:rsidRPr="006C2555" w:rsidRDefault="00386729" w:rsidP="00386729">
      <w:pPr>
        <w:spacing w:line="275" w:lineRule="auto"/>
        <w:ind w:left="1530"/>
        <w:rPr>
          <w:rFonts w:ascii="Arial" w:eastAsia="Calibri" w:hAnsi="Arial" w:cs="Arial"/>
          <w:sz w:val="24"/>
          <w:szCs w:val="24"/>
        </w:rPr>
      </w:pPr>
    </w:p>
    <w:p w14:paraId="3E7D312E" w14:textId="77777777" w:rsidR="00386729" w:rsidRPr="006C2555" w:rsidRDefault="00386729" w:rsidP="00386729">
      <w:pPr>
        <w:spacing w:line="275" w:lineRule="auto"/>
        <w:ind w:left="1530"/>
        <w:rPr>
          <w:rFonts w:ascii="Arial" w:eastAsia="Calibri" w:hAnsi="Arial" w:cs="Arial"/>
          <w:sz w:val="24"/>
          <w:szCs w:val="24"/>
        </w:rPr>
      </w:pPr>
      <w:r w:rsidRPr="006C2555">
        <w:rPr>
          <w:rFonts w:ascii="Arial" w:hAnsi="Arial" w:cs="Arial"/>
          <w:noProof/>
        </w:rPr>
        <w:drawing>
          <wp:inline distT="0" distB="0" distL="0" distR="0" wp14:anchorId="07527CC4" wp14:editId="02893264">
            <wp:extent cx="3217096" cy="2386013"/>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17464" cy="2386286"/>
                    </a:xfrm>
                    <a:prstGeom prst="rect">
                      <a:avLst/>
                    </a:prstGeom>
                  </pic:spPr>
                </pic:pic>
              </a:graphicData>
            </a:graphic>
          </wp:inline>
        </w:drawing>
      </w:r>
    </w:p>
    <w:p w14:paraId="63D48268" w14:textId="77777777" w:rsidR="00386729" w:rsidRPr="006C2555" w:rsidRDefault="00386729" w:rsidP="00386729">
      <w:pPr>
        <w:spacing w:line="275" w:lineRule="auto"/>
        <w:ind w:left="1530"/>
        <w:rPr>
          <w:rFonts w:ascii="Arial" w:eastAsia="Calibri" w:hAnsi="Arial" w:cs="Arial"/>
          <w:sz w:val="24"/>
          <w:szCs w:val="24"/>
        </w:rPr>
      </w:pPr>
    </w:p>
    <w:p w14:paraId="6A9BC1AC" w14:textId="66C21EFB" w:rsidR="00386729" w:rsidRPr="006C2555" w:rsidRDefault="00094B74" w:rsidP="00386729">
      <w:pPr>
        <w:spacing w:line="275" w:lineRule="auto"/>
        <w:ind w:left="1530"/>
        <w:rPr>
          <w:rFonts w:ascii="Arial" w:eastAsia="Calibri" w:hAnsi="Arial" w:cs="Arial"/>
          <w:sz w:val="24"/>
          <w:szCs w:val="24"/>
        </w:rPr>
        <w:sectPr w:rsidR="00386729" w:rsidRPr="006C2555" w:rsidSect="008A0511">
          <w:pgSz w:w="12240" w:h="15840"/>
          <w:pgMar w:top="1440" w:right="0" w:bottom="1580" w:left="260" w:header="0" w:footer="720" w:gutter="0"/>
          <w:cols w:space="720"/>
          <w:docGrid w:linePitch="299"/>
        </w:sectPr>
      </w:pPr>
      <w:ins w:id="127" w:author="Tami Chin" w:date="2018-05-03T21:16:00Z">
        <w:r>
          <w:rPr>
            <w:noProof/>
          </w:rPr>
          <w:drawing>
            <wp:inline distT="0" distB="0" distL="0" distR="0" wp14:anchorId="402B76CC" wp14:editId="120A1189">
              <wp:extent cx="7607300" cy="52501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607300" cy="5250180"/>
                      </a:xfrm>
                      <a:prstGeom prst="rect">
                        <a:avLst/>
                      </a:prstGeom>
                    </pic:spPr>
                  </pic:pic>
                </a:graphicData>
              </a:graphic>
            </wp:inline>
          </w:drawing>
        </w:r>
      </w:ins>
    </w:p>
    <w:p w14:paraId="7461C0EB" w14:textId="77777777" w:rsidR="00870194" w:rsidRPr="00250B64" w:rsidRDefault="00870194" w:rsidP="00250B64">
      <w:pPr>
        <w:spacing w:line="276" w:lineRule="auto"/>
        <w:ind w:left="1440"/>
        <w:rPr>
          <w:rFonts w:ascii="Arial" w:eastAsia="Calibri" w:hAnsi="Arial" w:cs="Arial"/>
          <w:color w:val="00A9A0"/>
          <w:sz w:val="32"/>
          <w:szCs w:val="32"/>
        </w:rPr>
      </w:pPr>
      <w:r w:rsidRPr="00250B64">
        <w:rPr>
          <w:rFonts w:ascii="Arial" w:eastAsia="Calibri" w:hAnsi="Arial" w:cs="Arial"/>
          <w:color w:val="00A9A0"/>
          <w:sz w:val="32"/>
          <w:szCs w:val="32"/>
        </w:rPr>
        <w:t>Patient Lift System and Mobile Lifts</w:t>
      </w:r>
    </w:p>
    <w:p w14:paraId="6532E49D" w14:textId="77777777" w:rsidR="00386729" w:rsidRPr="00250B64" w:rsidRDefault="001A544A" w:rsidP="001A544A">
      <w:pPr>
        <w:pStyle w:val="BodyText"/>
        <w:spacing w:line="276" w:lineRule="auto"/>
        <w:ind w:left="1440" w:right="1915" w:firstLine="0"/>
        <w:rPr>
          <w:rFonts w:ascii="Arial" w:hAnsi="Arial" w:cs="Arial"/>
          <w:color w:val="5A5A5A"/>
          <w:spacing w:val="9"/>
        </w:rPr>
      </w:pPr>
      <w:r>
        <w:rPr>
          <w:rFonts w:ascii="Arial" w:hAnsi="Arial" w:cs="Arial"/>
          <w:color w:val="5A5A5A"/>
          <w:spacing w:val="9"/>
        </w:rPr>
        <w:t>P</w:t>
      </w:r>
      <w:r w:rsidR="00386729" w:rsidRPr="00250B64">
        <w:rPr>
          <w:rFonts w:ascii="Arial" w:hAnsi="Arial" w:cs="Arial"/>
          <w:color w:val="5A5A5A"/>
          <w:spacing w:val="9"/>
        </w:rPr>
        <w:t xml:space="preserve">atient lift systems </w:t>
      </w:r>
      <w:r>
        <w:rPr>
          <w:rFonts w:ascii="Arial" w:hAnsi="Arial" w:cs="Arial"/>
          <w:color w:val="5A5A5A"/>
          <w:spacing w:val="9"/>
        </w:rPr>
        <w:t>are available in</w:t>
      </w:r>
      <w:r w:rsidR="00386729" w:rsidRPr="00250B64">
        <w:rPr>
          <w:rFonts w:ascii="Arial" w:hAnsi="Arial" w:cs="Arial"/>
          <w:color w:val="5A5A5A"/>
          <w:spacing w:val="9"/>
        </w:rPr>
        <w:t xml:space="preserve"> med/surg and ICU patient rooms.</w:t>
      </w:r>
      <w:r w:rsidR="00A479E0">
        <w:rPr>
          <w:rFonts w:ascii="Arial" w:hAnsi="Arial" w:cs="Arial"/>
          <w:color w:val="5A5A5A"/>
          <w:spacing w:val="9"/>
        </w:rPr>
        <w:t xml:space="preserve"> </w:t>
      </w:r>
      <w:r w:rsidR="00386729" w:rsidRPr="00250B64">
        <w:rPr>
          <w:rFonts w:ascii="Arial" w:hAnsi="Arial" w:cs="Arial"/>
          <w:color w:val="5A5A5A"/>
          <w:spacing w:val="9"/>
        </w:rPr>
        <w:t>Patient lifts are a safety feature to assist in patient mobility and reduce the risk of associated employee injuries.</w:t>
      </w:r>
      <w:r w:rsidR="00520A33">
        <w:rPr>
          <w:rFonts w:ascii="Arial" w:hAnsi="Arial" w:cs="Arial"/>
          <w:color w:val="5A5A5A"/>
          <w:spacing w:val="9"/>
        </w:rPr>
        <w:t xml:space="preserve"> </w:t>
      </w:r>
      <w:r w:rsidR="00386729" w:rsidRPr="00250B64">
        <w:rPr>
          <w:rFonts w:ascii="Arial" w:hAnsi="Arial" w:cs="Arial"/>
          <w:color w:val="5A5A5A"/>
          <w:spacing w:val="9"/>
        </w:rPr>
        <w:t xml:space="preserve">In addition, mobile lifts </w:t>
      </w:r>
      <w:r w:rsidR="00A479E0">
        <w:rPr>
          <w:rFonts w:ascii="Arial" w:hAnsi="Arial" w:cs="Arial"/>
          <w:color w:val="5A5A5A"/>
          <w:spacing w:val="9"/>
        </w:rPr>
        <w:t xml:space="preserve">are </w:t>
      </w:r>
      <w:r w:rsidR="00386729" w:rsidRPr="00250B64">
        <w:rPr>
          <w:rFonts w:ascii="Arial" w:hAnsi="Arial" w:cs="Arial"/>
          <w:color w:val="5A5A5A"/>
          <w:spacing w:val="9"/>
        </w:rPr>
        <w:t>available for use in patient care areas, to assist with patient mobility, where ceiling lifts are not available.</w:t>
      </w:r>
    </w:p>
    <w:p w14:paraId="6C7954F1" w14:textId="2BA432F7" w:rsidR="00345E17" w:rsidRDefault="00094B74" w:rsidP="004C2A09">
      <w:pPr>
        <w:spacing w:line="276" w:lineRule="auto"/>
        <w:ind w:left="360"/>
        <w:rPr>
          <w:ins w:id="128" w:author="Tami Chin" w:date="2018-05-03T21:16:00Z"/>
          <w:rFonts w:ascii="Arial" w:eastAsia="Calibri" w:hAnsi="Arial" w:cs="Arial"/>
          <w:color w:val="00A9A0"/>
          <w:sz w:val="32"/>
          <w:szCs w:val="32"/>
        </w:rPr>
      </w:pPr>
      <w:ins w:id="129" w:author="Tami Chin" w:date="2018-05-03T21:16:00Z">
        <w:r>
          <w:rPr>
            <w:rFonts w:ascii="Arial" w:eastAsia="Calibri" w:hAnsi="Arial" w:cs="Arial"/>
            <w:color w:val="00A9A0"/>
            <w:sz w:val="32"/>
            <w:szCs w:val="32"/>
          </w:rPr>
          <w:t>Do you want a picture of the lift system?</w:t>
        </w:r>
      </w:ins>
    </w:p>
    <w:p w14:paraId="274F6360" w14:textId="77777777" w:rsidR="00094B74" w:rsidRPr="004C2A09" w:rsidRDefault="00094B74" w:rsidP="004C2A09">
      <w:pPr>
        <w:spacing w:line="276" w:lineRule="auto"/>
        <w:ind w:left="360"/>
        <w:rPr>
          <w:rFonts w:ascii="Arial" w:eastAsia="Calibri" w:hAnsi="Arial" w:cs="Arial"/>
          <w:color w:val="00A9A0"/>
          <w:sz w:val="32"/>
          <w:szCs w:val="32"/>
        </w:rPr>
      </w:pPr>
    </w:p>
    <w:p w14:paraId="05BC8FB3" w14:textId="77777777" w:rsidR="004C2A09" w:rsidRDefault="00345E17" w:rsidP="004C2A09">
      <w:pPr>
        <w:spacing w:line="276" w:lineRule="auto"/>
        <w:ind w:left="1440"/>
        <w:rPr>
          <w:rFonts w:ascii="Arial" w:eastAsia="Calibri" w:hAnsi="Arial" w:cs="Arial"/>
          <w:color w:val="00A9A0"/>
          <w:sz w:val="32"/>
          <w:szCs w:val="32"/>
        </w:rPr>
      </w:pPr>
      <w:r w:rsidRPr="004C2A09">
        <w:rPr>
          <w:rFonts w:ascii="Arial" w:eastAsia="Calibri" w:hAnsi="Arial" w:cs="Arial"/>
          <w:color w:val="00A9A0"/>
          <w:sz w:val="32"/>
          <w:szCs w:val="32"/>
        </w:rPr>
        <w:t>Pneumatic Tube System</w:t>
      </w:r>
    </w:p>
    <w:p w14:paraId="2DE17A1B" w14:textId="77777777" w:rsidR="00386729" w:rsidRDefault="00870194" w:rsidP="00870194">
      <w:pPr>
        <w:spacing w:line="276" w:lineRule="auto"/>
        <w:ind w:left="1440"/>
        <w:rPr>
          <w:ins w:id="130" w:author="Tami Chin" w:date="2018-05-03T21:17:00Z"/>
          <w:rFonts w:ascii="Arial" w:hAnsi="Arial" w:cs="Arial"/>
          <w:color w:val="5A5A5A"/>
          <w:spacing w:val="12"/>
          <w:sz w:val="24"/>
          <w:szCs w:val="24"/>
        </w:rPr>
      </w:pPr>
      <w:r>
        <w:rPr>
          <w:rFonts w:ascii="Arial" w:hAnsi="Arial" w:cs="Arial"/>
          <w:color w:val="5A5A5A"/>
          <w:spacing w:val="12"/>
          <w:sz w:val="24"/>
          <w:szCs w:val="24"/>
        </w:rPr>
        <w:t xml:space="preserve">The </w:t>
      </w:r>
      <w:r w:rsidR="00386729" w:rsidRPr="004C2A09">
        <w:rPr>
          <w:rFonts w:ascii="Arial" w:hAnsi="Arial" w:cs="Arial"/>
          <w:color w:val="5A5A5A"/>
          <w:spacing w:val="12"/>
          <w:sz w:val="24"/>
          <w:szCs w:val="24"/>
        </w:rPr>
        <w:t>pneumatic tube system will assist with transporting medications, lab specimens and blood products to/from patient care areas, to expedite patient care.</w:t>
      </w:r>
      <w:r>
        <w:rPr>
          <w:rFonts w:ascii="Arial" w:hAnsi="Arial" w:cs="Arial"/>
          <w:color w:val="5A5A5A"/>
          <w:spacing w:val="12"/>
          <w:sz w:val="24"/>
          <w:szCs w:val="24"/>
        </w:rPr>
        <w:t xml:space="preserve"> The </w:t>
      </w:r>
      <w:r w:rsidR="00386729" w:rsidRPr="004C2A09">
        <w:rPr>
          <w:rFonts w:ascii="Arial" w:hAnsi="Arial" w:cs="Arial"/>
          <w:color w:val="5A5A5A"/>
          <w:spacing w:val="12"/>
          <w:sz w:val="24"/>
          <w:szCs w:val="24"/>
        </w:rPr>
        <w:t xml:space="preserve">system </w:t>
      </w:r>
      <w:r>
        <w:rPr>
          <w:rFonts w:ascii="Arial" w:hAnsi="Arial" w:cs="Arial"/>
          <w:color w:val="5A5A5A"/>
          <w:spacing w:val="12"/>
          <w:sz w:val="24"/>
          <w:szCs w:val="24"/>
        </w:rPr>
        <w:t>has</w:t>
      </w:r>
      <w:r w:rsidR="00386729" w:rsidRPr="004C2A09">
        <w:rPr>
          <w:rFonts w:ascii="Arial" w:hAnsi="Arial" w:cs="Arial"/>
          <w:color w:val="5A5A5A"/>
          <w:spacing w:val="12"/>
          <w:sz w:val="24"/>
          <w:szCs w:val="24"/>
        </w:rPr>
        <w:t xml:space="preserve"> an enhanced “secure send” functionality which will only allow appropriately licensed staff to send and receive medication and blood products.</w:t>
      </w:r>
    </w:p>
    <w:p w14:paraId="55440672" w14:textId="77777777" w:rsidR="00094B74" w:rsidRDefault="00094B74" w:rsidP="00870194">
      <w:pPr>
        <w:spacing w:line="276" w:lineRule="auto"/>
        <w:ind w:left="1440"/>
        <w:rPr>
          <w:ins w:id="131" w:author="Tami Chin" w:date="2018-05-03T21:17:00Z"/>
          <w:rFonts w:ascii="Arial" w:hAnsi="Arial" w:cs="Arial"/>
          <w:color w:val="5A5A5A"/>
          <w:spacing w:val="12"/>
          <w:sz w:val="24"/>
          <w:szCs w:val="24"/>
        </w:rPr>
      </w:pPr>
    </w:p>
    <w:p w14:paraId="2DB81FA7" w14:textId="77777777" w:rsidR="00094B74" w:rsidRDefault="00094B74" w:rsidP="00870194">
      <w:pPr>
        <w:spacing w:line="276" w:lineRule="auto"/>
        <w:ind w:left="1440"/>
        <w:rPr>
          <w:ins w:id="132" w:author="Tami Chin" w:date="2018-05-03T21:17:00Z"/>
          <w:rFonts w:ascii="Arial" w:hAnsi="Arial" w:cs="Arial"/>
          <w:color w:val="5A5A5A"/>
          <w:spacing w:val="12"/>
          <w:sz w:val="24"/>
          <w:szCs w:val="24"/>
        </w:rPr>
      </w:pPr>
    </w:p>
    <w:p w14:paraId="0BA31426" w14:textId="7967C4A0" w:rsidR="00094B74" w:rsidRDefault="00094B74" w:rsidP="00870194">
      <w:pPr>
        <w:spacing w:line="276" w:lineRule="auto"/>
        <w:ind w:left="1440"/>
        <w:rPr>
          <w:ins w:id="133" w:author="Tami Chin" w:date="2018-05-03T21:17:00Z"/>
          <w:rFonts w:ascii="Arial" w:hAnsi="Arial" w:cs="Arial"/>
          <w:color w:val="5A5A5A"/>
          <w:spacing w:val="12"/>
          <w:sz w:val="24"/>
          <w:szCs w:val="24"/>
        </w:rPr>
      </w:pPr>
      <w:ins w:id="134" w:author="Tami Chin" w:date="2018-05-03T21:17:00Z">
        <w:r>
          <w:rPr>
            <w:rFonts w:ascii="Arial" w:hAnsi="Arial" w:cs="Arial"/>
            <w:color w:val="5A5A5A"/>
            <w:spacing w:val="12"/>
            <w:sz w:val="24"/>
            <w:szCs w:val="24"/>
          </w:rPr>
          <w:t>We should consider having a picture of a carrier … here is a picture of a pneumatic tube station</w:t>
        </w:r>
      </w:ins>
    </w:p>
    <w:p w14:paraId="1DB9BBD6" w14:textId="77777777" w:rsidR="00094B74" w:rsidRPr="004C2A09" w:rsidRDefault="00094B74" w:rsidP="00870194">
      <w:pPr>
        <w:spacing w:line="276" w:lineRule="auto"/>
        <w:ind w:left="1440"/>
        <w:rPr>
          <w:rFonts w:ascii="Arial" w:hAnsi="Arial" w:cs="Arial"/>
          <w:color w:val="5A5A5A"/>
          <w:spacing w:val="12"/>
          <w:sz w:val="24"/>
          <w:szCs w:val="24"/>
        </w:rPr>
      </w:pPr>
    </w:p>
    <w:p w14:paraId="3E161A80" w14:textId="77777777" w:rsidR="00386729" w:rsidRPr="004C2A09" w:rsidRDefault="00386729" w:rsidP="00386729">
      <w:pPr>
        <w:pStyle w:val="ListParagraph"/>
        <w:widowControl/>
        <w:spacing w:after="160" w:line="259" w:lineRule="auto"/>
        <w:ind w:left="-2690" w:right="1720"/>
        <w:contextualSpacing/>
        <w:rPr>
          <w:rFonts w:ascii="Arial" w:eastAsia="Calibri" w:hAnsi="Arial" w:cs="Arial"/>
          <w:spacing w:val="9"/>
          <w:sz w:val="24"/>
          <w:szCs w:val="24"/>
        </w:rPr>
      </w:pPr>
    </w:p>
    <w:p w14:paraId="71037F48" w14:textId="1484B082" w:rsidR="00386729" w:rsidRPr="006C2555" w:rsidRDefault="00D5111F" w:rsidP="00345E17">
      <w:pPr>
        <w:spacing w:line="276" w:lineRule="auto"/>
        <w:ind w:right="1720"/>
        <w:rPr>
          <w:rFonts w:ascii="Arial" w:eastAsia="Calibri" w:hAnsi="Arial" w:cs="Arial"/>
          <w:color w:val="5A5A5A"/>
          <w:spacing w:val="9"/>
          <w:sz w:val="24"/>
          <w:szCs w:val="24"/>
        </w:rPr>
        <w:sectPr w:rsidR="00386729" w:rsidRPr="006C2555" w:rsidSect="00081F4E">
          <w:headerReference w:type="even" r:id="rId97"/>
          <w:headerReference w:type="default" r:id="rId98"/>
          <w:footerReference w:type="default" r:id="rId99"/>
          <w:headerReference w:type="first" r:id="rId100"/>
          <w:pgSz w:w="12240" w:h="15840"/>
          <w:pgMar w:top="1420" w:right="0" w:bottom="1580" w:left="260" w:header="0" w:footer="720" w:gutter="0"/>
          <w:cols w:space="720"/>
          <w:docGrid w:linePitch="299"/>
        </w:sectPr>
      </w:pPr>
      <w:ins w:id="135" w:author="Tami Chin" w:date="2018-05-03T21:22:00Z">
        <w:r>
          <w:rPr>
            <w:rFonts w:eastAsia="Times New Roman"/>
            <w:noProof/>
          </w:rPr>
          <w:drawing>
            <wp:inline distT="0" distB="0" distL="0" distR="0" wp14:anchorId="03A397CC" wp14:editId="4A011ECA">
              <wp:extent cx="4060580" cy="3041797"/>
              <wp:effectExtent l="0" t="5080" r="0" b="0"/>
              <wp:docPr id="18" name="Picture 18" descr="cid:d6e41efc-45da-4a6b-8583-70461310c33c@namprd11.prod.outloo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d6e41efc-45da-4a6b-8583-70461310c33c@namprd11.prod.outlook.com"/>
                      <pic:cNvPicPr>
                        <a:picLocks noChangeAspect="1" noChangeArrowheads="1"/>
                      </pic:cNvPicPr>
                    </pic:nvPicPr>
                    <pic:blipFill>
                      <a:blip r:embed="rId101" r:link="rId102" cstate="print">
                        <a:extLst>
                          <a:ext uri="{28A0092B-C50C-407E-A947-70E740481C1C}">
                            <a14:useLocalDpi xmlns:a14="http://schemas.microsoft.com/office/drawing/2010/main" val="0"/>
                          </a:ext>
                        </a:extLst>
                      </a:blip>
                      <a:srcRect/>
                      <a:stretch>
                        <a:fillRect/>
                      </a:stretch>
                    </pic:blipFill>
                    <pic:spPr bwMode="auto">
                      <a:xfrm rot="5400000">
                        <a:off x="0" y="0"/>
                        <a:ext cx="4063131" cy="3043708"/>
                      </a:xfrm>
                      <a:prstGeom prst="rect">
                        <a:avLst/>
                      </a:prstGeom>
                      <a:noFill/>
                      <a:ln>
                        <a:noFill/>
                      </a:ln>
                    </pic:spPr>
                  </pic:pic>
                </a:graphicData>
              </a:graphic>
            </wp:inline>
          </w:drawing>
        </w:r>
      </w:ins>
    </w:p>
    <w:p w14:paraId="2E36E4BE" w14:textId="77777777" w:rsidR="00477260" w:rsidRPr="00590D1D" w:rsidRDefault="00477260" w:rsidP="00345E17">
      <w:pPr>
        <w:spacing w:line="276" w:lineRule="auto"/>
        <w:rPr>
          <w:rFonts w:ascii="Arial" w:eastAsia="Calibri" w:hAnsi="Arial" w:cs="Arial"/>
          <w:color w:val="00A9A0"/>
          <w:sz w:val="32"/>
          <w:szCs w:val="32"/>
        </w:rPr>
      </w:pPr>
      <w:bookmarkStart w:id="136" w:name="_bookmark105"/>
      <w:bookmarkStart w:id="137" w:name="_bookmark106"/>
      <w:bookmarkStart w:id="138" w:name="_bookmark108"/>
      <w:bookmarkStart w:id="139" w:name="_bookmark109"/>
      <w:bookmarkEnd w:id="136"/>
      <w:bookmarkEnd w:id="137"/>
      <w:bookmarkEnd w:id="138"/>
      <w:bookmarkEnd w:id="139"/>
    </w:p>
    <w:p w14:paraId="0AF222F8" w14:textId="77777777" w:rsidR="0040018F" w:rsidRDefault="0040018F" w:rsidP="00B00EC4">
      <w:pPr>
        <w:spacing w:line="276" w:lineRule="auto"/>
        <w:ind w:left="1440"/>
        <w:rPr>
          <w:rFonts w:ascii="Arial" w:eastAsia="Calibri" w:hAnsi="Arial" w:cs="Arial"/>
        </w:rPr>
      </w:pPr>
    </w:p>
    <w:p w14:paraId="063444B0" w14:textId="77777777" w:rsidR="0034239A" w:rsidRPr="006C2555" w:rsidRDefault="0034239A" w:rsidP="0034239A">
      <w:pPr>
        <w:spacing w:line="276" w:lineRule="auto"/>
        <w:ind w:left="1540"/>
        <w:rPr>
          <w:rFonts w:ascii="Arial" w:hAnsi="Arial" w:cs="Arial"/>
          <w:color w:val="5A5A5A"/>
          <w:spacing w:val="11"/>
          <w:sz w:val="36"/>
        </w:rPr>
      </w:pPr>
      <w:bookmarkStart w:id="140" w:name="_bookmark50"/>
      <w:bookmarkStart w:id="141" w:name="_bookmark61"/>
      <w:bookmarkEnd w:id="140"/>
      <w:bookmarkEnd w:id="141"/>
    </w:p>
    <w:p w14:paraId="1E3BB715" w14:textId="77777777" w:rsidR="0034239A" w:rsidRDefault="0034239A" w:rsidP="0034239A">
      <w:r w:rsidRPr="006C2555">
        <w:rPr>
          <w:rFonts w:ascii="Arial" w:eastAsia="Calibri" w:hAnsi="Arial" w:cs="Arial"/>
          <w:noProof/>
          <w:sz w:val="20"/>
          <w:szCs w:val="20"/>
        </w:rPr>
        <w:drawing>
          <wp:anchor distT="0" distB="0" distL="114300" distR="114300" simplePos="0" relativeHeight="251819008" behindDoc="0" locked="0" layoutInCell="1" allowOverlap="1" wp14:anchorId="645EC8DE" wp14:editId="234CE2BD">
            <wp:simplePos x="0" y="0"/>
            <wp:positionH relativeFrom="column">
              <wp:posOffset>901700</wp:posOffset>
            </wp:positionH>
            <wp:positionV relativeFrom="paragraph">
              <wp:posOffset>0</wp:posOffset>
            </wp:positionV>
            <wp:extent cx="2776855" cy="6200775"/>
            <wp:effectExtent l="0" t="0" r="4445" b="9525"/>
            <wp:wrapSquare wrapText="bothSides"/>
            <wp:docPr id="262"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1.jpe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76855" cy="6200775"/>
                    </a:xfrm>
                    <a:prstGeom prst="rect">
                      <a:avLst/>
                    </a:prstGeom>
                  </pic:spPr>
                </pic:pic>
              </a:graphicData>
            </a:graphic>
          </wp:anchor>
        </w:drawing>
      </w:r>
    </w:p>
    <w:p w14:paraId="73EB5B5F" w14:textId="77777777" w:rsidR="0034239A" w:rsidRDefault="0034239A" w:rsidP="0034239A">
      <w:r w:rsidRPr="006C2555">
        <w:rPr>
          <w:rFonts w:ascii="Arial" w:hAnsi="Arial" w:cs="Arial"/>
          <w:noProof/>
        </w:rPr>
        <mc:AlternateContent>
          <mc:Choice Requires="wpg">
            <w:drawing>
              <wp:anchor distT="0" distB="0" distL="114300" distR="114300" simplePos="0" relativeHeight="251820032" behindDoc="0" locked="0" layoutInCell="1" allowOverlap="1" wp14:anchorId="57A34154" wp14:editId="2D0E1719">
                <wp:simplePos x="0" y="0"/>
                <wp:positionH relativeFrom="page">
                  <wp:posOffset>4209415</wp:posOffset>
                </wp:positionH>
                <wp:positionV relativeFrom="page">
                  <wp:posOffset>525780</wp:posOffset>
                </wp:positionV>
                <wp:extent cx="1270" cy="9532620"/>
                <wp:effectExtent l="0" t="0" r="36830" b="11430"/>
                <wp:wrapNone/>
                <wp:docPr id="259"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9532620"/>
                          <a:chOff x="6269" y="828"/>
                          <a:chExt cx="2" cy="15012"/>
                        </a:xfrm>
                      </wpg:grpSpPr>
                      <wps:wsp>
                        <wps:cNvPr id="260" name="Freeform 78"/>
                        <wps:cNvSpPr>
                          <a:spLocks/>
                        </wps:cNvSpPr>
                        <wps:spPr bwMode="auto">
                          <a:xfrm>
                            <a:off x="6269" y="828"/>
                            <a:ext cx="2" cy="15012"/>
                          </a:xfrm>
                          <a:custGeom>
                            <a:avLst/>
                            <a:gdLst>
                              <a:gd name="T0" fmla="+- 0 828 828"/>
                              <a:gd name="T1" fmla="*/ 828 h 15012"/>
                              <a:gd name="T2" fmla="+- 0 15840 828"/>
                              <a:gd name="T3" fmla="*/ 15840 h 15012"/>
                            </a:gdLst>
                            <a:ahLst/>
                            <a:cxnLst>
                              <a:cxn ang="0">
                                <a:pos x="0" y="T1"/>
                              </a:cxn>
                              <a:cxn ang="0">
                                <a:pos x="0" y="T3"/>
                              </a:cxn>
                            </a:cxnLst>
                            <a:rect l="0" t="0" r="r" b="b"/>
                            <a:pathLst>
                              <a:path h="15012">
                                <a:moveTo>
                                  <a:pt x="0" y="0"/>
                                </a:moveTo>
                                <a:lnTo>
                                  <a:pt x="0" y="15012"/>
                                </a:lnTo>
                              </a:path>
                            </a:pathLst>
                          </a:custGeom>
                          <a:noFill/>
                          <a:ln w="19558">
                            <a:solidFill>
                              <a:srgbClr val="00A9A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123ACBBF" id="Group 77" o:spid="_x0000_s1026" style="position:absolute;margin-left:331.45pt;margin-top:41.4pt;width:.1pt;height:750.6pt;z-index:251820032;mso-position-horizontal-relative:page;mso-position-vertical-relative:page" coordorigin="6269,828" coordsize="2,15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">
                <v:shape id="Freeform 78" o:spid="_x0000_s1027" style="position:absolute;left:6269;top:828;width:2;height:15012;visibility:visible;mso-wrap-style:square;v-text-anchor:top" coordsize="2,15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w40MEA&#10;AADcAAAADwAAAGRycy9kb3ducmV2LnhtbERPTYvCMBC9L/gfwghelm2qgkjXKCK7IHiyinqcbca2&#10;bDOpTWrrvzcHwePjfS9WvanEnRpXWlYwjmIQxJnVJecKjoffrzkI55E1VpZJwYMcrJaDjwUm2na8&#10;p3vqcxFC2CWooPC+TqR0WUEGXWRr4sBdbWPQB9jkUjfYhXBTyUkcz6TBkkNDgTVtCsr+09Yo2N0u&#10;1y79a3+mrTT56XPMqdmclRoN+/U3CE+9f4tf7q1WMJmF+eFMOAJ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xsONDBAAAA3AAAAA8AAAAAAAAAAAAAAAAAmAIAAGRycy9kb3du&#10;cmV2LnhtbFBLBQYAAAAABAAEAPUAAACGAwAAAAA=&#10;" path="m,l,15012e" filled="f" strokecolor="#00a9a0" strokeweight="1.54pt">
                  <v:path arrowok="t" o:connecttype="custom" o:connectlocs="0,828;0,15840" o:connectangles="0,0"/>
                </v:shape>
                <w10:wrap anchorx="page" anchory="page"/>
              </v:group>
            </w:pict>
          </mc:Fallback>
        </mc:AlternateContent>
      </w:r>
    </w:p>
    <w:p w14:paraId="271D34F0" w14:textId="77777777" w:rsidR="0034239A" w:rsidRDefault="0034239A" w:rsidP="0034239A">
      <w:pPr>
        <w:ind w:left="1080"/>
        <w:rPr>
          <w:rFonts w:ascii="Arial" w:eastAsia="Calibri" w:hAnsi="Arial" w:cs="Arial"/>
          <w:sz w:val="20"/>
          <w:szCs w:val="20"/>
        </w:rPr>
      </w:pPr>
      <w:r>
        <w:rPr>
          <w:rFonts w:ascii="Arial" w:eastAsia="Calibri" w:hAnsi="Arial" w:cs="Arial"/>
          <w:sz w:val="20"/>
          <w:szCs w:val="20"/>
        </w:rPr>
        <w:tab/>
      </w:r>
    </w:p>
    <w:p w14:paraId="2684A48B" w14:textId="77777777" w:rsidR="0034239A" w:rsidRDefault="0034239A" w:rsidP="0034239A">
      <w:pPr>
        <w:ind w:left="1080"/>
        <w:rPr>
          <w:rFonts w:ascii="Arial" w:eastAsia="Calibri" w:hAnsi="Arial" w:cs="Arial"/>
          <w:sz w:val="20"/>
          <w:szCs w:val="20"/>
        </w:rPr>
      </w:pPr>
    </w:p>
    <w:p w14:paraId="49A93BAB" w14:textId="77777777" w:rsidR="0034239A" w:rsidRDefault="0034239A" w:rsidP="0034239A">
      <w:pPr>
        <w:ind w:left="1080"/>
        <w:rPr>
          <w:rFonts w:ascii="Arial" w:eastAsia="Calibri" w:hAnsi="Arial" w:cs="Arial"/>
          <w:sz w:val="20"/>
          <w:szCs w:val="20"/>
        </w:rPr>
      </w:pPr>
    </w:p>
    <w:p w14:paraId="7C62DA6C" w14:textId="77777777" w:rsidR="0034239A" w:rsidRDefault="0034239A" w:rsidP="0034239A">
      <w:pPr>
        <w:ind w:left="1080"/>
        <w:rPr>
          <w:rFonts w:ascii="Arial" w:eastAsia="Calibri" w:hAnsi="Arial" w:cs="Arial"/>
          <w:sz w:val="20"/>
          <w:szCs w:val="20"/>
        </w:rPr>
      </w:pPr>
    </w:p>
    <w:p w14:paraId="77625020" w14:textId="77777777" w:rsidR="0034239A" w:rsidRDefault="0034239A" w:rsidP="0034239A">
      <w:pPr>
        <w:ind w:left="1080"/>
        <w:rPr>
          <w:rFonts w:ascii="Arial" w:eastAsia="Calibri" w:hAnsi="Arial" w:cs="Arial"/>
          <w:sz w:val="20"/>
          <w:szCs w:val="20"/>
        </w:rPr>
      </w:pPr>
    </w:p>
    <w:p w14:paraId="11A8D53D" w14:textId="77777777" w:rsidR="0034239A" w:rsidRDefault="0034239A" w:rsidP="0034239A">
      <w:pPr>
        <w:ind w:left="1080"/>
        <w:rPr>
          <w:rFonts w:ascii="Arial" w:eastAsia="Calibri" w:hAnsi="Arial" w:cs="Arial"/>
          <w:sz w:val="20"/>
          <w:szCs w:val="20"/>
        </w:rPr>
      </w:pPr>
    </w:p>
    <w:p w14:paraId="15093125" w14:textId="77777777" w:rsidR="0034239A" w:rsidRDefault="0034239A" w:rsidP="0034239A">
      <w:pPr>
        <w:ind w:left="1080"/>
        <w:rPr>
          <w:rFonts w:ascii="Arial" w:eastAsia="Calibri" w:hAnsi="Arial" w:cs="Arial"/>
          <w:sz w:val="20"/>
          <w:szCs w:val="20"/>
        </w:rPr>
      </w:pPr>
    </w:p>
    <w:p w14:paraId="1CAF23D2" w14:textId="77777777" w:rsidR="0034239A" w:rsidRDefault="0034239A" w:rsidP="0034239A">
      <w:pPr>
        <w:ind w:left="1080"/>
        <w:rPr>
          <w:rFonts w:ascii="Arial" w:eastAsia="Calibri" w:hAnsi="Arial" w:cs="Arial"/>
          <w:sz w:val="20"/>
          <w:szCs w:val="20"/>
        </w:rPr>
      </w:pPr>
    </w:p>
    <w:p w14:paraId="05FDFECB" w14:textId="77777777" w:rsidR="0034239A" w:rsidRDefault="0034239A" w:rsidP="0034239A">
      <w:pPr>
        <w:ind w:left="1080"/>
        <w:rPr>
          <w:rFonts w:ascii="Arial" w:eastAsia="Calibri" w:hAnsi="Arial" w:cs="Arial"/>
          <w:sz w:val="20"/>
          <w:szCs w:val="20"/>
        </w:rPr>
      </w:pPr>
    </w:p>
    <w:p w14:paraId="7C245A81" w14:textId="77777777" w:rsidR="0034239A" w:rsidRDefault="0034239A" w:rsidP="0034239A">
      <w:pPr>
        <w:ind w:left="1080"/>
        <w:rPr>
          <w:rFonts w:ascii="Arial" w:eastAsia="Calibri" w:hAnsi="Arial" w:cs="Arial"/>
          <w:sz w:val="20"/>
          <w:szCs w:val="20"/>
        </w:rPr>
      </w:pPr>
    </w:p>
    <w:p w14:paraId="19B0FFE0" w14:textId="77777777" w:rsidR="0034239A" w:rsidRPr="005A540B" w:rsidRDefault="0034239A" w:rsidP="0034239A">
      <w:pPr>
        <w:tabs>
          <w:tab w:val="left" w:pos="7200"/>
        </w:tabs>
        <w:ind w:left="6030" w:right="-260" w:hanging="4950"/>
        <w:jc w:val="right"/>
        <w:rPr>
          <w:rFonts w:ascii="Arial" w:eastAsia="Calibri" w:hAnsi="Arial" w:cs="Arial"/>
          <w:color w:val="00A9A0"/>
          <w:sz w:val="56"/>
          <w:szCs w:val="56"/>
        </w:rPr>
      </w:pPr>
      <w:r>
        <w:rPr>
          <w:rFonts w:ascii="Arial" w:eastAsia="Calibri" w:hAnsi="Arial" w:cs="Arial"/>
          <w:sz w:val="20"/>
          <w:szCs w:val="20"/>
        </w:rPr>
        <w:tab/>
      </w:r>
      <w:r>
        <w:rPr>
          <w:rFonts w:ascii="Arial" w:eastAsia="Calibri" w:hAnsi="Arial" w:cs="Arial"/>
          <w:sz w:val="20"/>
          <w:szCs w:val="20"/>
        </w:rPr>
        <w:tab/>
      </w:r>
    </w:p>
    <w:p w14:paraId="3654F557" w14:textId="77777777" w:rsidR="0034239A" w:rsidRDefault="0034239A" w:rsidP="0034239A">
      <w:pPr>
        <w:ind w:left="1080"/>
        <w:rPr>
          <w:rFonts w:ascii="Arial" w:eastAsia="Calibri" w:hAnsi="Arial" w:cs="Arial"/>
          <w:sz w:val="20"/>
          <w:szCs w:val="20"/>
        </w:rPr>
      </w:pPr>
      <w:r>
        <w:rPr>
          <w:rFonts w:ascii="Arial" w:eastAsia="Calibri" w:hAnsi="Arial" w:cs="Arial"/>
          <w:sz w:val="20"/>
          <w:szCs w:val="20"/>
        </w:rPr>
        <w:tab/>
      </w:r>
      <w:r>
        <w:rPr>
          <w:rFonts w:ascii="Arial" w:eastAsia="Calibri" w:hAnsi="Arial" w:cs="Arial"/>
          <w:sz w:val="20"/>
          <w:szCs w:val="20"/>
        </w:rPr>
        <w:tab/>
      </w:r>
    </w:p>
    <w:p w14:paraId="7454D096" w14:textId="77777777" w:rsidR="0034239A" w:rsidRDefault="0034239A" w:rsidP="0034239A">
      <w:pPr>
        <w:ind w:left="1080"/>
        <w:rPr>
          <w:rFonts w:ascii="Arial" w:eastAsia="Calibri" w:hAnsi="Arial" w:cs="Arial"/>
          <w:sz w:val="20"/>
          <w:szCs w:val="20"/>
        </w:rPr>
      </w:pPr>
    </w:p>
    <w:p w14:paraId="74D2FD5B" w14:textId="77777777" w:rsidR="0034239A" w:rsidRDefault="0034239A" w:rsidP="0034239A">
      <w:pPr>
        <w:spacing w:line="200" w:lineRule="atLeast"/>
        <w:ind w:left="1080"/>
        <w:rPr>
          <w:rFonts w:ascii="Arial" w:eastAsia="Calibri" w:hAnsi="Arial" w:cs="Arial"/>
          <w:sz w:val="20"/>
          <w:szCs w:val="20"/>
        </w:rPr>
      </w:pPr>
    </w:p>
    <w:p w14:paraId="5D4E776E" w14:textId="77777777" w:rsidR="0034239A" w:rsidRPr="00F91B71" w:rsidRDefault="0034239A" w:rsidP="0034239A">
      <w:pPr>
        <w:spacing w:line="200" w:lineRule="atLeast"/>
        <w:ind w:left="1080"/>
        <w:rPr>
          <w:rFonts w:ascii="Arial" w:eastAsia="Calibri" w:hAnsi="Arial" w:cs="Arial"/>
          <w:sz w:val="52"/>
          <w:szCs w:val="52"/>
        </w:rPr>
      </w:pPr>
    </w:p>
    <w:p w14:paraId="26489C0B" w14:textId="77777777" w:rsidR="0034239A" w:rsidRDefault="0034239A" w:rsidP="0034239A">
      <w:pPr>
        <w:pStyle w:val="Heading4"/>
        <w:spacing w:line="276" w:lineRule="auto"/>
        <w:rPr>
          <w:rFonts w:ascii="Arial" w:hAnsi="Arial" w:cs="Arial"/>
          <w:b/>
          <w:spacing w:val="11"/>
          <w:sz w:val="36"/>
        </w:rPr>
      </w:pPr>
    </w:p>
    <w:p w14:paraId="4A9706BF" w14:textId="77777777" w:rsidR="0034239A" w:rsidRDefault="0034239A" w:rsidP="0034239A">
      <w:pPr>
        <w:rPr>
          <w:rFonts w:ascii="Arial" w:hAnsi="Arial" w:cs="Arial"/>
          <w:b/>
          <w:spacing w:val="11"/>
          <w:sz w:val="36"/>
        </w:rPr>
      </w:pPr>
    </w:p>
    <w:p w14:paraId="1EEAA26F" w14:textId="77777777" w:rsidR="004A61D8" w:rsidRPr="006C2555" w:rsidRDefault="004A61D8">
      <w:pPr>
        <w:rPr>
          <w:rFonts w:ascii="Arial" w:eastAsia="Calibri" w:hAnsi="Arial" w:cs="Arial"/>
          <w:sz w:val="20"/>
          <w:szCs w:val="20"/>
        </w:rPr>
      </w:pPr>
    </w:p>
    <w:p w14:paraId="2A663605" w14:textId="77777777" w:rsidR="004A61D8" w:rsidRPr="006C2555" w:rsidRDefault="004A61D8">
      <w:pPr>
        <w:rPr>
          <w:rFonts w:ascii="Arial" w:eastAsia="Calibri" w:hAnsi="Arial" w:cs="Arial"/>
          <w:sz w:val="20"/>
          <w:szCs w:val="20"/>
        </w:rPr>
      </w:pPr>
    </w:p>
    <w:p w14:paraId="2E333269" w14:textId="77777777" w:rsidR="004A61D8" w:rsidRPr="006C2555" w:rsidRDefault="004A61D8">
      <w:pPr>
        <w:rPr>
          <w:rFonts w:ascii="Arial" w:eastAsia="Calibri" w:hAnsi="Arial" w:cs="Arial"/>
          <w:sz w:val="20"/>
          <w:szCs w:val="20"/>
        </w:rPr>
      </w:pPr>
    </w:p>
    <w:p w14:paraId="7D21C2C1" w14:textId="77777777" w:rsidR="004A61D8" w:rsidRPr="006C2555" w:rsidRDefault="004A61D8">
      <w:pPr>
        <w:rPr>
          <w:rFonts w:ascii="Arial" w:eastAsia="Calibri" w:hAnsi="Arial" w:cs="Arial"/>
          <w:sz w:val="56"/>
          <w:szCs w:val="56"/>
        </w:rPr>
      </w:pPr>
    </w:p>
    <w:p w14:paraId="13395370" w14:textId="77777777" w:rsidR="004A61D8" w:rsidRPr="006C2555" w:rsidRDefault="004A61D8">
      <w:pPr>
        <w:rPr>
          <w:rFonts w:ascii="Arial" w:eastAsia="Calibri" w:hAnsi="Arial" w:cs="Arial"/>
          <w:sz w:val="56"/>
          <w:szCs w:val="56"/>
        </w:rPr>
      </w:pPr>
    </w:p>
    <w:p w14:paraId="1942A3C4" w14:textId="77777777" w:rsidR="004A61D8" w:rsidRPr="006C2555" w:rsidRDefault="004A61D8">
      <w:pPr>
        <w:rPr>
          <w:rFonts w:ascii="Arial" w:eastAsia="Calibri" w:hAnsi="Arial" w:cs="Arial"/>
          <w:sz w:val="56"/>
          <w:szCs w:val="56"/>
        </w:rPr>
      </w:pPr>
    </w:p>
    <w:p w14:paraId="2C9152E6" w14:textId="77777777" w:rsidR="004A61D8" w:rsidRPr="006C2555" w:rsidRDefault="004A61D8">
      <w:pPr>
        <w:spacing w:before="5"/>
        <w:rPr>
          <w:rFonts w:ascii="Arial" w:eastAsia="Calibri" w:hAnsi="Arial" w:cs="Arial"/>
          <w:sz w:val="73"/>
          <w:szCs w:val="73"/>
        </w:rPr>
      </w:pPr>
    </w:p>
    <w:p w14:paraId="5E25F9F9" w14:textId="77777777" w:rsidR="004A61D8" w:rsidRDefault="004A61D8" w:rsidP="00AE4040">
      <w:pPr>
        <w:spacing w:line="276" w:lineRule="auto"/>
        <w:ind w:left="-90" w:right="115" w:hanging="45"/>
        <w:jc w:val="right"/>
        <w:rPr>
          <w:rFonts w:ascii="Arial" w:hAnsi="Arial" w:cs="Arial"/>
          <w:color w:val="00A9A0"/>
          <w:spacing w:val="-10"/>
          <w:sz w:val="56"/>
        </w:rPr>
      </w:pPr>
    </w:p>
    <w:p w14:paraId="2EA824F1" w14:textId="0C248C8D" w:rsidR="004A61D8" w:rsidRPr="00A32A3E" w:rsidRDefault="00843AED" w:rsidP="00A32A3E">
      <w:pPr>
        <w:spacing w:line="276" w:lineRule="auto"/>
        <w:ind w:left="-90" w:right="115" w:hanging="45"/>
        <w:jc w:val="right"/>
        <w:rPr>
          <w:rFonts w:ascii="Arial" w:eastAsia="Calibri Light" w:hAnsi="Arial" w:cs="Arial"/>
          <w:color w:val="00A9A0"/>
          <w:sz w:val="56"/>
          <w:szCs w:val="56"/>
        </w:rPr>
        <w:sectPr w:rsidR="004A61D8" w:rsidRPr="00A32A3E">
          <w:headerReference w:type="even" r:id="rId103"/>
          <w:headerReference w:type="default" r:id="rId104"/>
          <w:footerReference w:type="default" r:id="rId105"/>
          <w:headerReference w:type="first" r:id="rId106"/>
          <w:pgSz w:w="12240" w:h="15840"/>
          <w:pgMar w:top="1500" w:right="600" w:bottom="0" w:left="620" w:header="0" w:footer="0" w:gutter="0"/>
          <w:cols w:num="2" w:space="720" w:equalWidth="0">
            <w:col w:w="5422" w:space="2645"/>
            <w:col w:w="2953"/>
          </w:cols>
        </w:sectPr>
      </w:pPr>
      <w:r>
        <w:rPr>
          <w:rFonts w:ascii="Arial" w:hAnsi="Arial" w:cs="Arial"/>
          <w:color w:val="00A9A0"/>
          <w:spacing w:val="-10"/>
          <w:sz w:val="56"/>
        </w:rPr>
        <w:t>Supplies and Restocking</w:t>
      </w:r>
    </w:p>
    <w:p w14:paraId="435BE36A" w14:textId="71FEA7C9" w:rsidR="009832E0" w:rsidRPr="006C2555" w:rsidRDefault="00BF2009">
      <w:pPr>
        <w:rPr>
          <w:rFonts w:ascii="Arial" w:eastAsia="Calibri" w:hAnsi="Arial" w:cs="Arial"/>
        </w:rPr>
        <w:sectPr w:rsidR="009832E0" w:rsidRPr="006C2555" w:rsidSect="00651EC4">
          <w:headerReference w:type="even" r:id="rId107"/>
          <w:headerReference w:type="default" r:id="rId108"/>
          <w:footerReference w:type="default" r:id="rId109"/>
          <w:headerReference w:type="first" r:id="rId110"/>
          <w:pgSz w:w="12240" w:h="15840"/>
          <w:pgMar w:top="1480" w:right="0" w:bottom="1580" w:left="260" w:header="0" w:footer="720" w:gutter="0"/>
          <w:cols w:space="720"/>
          <w:docGrid w:linePitch="299"/>
        </w:sectPr>
      </w:pPr>
      <w:r>
        <w:rPr>
          <w:rFonts w:ascii="Arial" w:eastAsia="Calibri" w:hAnsi="Arial" w:cs="Arial"/>
        </w:rPr>
        <w:t>Remove this blank page</w:t>
      </w:r>
    </w:p>
    <w:p w14:paraId="373029D5" w14:textId="77777777" w:rsidR="00550D09" w:rsidRPr="00470C0B" w:rsidRDefault="00550D09" w:rsidP="00563A8F">
      <w:pPr>
        <w:pStyle w:val="Heading2"/>
        <w:ind w:left="1440"/>
        <w:rPr>
          <w:rFonts w:ascii="Arial" w:hAnsi="Arial" w:cs="Arial"/>
          <w:color w:val="00A9A0"/>
          <w:spacing w:val="12"/>
          <w:sz w:val="32"/>
          <w:szCs w:val="32"/>
        </w:rPr>
      </w:pPr>
      <w:r w:rsidRPr="00470C0B">
        <w:rPr>
          <w:rFonts w:ascii="Arial" w:hAnsi="Arial" w:cs="Arial"/>
          <w:color w:val="00A9A0"/>
          <w:spacing w:val="12"/>
          <w:sz w:val="32"/>
          <w:szCs w:val="32"/>
        </w:rPr>
        <w:t>Loading Dock / Unloading</w:t>
      </w:r>
    </w:p>
    <w:p w14:paraId="357DE05E" w14:textId="77777777" w:rsidR="00A32A3E" w:rsidRDefault="00550D09" w:rsidP="00563A8F">
      <w:pPr>
        <w:pStyle w:val="Heading2"/>
        <w:spacing w:before="154"/>
        <w:ind w:left="1440"/>
        <w:rPr>
          <w:rFonts w:ascii="Arial" w:hAnsi="Arial" w:cs="Arial"/>
          <w:iCs/>
          <w:spacing w:val="12"/>
          <w:sz w:val="24"/>
          <w:szCs w:val="24"/>
        </w:rPr>
      </w:pPr>
      <w:r w:rsidRPr="00563A8F">
        <w:rPr>
          <w:rFonts w:ascii="Arial" w:hAnsi="Arial" w:cs="Arial"/>
          <w:iCs/>
          <w:spacing w:val="12"/>
          <w:sz w:val="24"/>
          <w:szCs w:val="24"/>
        </w:rPr>
        <w:t xml:space="preserve">The Mission Bernal Campus loading dock is located </w:t>
      </w:r>
      <w:r w:rsidR="00A32A3E">
        <w:rPr>
          <w:rFonts w:ascii="Arial" w:hAnsi="Arial" w:cs="Arial"/>
          <w:iCs/>
          <w:spacing w:val="12"/>
          <w:sz w:val="24"/>
          <w:szCs w:val="24"/>
        </w:rPr>
        <w:t>off Cesar Chavez St. on Level 1. Interior access is adjacent to the service elevator.</w:t>
      </w:r>
    </w:p>
    <w:p w14:paraId="392C317F" w14:textId="77777777" w:rsidR="00B04B03" w:rsidRPr="00E677CD" w:rsidRDefault="00B04B03" w:rsidP="00563A8F">
      <w:pPr>
        <w:spacing w:line="276" w:lineRule="auto"/>
        <w:ind w:left="1440"/>
        <w:rPr>
          <w:rFonts w:ascii="Arial" w:hAnsi="Arial" w:cs="Arial"/>
          <w:spacing w:val="11"/>
          <w:sz w:val="24"/>
          <w:szCs w:val="24"/>
        </w:rPr>
      </w:pPr>
    </w:p>
    <w:p w14:paraId="5D1AB29B" w14:textId="6CF0536A" w:rsidR="00A32A3E" w:rsidRDefault="00A32A3E" w:rsidP="00A32A3E">
      <w:pPr>
        <w:spacing w:line="276" w:lineRule="auto"/>
        <w:ind w:left="1440"/>
        <w:rPr>
          <w:rFonts w:ascii="Arial" w:hAnsi="Arial" w:cs="Arial"/>
          <w:color w:val="00A9A0"/>
          <w:spacing w:val="11"/>
          <w:sz w:val="32"/>
          <w:szCs w:val="32"/>
        </w:rPr>
      </w:pPr>
      <w:r>
        <w:rPr>
          <w:rFonts w:ascii="Arial" w:hAnsi="Arial" w:cs="Arial"/>
          <w:color w:val="00A9A0"/>
          <w:spacing w:val="11"/>
          <w:sz w:val="32"/>
          <w:szCs w:val="32"/>
        </w:rPr>
        <w:t>•</w:t>
      </w:r>
      <w:r w:rsidRPr="00A32A3E">
        <w:rPr>
          <w:rFonts w:ascii="Arial" w:hAnsi="Arial" w:cs="Arial"/>
          <w:color w:val="00A9A0"/>
          <w:spacing w:val="11"/>
          <w:sz w:val="32"/>
          <w:szCs w:val="32"/>
        </w:rPr>
        <w:t>Supply Chain</w:t>
      </w:r>
      <w:r>
        <w:rPr>
          <w:rFonts w:ascii="Arial" w:hAnsi="Arial" w:cs="Arial"/>
          <w:color w:val="00A9A0"/>
          <w:spacing w:val="11"/>
          <w:sz w:val="32"/>
          <w:szCs w:val="32"/>
        </w:rPr>
        <w:t xml:space="preserve"> Overview</w:t>
      </w:r>
    </w:p>
    <w:p w14:paraId="6C8A0EA6" w14:textId="45C690F3" w:rsidR="00A32A3E" w:rsidRPr="00A32A3E" w:rsidRDefault="00A32A3E" w:rsidP="00427AD4">
      <w:pPr>
        <w:pStyle w:val="ListParagraph"/>
        <w:numPr>
          <w:ilvl w:val="0"/>
          <w:numId w:val="58"/>
        </w:numPr>
        <w:spacing w:line="276" w:lineRule="auto"/>
        <w:rPr>
          <w:rFonts w:ascii="Arial" w:hAnsi="Arial" w:cs="Arial"/>
          <w:spacing w:val="11"/>
          <w:sz w:val="24"/>
          <w:szCs w:val="24"/>
        </w:rPr>
      </w:pPr>
      <w:r w:rsidRPr="00A32A3E">
        <w:rPr>
          <w:rFonts w:ascii="Arial" w:hAnsi="Arial" w:cs="Arial"/>
          <w:spacing w:val="11"/>
          <w:sz w:val="24"/>
          <w:szCs w:val="24"/>
        </w:rPr>
        <w:t>Supply chain staff will monitor supply levels and the automated supply system will generate refill requisitions to order inventory.</w:t>
      </w:r>
    </w:p>
    <w:p w14:paraId="0760E1AE" w14:textId="149E2F47" w:rsidR="00A32A3E" w:rsidRPr="00A32A3E" w:rsidRDefault="00A32A3E" w:rsidP="00427AD4">
      <w:pPr>
        <w:pStyle w:val="ListParagraph"/>
        <w:numPr>
          <w:ilvl w:val="0"/>
          <w:numId w:val="58"/>
        </w:numPr>
        <w:spacing w:line="276" w:lineRule="auto"/>
        <w:rPr>
          <w:rFonts w:ascii="Arial" w:hAnsi="Arial" w:cs="Arial"/>
          <w:spacing w:val="11"/>
          <w:sz w:val="24"/>
          <w:szCs w:val="24"/>
        </w:rPr>
      </w:pPr>
      <w:r w:rsidRPr="00A32A3E">
        <w:rPr>
          <w:rFonts w:ascii="Arial" w:hAnsi="Arial" w:cs="Arial"/>
          <w:spacing w:val="11"/>
          <w:sz w:val="24"/>
          <w:szCs w:val="24"/>
        </w:rPr>
        <w:t xml:space="preserve">Supply Chain will receive delivery from our primary distributor at 8PM Monday through Friday. </w:t>
      </w:r>
    </w:p>
    <w:p w14:paraId="2ABE8EED" w14:textId="7084C53B" w:rsidR="00A32A3E" w:rsidRPr="00A32A3E" w:rsidRDefault="00A32A3E" w:rsidP="00427AD4">
      <w:pPr>
        <w:pStyle w:val="ListParagraph"/>
        <w:numPr>
          <w:ilvl w:val="0"/>
          <w:numId w:val="58"/>
        </w:numPr>
        <w:spacing w:line="276" w:lineRule="auto"/>
        <w:rPr>
          <w:rFonts w:ascii="Arial" w:hAnsi="Arial" w:cs="Arial"/>
          <w:spacing w:val="11"/>
          <w:sz w:val="24"/>
          <w:szCs w:val="24"/>
        </w:rPr>
      </w:pPr>
      <w:r w:rsidRPr="00A32A3E">
        <w:rPr>
          <w:rFonts w:ascii="Arial" w:hAnsi="Arial" w:cs="Arial"/>
          <w:spacing w:val="11"/>
          <w:sz w:val="24"/>
          <w:szCs w:val="24"/>
        </w:rPr>
        <w:t xml:space="preserve">Supply Chain will remove corrugated cardboard at the loading dock as per infection control policies and deliver supplies to the Pyxis and supply cart areas throughout the hospital. </w:t>
      </w:r>
    </w:p>
    <w:p w14:paraId="4668AA8A" w14:textId="77777777" w:rsidR="00A32A3E" w:rsidRPr="00A32A3E" w:rsidRDefault="00A32A3E" w:rsidP="00427AD4">
      <w:pPr>
        <w:pStyle w:val="ListParagraph"/>
        <w:numPr>
          <w:ilvl w:val="0"/>
          <w:numId w:val="58"/>
        </w:numPr>
        <w:spacing w:line="276" w:lineRule="auto"/>
        <w:rPr>
          <w:rFonts w:ascii="Arial" w:hAnsi="Arial" w:cs="Arial"/>
          <w:spacing w:val="11"/>
        </w:rPr>
      </w:pPr>
      <w:r w:rsidRPr="00A32A3E">
        <w:rPr>
          <w:rFonts w:ascii="Arial" w:hAnsi="Arial" w:cs="Arial"/>
          <w:spacing w:val="11"/>
          <w:sz w:val="24"/>
          <w:szCs w:val="24"/>
        </w:rPr>
        <w:t xml:space="preserve">•Nurse Server carts are department specific and are non-standard storage options some departments use. Supply Chain does not manage or replenish </w:t>
      </w:r>
      <w:r w:rsidRPr="00A32A3E">
        <w:rPr>
          <w:rFonts w:ascii="Arial" w:hAnsi="Arial" w:cs="Arial"/>
          <w:spacing w:val="11"/>
        </w:rPr>
        <w:t>supplies on these carts.</w:t>
      </w:r>
    </w:p>
    <w:p w14:paraId="56754BF8" w14:textId="77777777" w:rsidR="00A32A3E" w:rsidRDefault="00A32A3E" w:rsidP="00A32A3E">
      <w:pPr>
        <w:spacing w:line="276" w:lineRule="auto"/>
        <w:ind w:left="1440"/>
        <w:rPr>
          <w:rFonts w:ascii="Arial" w:hAnsi="Arial" w:cs="Arial"/>
          <w:color w:val="00A9A0"/>
          <w:spacing w:val="11"/>
          <w:sz w:val="32"/>
          <w:szCs w:val="32"/>
        </w:rPr>
      </w:pPr>
    </w:p>
    <w:p w14:paraId="6F73A947" w14:textId="386359B5" w:rsidR="004A61D8" w:rsidRPr="003F4C9F" w:rsidRDefault="007321E5" w:rsidP="00A32A3E">
      <w:pPr>
        <w:spacing w:line="276" w:lineRule="auto"/>
        <w:ind w:left="1440"/>
        <w:rPr>
          <w:rFonts w:ascii="Arial" w:eastAsia="Calibri" w:hAnsi="Arial" w:cs="Arial"/>
          <w:color w:val="00A9A0"/>
          <w:sz w:val="32"/>
          <w:szCs w:val="32"/>
        </w:rPr>
      </w:pPr>
      <w:r w:rsidRPr="003F4C9F">
        <w:rPr>
          <w:rFonts w:ascii="Arial" w:hAnsi="Arial" w:cs="Arial"/>
          <w:color w:val="00A9A0"/>
          <w:spacing w:val="11"/>
          <w:sz w:val="32"/>
          <w:szCs w:val="32"/>
        </w:rPr>
        <w:t>Supply</w:t>
      </w:r>
      <w:r w:rsidR="000C36FB" w:rsidRPr="003F4C9F">
        <w:rPr>
          <w:rFonts w:ascii="Arial" w:hAnsi="Arial" w:cs="Arial"/>
          <w:color w:val="00A9A0"/>
          <w:spacing w:val="11"/>
          <w:sz w:val="32"/>
          <w:szCs w:val="32"/>
        </w:rPr>
        <w:t xml:space="preserve"> Chain &amp; Medical Gas Area</w:t>
      </w:r>
    </w:p>
    <w:p w14:paraId="43320852" w14:textId="77777777" w:rsidR="00FA5F32" w:rsidRDefault="00FA5F32" w:rsidP="00F54005">
      <w:pPr>
        <w:pStyle w:val="BodyText"/>
        <w:spacing w:line="276" w:lineRule="auto"/>
        <w:ind w:left="1440" w:right="2014" w:firstLine="0"/>
        <w:rPr>
          <w:rFonts w:ascii="Arial" w:hAnsi="Arial" w:cs="Arial"/>
        </w:rPr>
      </w:pPr>
      <w:r w:rsidRPr="006C2555">
        <w:rPr>
          <w:rFonts w:ascii="Arial" w:hAnsi="Arial" w:cs="Arial"/>
        </w:rPr>
        <w:t>The supply chain area is located on Level 1</w:t>
      </w:r>
      <w:r w:rsidR="00F54005">
        <w:rPr>
          <w:rFonts w:ascii="Arial" w:hAnsi="Arial" w:cs="Arial"/>
        </w:rPr>
        <w:t xml:space="preserve">, room number 1522, </w:t>
      </w:r>
      <w:r w:rsidRPr="006C2555">
        <w:rPr>
          <w:rFonts w:ascii="Arial" w:hAnsi="Arial" w:cs="Arial"/>
        </w:rPr>
        <w:t xml:space="preserve">adjacent to the loading dock. Staff, supplies, and receiving will be staged here to support a Low Unit of Measure (LUM) Just in Time (JIT) distribution model. </w:t>
      </w:r>
    </w:p>
    <w:p w14:paraId="7176119F" w14:textId="77777777" w:rsidR="00F54005" w:rsidRPr="006C2555" w:rsidRDefault="00F54005" w:rsidP="00F54005">
      <w:pPr>
        <w:pStyle w:val="BodyText"/>
        <w:spacing w:line="276" w:lineRule="auto"/>
        <w:ind w:left="1440" w:right="2014" w:firstLine="0"/>
        <w:rPr>
          <w:rFonts w:ascii="Arial" w:hAnsi="Arial" w:cs="Arial"/>
        </w:rPr>
      </w:pPr>
    </w:p>
    <w:p w14:paraId="598EE6D0" w14:textId="77777777" w:rsidR="00EB30F7" w:rsidRDefault="00F5054E" w:rsidP="00F54005">
      <w:pPr>
        <w:pStyle w:val="BodyText"/>
        <w:spacing w:line="276" w:lineRule="auto"/>
        <w:ind w:left="1440" w:right="2014" w:firstLine="0"/>
        <w:rPr>
          <w:rFonts w:ascii="Arial" w:hAnsi="Arial" w:cs="Arial"/>
        </w:rPr>
      </w:pPr>
      <w:r w:rsidRPr="006C2555">
        <w:rPr>
          <w:rFonts w:ascii="Arial" w:hAnsi="Arial" w:cs="Arial"/>
        </w:rPr>
        <w:t xml:space="preserve">The Supply Chain team is responsible for the replenishment of </w:t>
      </w:r>
      <w:r w:rsidR="00FA5F32" w:rsidRPr="006C2555">
        <w:rPr>
          <w:rFonts w:ascii="Arial" w:hAnsi="Arial" w:cs="Arial"/>
        </w:rPr>
        <w:t>m</w:t>
      </w:r>
      <w:r w:rsidRPr="006C2555">
        <w:rPr>
          <w:rFonts w:ascii="Arial" w:hAnsi="Arial" w:cs="Arial"/>
        </w:rPr>
        <w:t xml:space="preserve">edical </w:t>
      </w:r>
      <w:r w:rsidR="00FA5F32" w:rsidRPr="006C2555">
        <w:rPr>
          <w:rFonts w:ascii="Arial" w:hAnsi="Arial" w:cs="Arial"/>
        </w:rPr>
        <w:t>g</w:t>
      </w:r>
      <w:r w:rsidRPr="006C2555">
        <w:rPr>
          <w:rFonts w:ascii="Arial" w:hAnsi="Arial" w:cs="Arial"/>
        </w:rPr>
        <w:t>ases</w:t>
      </w:r>
      <w:r w:rsidR="00FA5F32" w:rsidRPr="006C2555">
        <w:rPr>
          <w:rFonts w:ascii="Arial" w:hAnsi="Arial" w:cs="Arial"/>
        </w:rPr>
        <w:t xml:space="preserve">, </w:t>
      </w:r>
      <w:r w:rsidRPr="006C2555">
        <w:rPr>
          <w:rFonts w:ascii="Arial" w:hAnsi="Arial" w:cs="Arial"/>
        </w:rPr>
        <w:t xml:space="preserve">housed </w:t>
      </w:r>
      <w:r w:rsidR="00FA5F32" w:rsidRPr="006C2555">
        <w:rPr>
          <w:rFonts w:ascii="Arial" w:hAnsi="Arial" w:cs="Arial"/>
        </w:rPr>
        <w:t>i</w:t>
      </w:r>
      <w:r w:rsidRPr="006C2555">
        <w:rPr>
          <w:rFonts w:ascii="Arial" w:hAnsi="Arial" w:cs="Arial"/>
        </w:rPr>
        <w:t xml:space="preserve">n the Medical Gas storage room on Level 1, accessed directly off the loading dock in room 1518. </w:t>
      </w:r>
    </w:p>
    <w:p w14:paraId="5A39A2B0" w14:textId="77777777" w:rsidR="00964FD6" w:rsidRPr="006C2555" w:rsidRDefault="00964FD6" w:rsidP="00F54005">
      <w:pPr>
        <w:pStyle w:val="BodyText"/>
        <w:spacing w:line="276" w:lineRule="auto"/>
        <w:ind w:left="1440" w:right="2014" w:firstLine="0"/>
        <w:rPr>
          <w:rFonts w:ascii="Arial" w:hAnsi="Arial" w:cs="Arial"/>
        </w:rPr>
      </w:pPr>
    </w:p>
    <w:p w14:paraId="70230DB4" w14:textId="77777777" w:rsidR="00EB30F7" w:rsidRDefault="00F5054E" w:rsidP="0048264C">
      <w:pPr>
        <w:pStyle w:val="BodyText"/>
        <w:spacing w:line="276" w:lineRule="auto"/>
        <w:ind w:left="1440" w:right="2014" w:firstLine="0"/>
        <w:rPr>
          <w:rStyle w:val="Hyperlink"/>
          <w:rFonts w:ascii="Arial" w:hAnsi="Arial" w:cs="Arial"/>
        </w:rPr>
      </w:pPr>
      <w:r w:rsidRPr="006C2555">
        <w:rPr>
          <w:rFonts w:ascii="Arial" w:hAnsi="Arial" w:cs="Arial"/>
        </w:rPr>
        <w:t xml:space="preserve">The Code Blue Cart quick reference guide can be found here: </w:t>
      </w:r>
      <w:hyperlink r:id="rId111" w:history="1">
        <w:r w:rsidRPr="006C2555">
          <w:rPr>
            <w:rStyle w:val="Hyperlink"/>
            <w:rFonts w:ascii="Arial" w:hAnsi="Arial" w:cs="Arial"/>
          </w:rPr>
          <w:t>http://mysutter/bay/CPMC/About/News/Department%20Newsletters/CrashCarts.pdf</w:t>
        </w:r>
      </w:hyperlink>
    </w:p>
    <w:p w14:paraId="0BD1B572" w14:textId="77777777" w:rsidR="0048264C" w:rsidRPr="006C2555" w:rsidRDefault="0048264C" w:rsidP="0048264C">
      <w:pPr>
        <w:pStyle w:val="BodyText"/>
        <w:spacing w:line="276" w:lineRule="auto"/>
        <w:ind w:left="1440" w:right="2014" w:firstLine="0"/>
        <w:rPr>
          <w:rFonts w:ascii="Arial" w:hAnsi="Arial" w:cs="Arial"/>
        </w:rPr>
      </w:pPr>
    </w:p>
    <w:p w14:paraId="072A7E0E" w14:textId="77777777" w:rsidR="00EB30F7" w:rsidRPr="006C2555" w:rsidRDefault="00F5054E" w:rsidP="0048264C">
      <w:pPr>
        <w:pStyle w:val="BodyText"/>
        <w:spacing w:line="276" w:lineRule="auto"/>
        <w:ind w:left="1440" w:right="2014" w:firstLine="0"/>
        <w:rPr>
          <w:rFonts w:ascii="Arial" w:hAnsi="Arial" w:cs="Arial"/>
        </w:rPr>
      </w:pPr>
      <w:r w:rsidRPr="006C2555">
        <w:rPr>
          <w:rFonts w:ascii="Arial" w:hAnsi="Arial" w:cs="Arial"/>
        </w:rPr>
        <w:t xml:space="preserve">Broselow quick reference guide can be found here: </w:t>
      </w:r>
      <w:hyperlink r:id="rId112" w:history="1">
        <w:r w:rsidRPr="006C2555">
          <w:rPr>
            <w:rStyle w:val="Hyperlink"/>
            <w:rFonts w:ascii="Arial" w:hAnsi="Arial" w:cs="Arial"/>
          </w:rPr>
          <w:t>http://mysutter/bay/CPMC/Clinical/Nursing/Need%20to%20Know/BroselowCrashCart.pdf</w:t>
        </w:r>
      </w:hyperlink>
    </w:p>
    <w:p w14:paraId="043295F0" w14:textId="1F296B84" w:rsidR="004A61D8" w:rsidRPr="0048264C" w:rsidRDefault="0029785C" w:rsidP="00BF0D23">
      <w:pPr>
        <w:spacing w:before="151"/>
        <w:ind w:left="1440"/>
        <w:rPr>
          <w:rFonts w:ascii="Arial" w:eastAsia="Calibri" w:hAnsi="Arial" w:cs="Arial"/>
          <w:sz w:val="32"/>
          <w:szCs w:val="32"/>
        </w:rPr>
      </w:pPr>
      <w:r w:rsidRPr="0048264C">
        <w:rPr>
          <w:rFonts w:ascii="Arial" w:hAnsi="Arial" w:cs="Arial"/>
          <w:noProof/>
          <w:color w:val="00A9A0"/>
          <w:sz w:val="32"/>
          <w:szCs w:val="32"/>
        </w:rPr>
        <w:drawing>
          <wp:anchor distT="0" distB="0" distL="114300" distR="114300" simplePos="0" relativeHeight="251619840" behindDoc="0" locked="0" layoutInCell="1" allowOverlap="1" wp14:anchorId="1098DCEC" wp14:editId="535FFE1C">
            <wp:simplePos x="0" y="0"/>
            <wp:positionH relativeFrom="page">
              <wp:posOffset>5351145</wp:posOffset>
            </wp:positionH>
            <wp:positionV relativeFrom="paragraph">
              <wp:posOffset>238125</wp:posOffset>
            </wp:positionV>
            <wp:extent cx="2217420" cy="2195830"/>
            <wp:effectExtent l="0" t="0" r="0" b="0"/>
            <wp:wrapSquare wrapText="bothSides"/>
            <wp:docPr id="22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17420" cy="2195830"/>
                    </a:xfrm>
                    <a:prstGeom prst="rect">
                      <a:avLst/>
                    </a:prstGeom>
                    <a:noFill/>
                    <a:ln>
                      <a:noFill/>
                    </a:ln>
                  </pic:spPr>
                </pic:pic>
              </a:graphicData>
            </a:graphic>
            <wp14:sizeRelH relativeFrom="page">
              <wp14:pctWidth>0</wp14:pctWidth>
            </wp14:sizeRelH>
            <wp14:sizeRelV relativeFrom="page">
              <wp14:pctHeight>0</wp14:pctHeight>
            </wp14:sizeRelV>
          </wp:anchor>
        </w:drawing>
      </w:r>
      <w:r w:rsidR="0087013B" w:rsidRPr="0048264C">
        <w:rPr>
          <w:rFonts w:ascii="Arial" w:hAnsi="Arial" w:cs="Arial"/>
          <w:color w:val="00A9A0"/>
          <w:spacing w:val="9"/>
          <w:sz w:val="32"/>
          <w:szCs w:val="32"/>
        </w:rPr>
        <w:t>Supply Chain Stat Request</w:t>
      </w:r>
      <w:r w:rsidR="00A32A3E">
        <w:rPr>
          <w:rFonts w:ascii="Arial" w:hAnsi="Arial" w:cs="Arial"/>
          <w:color w:val="00A9A0"/>
          <w:spacing w:val="9"/>
          <w:sz w:val="32"/>
          <w:szCs w:val="32"/>
        </w:rPr>
        <w:t>s</w:t>
      </w:r>
    </w:p>
    <w:p w14:paraId="23AECA2B" w14:textId="2D78888B" w:rsidR="00BF0D23" w:rsidRPr="006C2555" w:rsidRDefault="00BF0D23" w:rsidP="00BF0D23">
      <w:pPr>
        <w:pStyle w:val="BodyText"/>
        <w:spacing w:line="276" w:lineRule="auto"/>
        <w:ind w:left="1440" w:right="1267" w:firstLine="0"/>
        <w:rPr>
          <w:rFonts w:ascii="Arial" w:hAnsi="Arial" w:cs="Arial"/>
        </w:rPr>
      </w:pPr>
      <w:r w:rsidRPr="006C2555">
        <w:rPr>
          <w:rFonts w:ascii="Arial" w:hAnsi="Arial" w:cs="Arial"/>
        </w:rPr>
        <w:t xml:space="preserve">Par Levels for supplies on the units will be calculated for </w:t>
      </w:r>
      <w:r>
        <w:rPr>
          <w:rFonts w:ascii="Arial" w:hAnsi="Arial" w:cs="Arial"/>
        </w:rPr>
        <w:t xml:space="preserve">four  </w:t>
      </w:r>
      <w:r w:rsidRPr="006C2555">
        <w:rPr>
          <w:rFonts w:ascii="Arial" w:hAnsi="Arial" w:cs="Arial"/>
        </w:rPr>
        <w:t xml:space="preserve"> days of inventory on hand.</w:t>
      </w:r>
      <w:r>
        <w:rPr>
          <w:rFonts w:ascii="Arial" w:hAnsi="Arial" w:cs="Arial"/>
        </w:rPr>
        <w:t xml:space="preserve"> </w:t>
      </w:r>
      <w:r w:rsidRPr="006C2555">
        <w:rPr>
          <w:rFonts w:ascii="Arial" w:hAnsi="Arial" w:cs="Arial"/>
        </w:rPr>
        <w:t>Supply Chain Staff will manage the restocking and storage of Code Bl</w:t>
      </w:r>
      <w:r w:rsidR="00A32A3E">
        <w:rPr>
          <w:rFonts w:ascii="Arial" w:hAnsi="Arial" w:cs="Arial"/>
        </w:rPr>
        <w:t>ue/ Broselow resuscitation and isolation carts</w:t>
      </w:r>
      <w:r w:rsidRPr="006C2555">
        <w:rPr>
          <w:rFonts w:ascii="Arial" w:hAnsi="Arial" w:cs="Arial"/>
        </w:rPr>
        <w:t xml:space="preserve">. </w:t>
      </w:r>
    </w:p>
    <w:p w14:paraId="038E8D05" w14:textId="77777777" w:rsidR="00BF0D23" w:rsidRDefault="00BF0D23" w:rsidP="00BF0D23">
      <w:pPr>
        <w:pStyle w:val="BodyText"/>
        <w:spacing w:line="276" w:lineRule="auto"/>
        <w:ind w:left="1440" w:right="1267" w:firstLine="0"/>
        <w:rPr>
          <w:rFonts w:ascii="Arial" w:hAnsi="Arial" w:cs="Arial"/>
        </w:rPr>
      </w:pPr>
    </w:p>
    <w:p w14:paraId="0EC4B18A" w14:textId="77777777" w:rsidR="00A06827" w:rsidRPr="006C2555" w:rsidRDefault="0042134F" w:rsidP="00A06827">
      <w:pPr>
        <w:pStyle w:val="BodyText"/>
        <w:spacing w:line="276" w:lineRule="auto"/>
        <w:ind w:left="1440" w:right="1267" w:firstLine="0"/>
        <w:rPr>
          <w:rFonts w:ascii="Arial" w:hAnsi="Arial" w:cs="Arial"/>
        </w:rPr>
      </w:pPr>
      <w:r w:rsidRPr="006C2555">
        <w:rPr>
          <w:rFonts w:ascii="Arial" w:hAnsi="Arial" w:cs="Arial"/>
        </w:rPr>
        <w:t xml:space="preserve">Supply Chain staff will be onsite between the hours of 7 a.m. to 4:30 p.m., Monday - Friday. </w:t>
      </w:r>
      <w:r w:rsidR="00A06827" w:rsidRPr="006C2555">
        <w:rPr>
          <w:rFonts w:ascii="Arial" w:hAnsi="Arial" w:cs="Arial"/>
        </w:rPr>
        <w:t xml:space="preserve">For supply needs during evening and </w:t>
      </w:r>
      <w:r w:rsidR="004F2842">
        <w:rPr>
          <w:rFonts w:ascii="Arial" w:hAnsi="Arial" w:cs="Arial"/>
        </w:rPr>
        <w:t>weekends</w:t>
      </w:r>
      <w:r w:rsidR="00A06827" w:rsidRPr="006C2555">
        <w:rPr>
          <w:rFonts w:ascii="Arial" w:hAnsi="Arial" w:cs="Arial"/>
        </w:rPr>
        <w:t xml:space="preserve">, </w:t>
      </w:r>
      <w:r w:rsidR="00924870">
        <w:rPr>
          <w:rFonts w:ascii="Arial" w:hAnsi="Arial" w:cs="Arial"/>
        </w:rPr>
        <w:t>follow current process and</w:t>
      </w:r>
      <w:r w:rsidR="00A06827" w:rsidRPr="006C2555">
        <w:rPr>
          <w:rFonts w:ascii="Arial" w:hAnsi="Arial" w:cs="Arial"/>
        </w:rPr>
        <w:t xml:space="preserve"> contact the Nursing Supervisor who </w:t>
      </w:r>
      <w:r w:rsidR="00924870">
        <w:rPr>
          <w:rFonts w:ascii="Arial" w:hAnsi="Arial" w:cs="Arial"/>
        </w:rPr>
        <w:t>has</w:t>
      </w:r>
      <w:r w:rsidR="00A06827" w:rsidRPr="006C2555">
        <w:rPr>
          <w:rFonts w:ascii="Arial" w:hAnsi="Arial" w:cs="Arial"/>
        </w:rPr>
        <w:t xml:space="preserve"> access to the </w:t>
      </w:r>
      <w:r w:rsidR="00924870">
        <w:rPr>
          <w:rFonts w:ascii="Arial" w:hAnsi="Arial" w:cs="Arial"/>
        </w:rPr>
        <w:t>d</w:t>
      </w:r>
      <w:r w:rsidR="00A06827" w:rsidRPr="006C2555">
        <w:rPr>
          <w:rFonts w:ascii="Arial" w:hAnsi="Arial" w:cs="Arial"/>
        </w:rPr>
        <w:t xml:space="preserve">istribution storage area. </w:t>
      </w:r>
    </w:p>
    <w:p w14:paraId="2ADBC1DE" w14:textId="77777777" w:rsidR="00F12D64" w:rsidRPr="006C2555" w:rsidRDefault="00F12D64" w:rsidP="00BF0D23">
      <w:pPr>
        <w:pStyle w:val="BodyText"/>
        <w:spacing w:line="276" w:lineRule="auto"/>
        <w:ind w:left="1440" w:right="1267" w:firstLine="0"/>
        <w:rPr>
          <w:rFonts w:ascii="Arial" w:hAnsi="Arial" w:cs="Arial"/>
        </w:rPr>
      </w:pPr>
    </w:p>
    <w:p w14:paraId="4BA9271B" w14:textId="77777777" w:rsidR="00EB30F7" w:rsidRPr="006C2555" w:rsidRDefault="00F5054E" w:rsidP="00BF0D23">
      <w:pPr>
        <w:pStyle w:val="BodyText"/>
        <w:spacing w:line="276" w:lineRule="auto"/>
        <w:ind w:left="1440" w:right="1267" w:firstLine="0"/>
        <w:rPr>
          <w:rFonts w:ascii="Arial" w:hAnsi="Arial" w:cs="Arial"/>
        </w:rPr>
      </w:pPr>
      <w:r w:rsidRPr="006C2555">
        <w:rPr>
          <w:rFonts w:ascii="Arial" w:hAnsi="Arial" w:cs="Arial"/>
        </w:rPr>
        <w:t xml:space="preserve">Normal Business Hours Central Distribution: </w:t>
      </w:r>
      <w:r w:rsidRPr="0038253B">
        <w:rPr>
          <w:rFonts w:ascii="Arial" w:hAnsi="Arial" w:cs="Arial"/>
          <w:b/>
          <w:bCs/>
          <w:highlight w:val="yellow"/>
        </w:rPr>
        <w:t>x86626</w:t>
      </w:r>
    </w:p>
    <w:p w14:paraId="334E1F42" w14:textId="2B0FDEFD" w:rsidR="00EB30F7" w:rsidRPr="006C2555" w:rsidRDefault="00F5054E" w:rsidP="00BF0D23">
      <w:pPr>
        <w:pStyle w:val="BodyText"/>
        <w:spacing w:line="276" w:lineRule="auto"/>
        <w:ind w:left="1440" w:right="1267" w:firstLine="0"/>
        <w:rPr>
          <w:rFonts w:ascii="Arial" w:hAnsi="Arial" w:cs="Arial"/>
        </w:rPr>
      </w:pPr>
      <w:r w:rsidRPr="006C2555">
        <w:rPr>
          <w:rFonts w:ascii="Arial" w:hAnsi="Arial" w:cs="Arial"/>
        </w:rPr>
        <w:t>Normal Business Hours Receiving</w:t>
      </w:r>
      <w:r w:rsidRPr="006C2555">
        <w:rPr>
          <w:rFonts w:ascii="Arial" w:hAnsi="Arial" w:cs="Arial"/>
          <w:b/>
          <w:bCs/>
        </w:rPr>
        <w:t xml:space="preserve">: </w:t>
      </w:r>
      <w:r w:rsidRPr="0038253B">
        <w:rPr>
          <w:rFonts w:ascii="Arial" w:hAnsi="Arial" w:cs="Arial"/>
          <w:b/>
          <w:bCs/>
          <w:highlight w:val="yellow"/>
        </w:rPr>
        <w:t>x86901</w:t>
      </w:r>
      <w:r w:rsidR="0038253B">
        <w:rPr>
          <w:rFonts w:ascii="Arial" w:hAnsi="Arial" w:cs="Arial"/>
          <w:b/>
          <w:bCs/>
        </w:rPr>
        <w:t xml:space="preserve">  </w:t>
      </w:r>
      <w:r w:rsidR="0038253B" w:rsidRPr="0038253B">
        <w:rPr>
          <w:rFonts w:ascii="Arial" w:hAnsi="Arial" w:cs="Arial"/>
          <w:b/>
          <w:bCs/>
          <w:highlight w:val="yellow"/>
        </w:rPr>
        <w:t>CHECK WITH RAY. DIFFERENT IN POCKET GUIDE</w:t>
      </w:r>
    </w:p>
    <w:p w14:paraId="571208C2" w14:textId="77777777" w:rsidR="00EB30F7" w:rsidRPr="006C2555" w:rsidRDefault="00F5054E" w:rsidP="00BF0D23">
      <w:pPr>
        <w:pStyle w:val="BodyText"/>
        <w:spacing w:line="276" w:lineRule="auto"/>
        <w:ind w:left="1440" w:right="1267" w:firstLine="0"/>
        <w:rPr>
          <w:rFonts w:ascii="Arial" w:hAnsi="Arial" w:cs="Arial"/>
        </w:rPr>
      </w:pPr>
      <w:r w:rsidRPr="006C2555">
        <w:rPr>
          <w:rFonts w:ascii="Arial" w:hAnsi="Arial" w:cs="Arial"/>
        </w:rPr>
        <w:t xml:space="preserve">Supply Chain Intranet requests: </w:t>
      </w:r>
      <w:hyperlink r:id="rId114" w:history="1">
        <w:r w:rsidRPr="006C2555">
          <w:rPr>
            <w:rStyle w:val="Hyperlink"/>
            <w:rFonts w:ascii="Arial" w:hAnsi="Arial" w:cs="Arial"/>
          </w:rPr>
          <w:t>http://apps.insidecpmc.org/CPMC_SRQ/servlet/LoginServlet?cpmc_role_id=180</w:t>
        </w:r>
      </w:hyperlink>
      <w:r w:rsidRPr="006C2555">
        <w:rPr>
          <w:rFonts w:ascii="Arial" w:hAnsi="Arial" w:cs="Arial"/>
        </w:rPr>
        <w:t xml:space="preserve"> </w:t>
      </w:r>
    </w:p>
    <w:p w14:paraId="1AEA4D21" w14:textId="77777777" w:rsidR="0038253B" w:rsidRDefault="0038253B" w:rsidP="004041DE">
      <w:pPr>
        <w:pStyle w:val="BodyText"/>
        <w:spacing w:line="276" w:lineRule="auto"/>
        <w:ind w:left="1440" w:right="1267" w:firstLine="0"/>
        <w:rPr>
          <w:rFonts w:ascii="Arial" w:hAnsi="Arial" w:cs="Arial"/>
          <w:color w:val="00A9A0"/>
          <w:spacing w:val="9"/>
          <w:sz w:val="32"/>
          <w:szCs w:val="32"/>
        </w:rPr>
      </w:pPr>
      <w:bookmarkStart w:id="142" w:name="_Hlk512111983"/>
    </w:p>
    <w:p w14:paraId="2C7885E9" w14:textId="6AFDCAFB" w:rsidR="00591237" w:rsidRPr="006C2555" w:rsidRDefault="00591237" w:rsidP="00591237">
      <w:pPr>
        <w:pStyle w:val="BodyText"/>
        <w:spacing w:line="276" w:lineRule="auto"/>
        <w:ind w:right="1267"/>
        <w:jc w:val="center"/>
        <w:rPr>
          <w:rFonts w:ascii="Arial" w:hAnsi="Arial" w:cs="Arial"/>
        </w:rPr>
      </w:pPr>
    </w:p>
    <w:p w14:paraId="26B5F86A" w14:textId="77777777" w:rsidR="00AF2A52" w:rsidRPr="006C2555" w:rsidRDefault="00AF2A52" w:rsidP="00F95318">
      <w:pPr>
        <w:pStyle w:val="BodyText"/>
        <w:spacing w:before="265" w:line="276" w:lineRule="auto"/>
        <w:ind w:left="1440" w:right="1918" w:firstLine="0"/>
        <w:rPr>
          <w:rFonts w:ascii="Arial" w:hAnsi="Arial" w:cs="Arial"/>
        </w:rPr>
      </w:pPr>
    </w:p>
    <w:bookmarkEnd w:id="142"/>
    <w:p w14:paraId="2E07B9E6" w14:textId="51D4C7B2" w:rsidR="00982D92" w:rsidRPr="00A32A3E" w:rsidRDefault="00A32A3E" w:rsidP="00640A28">
      <w:pPr>
        <w:pStyle w:val="m-5052917231153961122gmail-msobodytext"/>
        <w:shd w:val="clear" w:color="auto" w:fill="FFFFFF"/>
        <w:spacing w:before="0" w:beforeAutospacing="0" w:after="0" w:afterAutospacing="0" w:line="276" w:lineRule="atLeast"/>
        <w:ind w:left="1440" w:right="1180"/>
        <w:rPr>
          <w:rFonts w:ascii="Calibri" w:hAnsi="Calibri" w:cs="Calibri"/>
          <w:color w:val="222222"/>
        </w:rPr>
      </w:pPr>
      <w:r w:rsidRPr="00A32A3E">
        <w:rPr>
          <w:rFonts w:ascii="Arial" w:hAnsi="Arial" w:cs="Arial"/>
          <w:color w:val="00A9A0"/>
          <w:spacing w:val="9"/>
          <w:sz w:val="32"/>
          <w:szCs w:val="32"/>
        </w:rPr>
        <w:t>Pharmacy</w:t>
      </w:r>
    </w:p>
    <w:p w14:paraId="797379A7" w14:textId="77777777" w:rsidR="00982D92" w:rsidRPr="00A32A3E" w:rsidRDefault="00982D92" w:rsidP="00702CF9">
      <w:pPr>
        <w:pStyle w:val="m-5052917231153961122gmail-msobodytext"/>
        <w:shd w:val="clear" w:color="auto" w:fill="FFFFFF"/>
        <w:spacing w:before="0" w:beforeAutospacing="0" w:after="0" w:afterAutospacing="0" w:line="360" w:lineRule="auto"/>
        <w:ind w:left="1440" w:right="1180"/>
        <w:rPr>
          <w:rFonts w:ascii="Calibri" w:hAnsi="Calibri" w:cs="Calibri"/>
          <w:color w:val="222222"/>
        </w:rPr>
      </w:pPr>
      <w:r w:rsidRPr="00A32A3E">
        <w:rPr>
          <w:rFonts w:ascii="Arial" w:hAnsi="Arial" w:cs="Arial"/>
          <w:color w:val="222222"/>
        </w:rPr>
        <w:t>The Pyxis Supply management system will be used in a combination of locked and unlocked cabinets.</w:t>
      </w:r>
    </w:p>
    <w:p w14:paraId="5E0EF859" w14:textId="77777777" w:rsidR="00982D92" w:rsidRPr="00A32A3E" w:rsidRDefault="00982D92" w:rsidP="00640A28">
      <w:pPr>
        <w:pStyle w:val="m-5052917231153961122gmail-msobodytext"/>
        <w:shd w:val="clear" w:color="auto" w:fill="FFFFFF"/>
        <w:spacing w:before="265" w:beforeAutospacing="0" w:after="0" w:afterAutospacing="0" w:line="276" w:lineRule="atLeast"/>
        <w:ind w:left="1440" w:right="1180"/>
        <w:rPr>
          <w:rFonts w:ascii="Calibri" w:hAnsi="Calibri" w:cs="Calibri"/>
          <w:color w:val="222222"/>
        </w:rPr>
      </w:pPr>
      <w:r w:rsidRPr="00A32A3E">
        <w:rPr>
          <w:rFonts w:ascii="Arial" w:hAnsi="Arial" w:cs="Arial"/>
          <w:color w:val="222222"/>
        </w:rPr>
        <w:t>Pharmacy staff will make twice daily medication deliveries to inpatient units, and once daily deliveries to ancillary departments, including new Pyxis Anesthesia carts.</w:t>
      </w:r>
    </w:p>
    <w:p w14:paraId="7F5A51C2" w14:textId="77777777" w:rsidR="00982D92" w:rsidRDefault="00982D92" w:rsidP="00640A28">
      <w:pPr>
        <w:pStyle w:val="m-5052917231153961122gmail-msobodytext"/>
        <w:shd w:val="clear" w:color="auto" w:fill="FFFFFF"/>
        <w:spacing w:before="265" w:beforeAutospacing="0" w:after="0" w:afterAutospacing="0" w:line="276" w:lineRule="atLeast"/>
        <w:ind w:left="1440" w:right="1180"/>
        <w:rPr>
          <w:rFonts w:ascii="Calibri" w:hAnsi="Calibri" w:cs="Calibri"/>
          <w:color w:val="222222"/>
        </w:rPr>
      </w:pPr>
      <w:r w:rsidRPr="00A32A3E">
        <w:rPr>
          <w:rFonts w:ascii="Arial" w:hAnsi="Arial" w:cs="Arial"/>
          <w:color w:val="222222"/>
        </w:rPr>
        <w:t>Controlled substances are mostly filled in Pyxis, but may be picked up at the Pharmacy by Nursing for one-time medications. Pharmacy staff will make daily rounds to remove discharged orders</w:t>
      </w:r>
      <w:r w:rsidRPr="00640A28">
        <w:rPr>
          <w:rFonts w:ascii="Arial" w:hAnsi="Arial" w:cs="Arial"/>
          <w:color w:val="222222"/>
          <w:highlight w:val="yellow"/>
        </w:rPr>
        <w:t>.</w:t>
      </w:r>
    </w:p>
    <w:p w14:paraId="4A12F878" w14:textId="77777777" w:rsidR="00640A28" w:rsidRDefault="00640A28" w:rsidP="004041DE">
      <w:pPr>
        <w:pStyle w:val="BodyText"/>
        <w:spacing w:line="276" w:lineRule="auto"/>
        <w:ind w:left="1440" w:right="1915" w:firstLine="0"/>
        <w:rPr>
          <w:rFonts w:ascii="Arial" w:hAnsi="Arial" w:cs="Arial"/>
          <w:color w:val="00A9A0"/>
          <w:spacing w:val="9"/>
          <w:sz w:val="32"/>
          <w:szCs w:val="32"/>
        </w:rPr>
      </w:pPr>
    </w:p>
    <w:p w14:paraId="46FF811A" w14:textId="26FCC4B4" w:rsidR="0009071F" w:rsidRPr="00544C46" w:rsidRDefault="00BC7E0C" w:rsidP="00640A28">
      <w:pPr>
        <w:pStyle w:val="BodyText"/>
        <w:spacing w:line="276" w:lineRule="auto"/>
        <w:ind w:left="1440" w:right="1270" w:firstLine="0"/>
        <w:rPr>
          <w:rFonts w:ascii="Arial" w:hAnsi="Arial" w:cs="Arial"/>
          <w:color w:val="00A9A0"/>
          <w:spacing w:val="9"/>
          <w:sz w:val="32"/>
          <w:szCs w:val="32"/>
        </w:rPr>
      </w:pPr>
      <w:r w:rsidRPr="00544C46">
        <w:rPr>
          <w:rFonts w:ascii="Arial" w:hAnsi="Arial" w:cs="Arial"/>
          <w:color w:val="00A9A0"/>
          <w:spacing w:val="9"/>
          <w:sz w:val="32"/>
          <w:szCs w:val="32"/>
        </w:rPr>
        <w:t>Equipment Cleaning</w:t>
      </w:r>
    </w:p>
    <w:p w14:paraId="5308A593" w14:textId="620F143F" w:rsidR="00921701" w:rsidRPr="00921701" w:rsidRDefault="004835CB" w:rsidP="00640A28">
      <w:pPr>
        <w:pStyle w:val="BodyText"/>
        <w:spacing w:line="276" w:lineRule="auto"/>
        <w:ind w:left="1440" w:right="1270" w:firstLine="0"/>
        <w:rPr>
          <w:rFonts w:ascii="Arial" w:hAnsi="Arial" w:cs="Arial"/>
          <w:color w:val="5A5A5A"/>
          <w:spacing w:val="9"/>
        </w:rPr>
      </w:pPr>
      <w:r>
        <w:rPr>
          <w:rFonts w:ascii="Arial" w:hAnsi="Arial" w:cs="Arial"/>
          <w:color w:val="5A5A5A"/>
          <w:spacing w:val="9"/>
        </w:rPr>
        <w:t>There is a central medical equipment cleaning process for the following types of equipment</w:t>
      </w:r>
      <w:commentRangeStart w:id="143"/>
    </w:p>
    <w:p w14:paraId="0DC4DE29" w14:textId="77777777" w:rsidR="00921701" w:rsidRPr="00360E4B" w:rsidRDefault="00921701" w:rsidP="00427AD4">
      <w:pPr>
        <w:pStyle w:val="ListParagraph"/>
        <w:widowControl/>
        <w:numPr>
          <w:ilvl w:val="0"/>
          <w:numId w:val="50"/>
        </w:numPr>
        <w:shd w:val="clear" w:color="auto" w:fill="FFFFFF"/>
        <w:spacing w:before="100" w:beforeAutospacing="1" w:after="100" w:afterAutospacing="1" w:line="173" w:lineRule="atLeast"/>
        <w:ind w:left="1980" w:right="1270"/>
        <w:rPr>
          <w:rFonts w:ascii="Arial" w:eastAsia="Calibri" w:hAnsi="Arial" w:cs="Arial"/>
          <w:color w:val="5A5A5A"/>
          <w:spacing w:val="9"/>
          <w:sz w:val="24"/>
          <w:szCs w:val="24"/>
        </w:rPr>
      </w:pPr>
      <w:r w:rsidRPr="00360E4B">
        <w:rPr>
          <w:rFonts w:ascii="Arial" w:eastAsia="Calibri" w:hAnsi="Arial" w:cs="Arial"/>
          <w:color w:val="5A5A5A"/>
          <w:spacing w:val="9"/>
          <w:sz w:val="24"/>
          <w:szCs w:val="24"/>
        </w:rPr>
        <w:t>PCA Pumps</w:t>
      </w:r>
    </w:p>
    <w:p w14:paraId="548B71A2" w14:textId="77777777" w:rsidR="00921701" w:rsidRPr="00360E4B" w:rsidRDefault="00921701" w:rsidP="00427AD4">
      <w:pPr>
        <w:pStyle w:val="ListParagraph"/>
        <w:widowControl/>
        <w:numPr>
          <w:ilvl w:val="0"/>
          <w:numId w:val="50"/>
        </w:numPr>
        <w:shd w:val="clear" w:color="auto" w:fill="FFFFFF"/>
        <w:spacing w:before="100" w:beforeAutospacing="1" w:after="100" w:afterAutospacing="1" w:line="173" w:lineRule="atLeast"/>
        <w:ind w:left="1980" w:right="1270"/>
        <w:rPr>
          <w:rFonts w:ascii="Arial" w:eastAsia="Calibri" w:hAnsi="Arial" w:cs="Arial"/>
          <w:color w:val="5A5A5A"/>
          <w:spacing w:val="9"/>
          <w:sz w:val="24"/>
          <w:szCs w:val="24"/>
        </w:rPr>
      </w:pPr>
      <w:r w:rsidRPr="00360E4B">
        <w:rPr>
          <w:rFonts w:ascii="Arial" w:eastAsia="Calibri" w:hAnsi="Arial" w:cs="Arial"/>
          <w:color w:val="5A5A5A"/>
          <w:spacing w:val="9"/>
          <w:sz w:val="24"/>
          <w:szCs w:val="24"/>
        </w:rPr>
        <w:t>Sequential Compression Devices</w:t>
      </w:r>
    </w:p>
    <w:p w14:paraId="04932A2C" w14:textId="77777777" w:rsidR="00921701" w:rsidRPr="00360E4B" w:rsidRDefault="00921701" w:rsidP="00427AD4">
      <w:pPr>
        <w:pStyle w:val="ListParagraph"/>
        <w:widowControl/>
        <w:numPr>
          <w:ilvl w:val="0"/>
          <w:numId w:val="50"/>
        </w:numPr>
        <w:shd w:val="clear" w:color="auto" w:fill="FFFFFF"/>
        <w:spacing w:before="100" w:beforeAutospacing="1" w:after="100" w:afterAutospacing="1" w:line="173" w:lineRule="atLeast"/>
        <w:ind w:left="1980" w:right="1270"/>
        <w:rPr>
          <w:rFonts w:ascii="Arial" w:eastAsia="Calibri" w:hAnsi="Arial" w:cs="Arial"/>
          <w:color w:val="5A5A5A"/>
          <w:spacing w:val="9"/>
          <w:sz w:val="24"/>
          <w:szCs w:val="24"/>
        </w:rPr>
      </w:pPr>
      <w:r w:rsidRPr="00360E4B">
        <w:rPr>
          <w:rFonts w:ascii="Arial" w:eastAsia="Calibri" w:hAnsi="Arial" w:cs="Arial"/>
          <w:color w:val="5A5A5A"/>
          <w:spacing w:val="9"/>
          <w:sz w:val="24"/>
          <w:szCs w:val="24"/>
        </w:rPr>
        <w:t>Infusion pump modules</w:t>
      </w:r>
    </w:p>
    <w:p w14:paraId="1CC5970E" w14:textId="77777777" w:rsidR="00921701" w:rsidRPr="00360E4B" w:rsidRDefault="00921701" w:rsidP="00427AD4">
      <w:pPr>
        <w:pStyle w:val="ListParagraph"/>
        <w:widowControl/>
        <w:numPr>
          <w:ilvl w:val="0"/>
          <w:numId w:val="50"/>
        </w:numPr>
        <w:shd w:val="clear" w:color="auto" w:fill="FFFFFF"/>
        <w:spacing w:before="100" w:beforeAutospacing="1" w:after="100" w:afterAutospacing="1" w:line="173" w:lineRule="atLeast"/>
        <w:ind w:left="1980" w:right="1270"/>
        <w:rPr>
          <w:rFonts w:ascii="Arial" w:eastAsia="Calibri" w:hAnsi="Arial" w:cs="Arial"/>
          <w:color w:val="5A5A5A"/>
          <w:spacing w:val="9"/>
          <w:sz w:val="24"/>
          <w:szCs w:val="24"/>
        </w:rPr>
      </w:pPr>
      <w:r w:rsidRPr="00360E4B">
        <w:rPr>
          <w:rFonts w:ascii="Arial" w:eastAsia="Calibri" w:hAnsi="Arial" w:cs="Arial"/>
          <w:color w:val="5A5A5A"/>
          <w:spacing w:val="9"/>
          <w:sz w:val="24"/>
          <w:szCs w:val="24"/>
        </w:rPr>
        <w:t>Infusion pump control units</w:t>
      </w:r>
    </w:p>
    <w:p w14:paraId="6340A8FC" w14:textId="77777777" w:rsidR="00921701" w:rsidRPr="00360E4B" w:rsidRDefault="00921701" w:rsidP="00427AD4">
      <w:pPr>
        <w:pStyle w:val="ListParagraph"/>
        <w:widowControl/>
        <w:numPr>
          <w:ilvl w:val="0"/>
          <w:numId w:val="50"/>
        </w:numPr>
        <w:shd w:val="clear" w:color="auto" w:fill="FFFFFF"/>
        <w:spacing w:before="100" w:beforeAutospacing="1" w:after="100" w:afterAutospacing="1" w:line="173" w:lineRule="atLeast"/>
        <w:ind w:left="1980" w:right="1270"/>
        <w:rPr>
          <w:rFonts w:ascii="Arial" w:eastAsia="Calibri" w:hAnsi="Arial" w:cs="Arial"/>
          <w:color w:val="5A5A5A"/>
          <w:spacing w:val="9"/>
          <w:sz w:val="24"/>
          <w:szCs w:val="24"/>
        </w:rPr>
      </w:pPr>
      <w:r w:rsidRPr="00360E4B">
        <w:rPr>
          <w:rFonts w:ascii="Arial" w:eastAsia="Calibri" w:hAnsi="Arial" w:cs="Arial"/>
          <w:color w:val="5A5A5A"/>
          <w:spacing w:val="9"/>
          <w:sz w:val="24"/>
          <w:szCs w:val="24"/>
        </w:rPr>
        <w:t>Seizure pads</w:t>
      </w:r>
    </w:p>
    <w:p w14:paraId="429FAE87" w14:textId="77777777" w:rsidR="00360E4B" w:rsidRDefault="00921701" w:rsidP="00427AD4">
      <w:pPr>
        <w:pStyle w:val="ListParagraph"/>
        <w:widowControl/>
        <w:numPr>
          <w:ilvl w:val="0"/>
          <w:numId w:val="50"/>
        </w:numPr>
        <w:shd w:val="clear" w:color="auto" w:fill="FFFFFF"/>
        <w:spacing w:before="100" w:beforeAutospacing="1" w:after="100" w:afterAutospacing="1" w:line="173" w:lineRule="atLeast"/>
        <w:ind w:left="1980" w:right="1270"/>
        <w:rPr>
          <w:rFonts w:ascii="Arial" w:eastAsia="Calibri" w:hAnsi="Arial" w:cs="Arial"/>
          <w:color w:val="5A5A5A"/>
          <w:spacing w:val="9"/>
          <w:sz w:val="24"/>
          <w:szCs w:val="24"/>
        </w:rPr>
      </w:pPr>
      <w:r w:rsidRPr="00360E4B">
        <w:rPr>
          <w:rFonts w:ascii="Arial" w:eastAsia="Calibri" w:hAnsi="Arial" w:cs="Arial"/>
          <w:color w:val="5A5A5A"/>
          <w:spacing w:val="9"/>
          <w:sz w:val="24"/>
          <w:szCs w:val="24"/>
        </w:rPr>
        <w:t>Feeding pumps</w:t>
      </w:r>
    </w:p>
    <w:p w14:paraId="02F748DD" w14:textId="77777777" w:rsidR="00921701" w:rsidRPr="00360E4B" w:rsidRDefault="00921701">
      <w:pPr>
        <w:pStyle w:val="ListParagraph"/>
        <w:widowControl/>
        <w:shd w:val="clear" w:color="auto" w:fill="FFFFFF"/>
        <w:spacing w:before="100" w:beforeAutospacing="1" w:after="100" w:afterAutospacing="1" w:line="173" w:lineRule="atLeast"/>
        <w:ind w:left="1980" w:right="1270"/>
        <w:rPr>
          <w:rFonts w:ascii="Arial" w:eastAsia="Calibri" w:hAnsi="Arial" w:cs="Arial"/>
          <w:color w:val="5A5A5A"/>
          <w:spacing w:val="9"/>
          <w:sz w:val="24"/>
          <w:szCs w:val="24"/>
        </w:rPr>
        <w:pPrChange w:id="144" w:author="Tami Chin" w:date="2018-05-03T21:26:00Z">
          <w:pPr>
            <w:pStyle w:val="ListParagraph"/>
            <w:widowControl/>
            <w:numPr>
              <w:numId w:val="50"/>
            </w:numPr>
            <w:shd w:val="clear" w:color="auto" w:fill="FFFFFF"/>
            <w:spacing w:before="100" w:beforeAutospacing="1" w:after="100" w:afterAutospacing="1" w:line="173" w:lineRule="atLeast"/>
            <w:ind w:left="1980" w:right="1270" w:hanging="360"/>
          </w:pPr>
        </w:pPrChange>
      </w:pPr>
      <w:del w:id="145" w:author="Tami Chin" w:date="2018-05-03T21:26:00Z">
        <w:r w:rsidRPr="00360E4B" w:rsidDel="00D5111F">
          <w:rPr>
            <w:rFonts w:ascii="Arial" w:eastAsia="Calibri" w:hAnsi="Arial" w:cs="Arial"/>
            <w:color w:val="5A5A5A"/>
            <w:spacing w:val="9"/>
            <w:sz w:val="24"/>
            <w:szCs w:val="24"/>
          </w:rPr>
          <w:delText>Bed checks</w:delText>
        </w:r>
      </w:del>
    </w:p>
    <w:p w14:paraId="63B2F543" w14:textId="77777777" w:rsidR="00921701" w:rsidRPr="00921701" w:rsidRDefault="00921701" w:rsidP="00640A28">
      <w:pPr>
        <w:widowControl/>
        <w:shd w:val="clear" w:color="auto" w:fill="FFFFFF"/>
        <w:spacing w:line="173" w:lineRule="atLeast"/>
        <w:ind w:left="1530" w:right="1270"/>
        <w:rPr>
          <w:rFonts w:ascii="Arial" w:eastAsia="Calibri" w:hAnsi="Arial" w:cs="Arial"/>
          <w:color w:val="5A5A5A"/>
          <w:spacing w:val="9"/>
          <w:sz w:val="24"/>
          <w:szCs w:val="24"/>
        </w:rPr>
      </w:pPr>
      <w:r w:rsidRPr="00921701">
        <w:rPr>
          <w:rFonts w:ascii="Arial" w:eastAsia="Calibri" w:hAnsi="Arial" w:cs="Arial"/>
          <w:color w:val="5A5A5A"/>
          <w:spacing w:val="9"/>
          <w:sz w:val="24"/>
          <w:szCs w:val="24"/>
        </w:rPr>
        <w:t> </w:t>
      </w:r>
    </w:p>
    <w:p w14:paraId="63780746" w14:textId="6873CA97" w:rsidR="00921701" w:rsidRPr="0038253B" w:rsidRDefault="00921701" w:rsidP="00640A28">
      <w:pPr>
        <w:widowControl/>
        <w:shd w:val="clear" w:color="auto" w:fill="FFFFFF"/>
        <w:spacing w:line="173" w:lineRule="atLeast"/>
        <w:ind w:left="1530" w:right="1270"/>
        <w:rPr>
          <w:rFonts w:ascii="Arial" w:eastAsia="Calibri" w:hAnsi="Arial" w:cs="Arial"/>
          <w:color w:val="5A5A5A"/>
          <w:spacing w:val="9"/>
          <w:sz w:val="24"/>
          <w:szCs w:val="24"/>
          <w:highlight w:val="yellow"/>
        </w:rPr>
      </w:pPr>
      <w:r w:rsidRPr="0038253B">
        <w:rPr>
          <w:rFonts w:ascii="Arial" w:eastAsia="Calibri" w:hAnsi="Arial" w:cs="Arial"/>
          <w:color w:val="5A5A5A"/>
          <w:spacing w:val="9"/>
          <w:sz w:val="24"/>
          <w:szCs w:val="24"/>
          <w:highlight w:val="yellow"/>
        </w:rPr>
        <w:t xml:space="preserve">Equipment will be </w:t>
      </w:r>
      <w:r w:rsidR="004835CB">
        <w:rPr>
          <w:rFonts w:ascii="Arial" w:eastAsia="Calibri" w:hAnsi="Arial" w:cs="Arial"/>
          <w:color w:val="5A5A5A"/>
          <w:spacing w:val="9"/>
          <w:sz w:val="24"/>
          <w:szCs w:val="24"/>
          <w:highlight w:val="yellow"/>
        </w:rPr>
        <w:t xml:space="preserve">preliminarily wiped down by </w:t>
      </w:r>
      <w:r w:rsidR="00E64D3D">
        <w:rPr>
          <w:rFonts w:ascii="Arial" w:eastAsia="Calibri" w:hAnsi="Arial" w:cs="Arial"/>
          <w:color w:val="5A5A5A"/>
          <w:spacing w:val="9"/>
          <w:sz w:val="24"/>
          <w:szCs w:val="24"/>
          <w:highlight w:val="yellow"/>
        </w:rPr>
        <w:t xml:space="preserve">EVS </w:t>
      </w:r>
      <w:r w:rsidR="00E64D3D" w:rsidRPr="0038253B">
        <w:rPr>
          <w:rFonts w:ascii="Arial" w:eastAsia="Calibri" w:hAnsi="Arial" w:cs="Arial"/>
          <w:color w:val="5A5A5A"/>
          <w:spacing w:val="9"/>
          <w:sz w:val="24"/>
          <w:szCs w:val="24"/>
          <w:highlight w:val="yellow"/>
        </w:rPr>
        <w:t>before</w:t>
      </w:r>
      <w:r w:rsidRPr="0038253B">
        <w:rPr>
          <w:rFonts w:ascii="Arial" w:eastAsia="Calibri" w:hAnsi="Arial" w:cs="Arial"/>
          <w:color w:val="5A5A5A"/>
          <w:spacing w:val="9"/>
          <w:sz w:val="24"/>
          <w:szCs w:val="24"/>
          <w:highlight w:val="yellow"/>
        </w:rPr>
        <w:t xml:space="preserve"> leaving the patient room</w:t>
      </w:r>
      <w:r w:rsidR="004835CB">
        <w:rPr>
          <w:rFonts w:ascii="Arial" w:eastAsia="Calibri" w:hAnsi="Arial" w:cs="Arial"/>
          <w:color w:val="5A5A5A"/>
          <w:spacing w:val="9"/>
          <w:sz w:val="24"/>
          <w:szCs w:val="24"/>
          <w:highlight w:val="yellow"/>
        </w:rPr>
        <w:t>,</w:t>
      </w:r>
      <w:r w:rsidRPr="0038253B">
        <w:rPr>
          <w:rFonts w:ascii="Arial" w:eastAsia="Calibri" w:hAnsi="Arial" w:cs="Arial"/>
          <w:color w:val="5A5A5A"/>
          <w:spacing w:val="9"/>
          <w:sz w:val="24"/>
          <w:szCs w:val="24"/>
          <w:highlight w:val="yellow"/>
        </w:rPr>
        <w:t xml:space="preserve"> and temporarily placed in the soiled utility room.</w:t>
      </w:r>
      <w:r w:rsidR="004835CB">
        <w:rPr>
          <w:rFonts w:ascii="Arial" w:eastAsia="Calibri" w:hAnsi="Arial" w:cs="Arial"/>
          <w:color w:val="5A5A5A"/>
          <w:spacing w:val="9"/>
          <w:sz w:val="24"/>
          <w:szCs w:val="24"/>
          <w:highlight w:val="yellow"/>
        </w:rPr>
        <w:t xml:space="preserve"> The medical equipment cleaning team will round on floors and follow the process outlined here.</w:t>
      </w:r>
    </w:p>
    <w:p w14:paraId="0EBBE38C" w14:textId="77777777" w:rsidR="00921701" w:rsidRPr="0038253B" w:rsidRDefault="00921701" w:rsidP="00640A28">
      <w:pPr>
        <w:widowControl/>
        <w:shd w:val="clear" w:color="auto" w:fill="FFFFFF"/>
        <w:spacing w:line="173" w:lineRule="atLeast"/>
        <w:ind w:left="1530" w:right="1270"/>
        <w:rPr>
          <w:rFonts w:ascii="Arial" w:eastAsia="Calibri" w:hAnsi="Arial" w:cs="Arial"/>
          <w:color w:val="5A5A5A"/>
          <w:spacing w:val="9"/>
          <w:sz w:val="24"/>
          <w:szCs w:val="24"/>
          <w:highlight w:val="yellow"/>
        </w:rPr>
      </w:pPr>
      <w:r w:rsidRPr="0038253B">
        <w:rPr>
          <w:rFonts w:ascii="Arial" w:eastAsia="Calibri" w:hAnsi="Arial" w:cs="Arial"/>
          <w:color w:val="5A5A5A"/>
          <w:spacing w:val="9"/>
          <w:sz w:val="24"/>
          <w:szCs w:val="24"/>
          <w:highlight w:val="yellow"/>
        </w:rPr>
        <w:t> </w:t>
      </w:r>
    </w:p>
    <w:p w14:paraId="1A8E2E32" w14:textId="77777777" w:rsidR="00921701" w:rsidRPr="00921701" w:rsidRDefault="00921701" w:rsidP="005A0EBC">
      <w:pPr>
        <w:widowControl/>
        <w:shd w:val="clear" w:color="auto" w:fill="FFFFFF"/>
        <w:spacing w:line="173" w:lineRule="atLeast"/>
        <w:ind w:left="1440"/>
        <w:rPr>
          <w:rFonts w:ascii="Arial" w:eastAsia="Calibri" w:hAnsi="Arial" w:cs="Arial"/>
          <w:color w:val="5A5A5A"/>
          <w:spacing w:val="9"/>
          <w:sz w:val="24"/>
          <w:szCs w:val="24"/>
        </w:rPr>
      </w:pPr>
      <w:r w:rsidRPr="0038253B">
        <w:rPr>
          <w:rFonts w:ascii="Arial" w:eastAsia="Calibri" w:hAnsi="Arial" w:cs="Arial"/>
          <w:color w:val="5A5A5A"/>
          <w:spacing w:val="9"/>
          <w:sz w:val="24"/>
          <w:szCs w:val="24"/>
          <w:highlight w:val="yellow"/>
        </w:rPr>
        <w:t> </w:t>
      </w:r>
      <w:commentRangeEnd w:id="143"/>
      <w:r w:rsidR="000E737C" w:rsidRPr="0038253B">
        <w:rPr>
          <w:rStyle w:val="CommentReference"/>
          <w:highlight w:val="yellow"/>
        </w:rPr>
        <w:commentReference w:id="143"/>
      </w:r>
    </w:p>
    <w:p w14:paraId="5B8EE265" w14:textId="77777777" w:rsidR="00921701" w:rsidRPr="00001B52" w:rsidRDefault="00CE0001" w:rsidP="005A0EBC">
      <w:pPr>
        <w:pStyle w:val="BodyText"/>
        <w:spacing w:line="276" w:lineRule="auto"/>
        <w:ind w:left="1440" w:right="1915" w:firstLine="0"/>
        <w:rPr>
          <w:rFonts w:ascii="Arial" w:hAnsi="Arial" w:cs="Arial"/>
          <w:color w:val="5A5A5A"/>
          <w:spacing w:val="9"/>
        </w:rPr>
      </w:pPr>
      <w:r>
        <w:rPr>
          <w:noProof/>
        </w:rPr>
        <w:drawing>
          <wp:inline distT="0" distB="0" distL="0" distR="0" wp14:anchorId="58F117D7" wp14:editId="335EB617">
            <wp:extent cx="6673932" cy="302660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76625" cy="3027821"/>
                    </a:xfrm>
                    <a:prstGeom prst="rect">
                      <a:avLst/>
                    </a:prstGeom>
                  </pic:spPr>
                </pic:pic>
              </a:graphicData>
            </a:graphic>
          </wp:inline>
        </w:drawing>
      </w:r>
    </w:p>
    <w:p w14:paraId="1390194E" w14:textId="77777777" w:rsidR="00171E4A" w:rsidRDefault="00171E4A" w:rsidP="00C5073C">
      <w:pPr>
        <w:pStyle w:val="BodyText"/>
        <w:spacing w:line="276" w:lineRule="auto"/>
        <w:ind w:left="1526" w:right="1915" w:firstLine="0"/>
        <w:rPr>
          <w:rFonts w:ascii="Arial" w:hAnsi="Arial" w:cs="Arial"/>
          <w:color w:val="00A9A0"/>
          <w:spacing w:val="9"/>
          <w:sz w:val="32"/>
          <w:szCs w:val="32"/>
        </w:rPr>
      </w:pPr>
    </w:p>
    <w:p w14:paraId="1A278C4C" w14:textId="77777777" w:rsidR="00171E4A" w:rsidRDefault="00171E4A" w:rsidP="00C5073C">
      <w:pPr>
        <w:pStyle w:val="BodyText"/>
        <w:spacing w:line="276" w:lineRule="auto"/>
        <w:ind w:left="1526" w:right="1915" w:firstLine="0"/>
        <w:rPr>
          <w:rFonts w:ascii="Arial" w:hAnsi="Arial" w:cs="Arial"/>
          <w:color w:val="00A9A0"/>
          <w:spacing w:val="9"/>
          <w:sz w:val="32"/>
          <w:szCs w:val="32"/>
        </w:rPr>
      </w:pPr>
    </w:p>
    <w:p w14:paraId="7A3DF39B" w14:textId="77777777" w:rsidR="00171E4A" w:rsidRDefault="00171E4A" w:rsidP="00C5073C">
      <w:pPr>
        <w:pStyle w:val="BodyText"/>
        <w:spacing w:line="276" w:lineRule="auto"/>
        <w:ind w:left="1526" w:right="1915" w:firstLine="0"/>
        <w:rPr>
          <w:rFonts w:ascii="Arial" w:hAnsi="Arial" w:cs="Arial"/>
          <w:color w:val="00A9A0"/>
          <w:spacing w:val="9"/>
          <w:sz w:val="32"/>
          <w:szCs w:val="32"/>
        </w:rPr>
      </w:pPr>
    </w:p>
    <w:p w14:paraId="35B783C2" w14:textId="06966C7C" w:rsidR="0009071F" w:rsidRPr="00171E4A" w:rsidRDefault="00BC7E0C" w:rsidP="00640A28">
      <w:pPr>
        <w:pStyle w:val="BodyText"/>
        <w:spacing w:line="276" w:lineRule="auto"/>
        <w:ind w:left="1440" w:right="1360" w:firstLine="0"/>
        <w:rPr>
          <w:rFonts w:ascii="Arial" w:hAnsi="Arial" w:cs="Arial"/>
          <w:color w:val="00A9A0"/>
          <w:spacing w:val="9"/>
          <w:sz w:val="32"/>
          <w:szCs w:val="32"/>
        </w:rPr>
      </w:pPr>
      <w:r w:rsidRPr="00171E4A">
        <w:rPr>
          <w:rFonts w:ascii="Arial" w:hAnsi="Arial" w:cs="Arial"/>
          <w:color w:val="00A9A0"/>
          <w:spacing w:val="9"/>
          <w:sz w:val="32"/>
          <w:szCs w:val="32"/>
        </w:rPr>
        <w:t>Asset Management</w:t>
      </w:r>
    </w:p>
    <w:p w14:paraId="6DDF03AD" w14:textId="77777777" w:rsidR="004F5164" w:rsidRDefault="00F5054E" w:rsidP="00A32A3E">
      <w:pPr>
        <w:pStyle w:val="BodyText"/>
        <w:spacing w:line="276" w:lineRule="auto"/>
        <w:ind w:left="1440" w:right="1360" w:firstLine="0"/>
        <w:rPr>
          <w:rFonts w:ascii="Arial" w:hAnsi="Arial" w:cs="Arial"/>
          <w:color w:val="5A5A5A"/>
          <w:spacing w:val="9"/>
        </w:rPr>
      </w:pPr>
      <w:r w:rsidRPr="006C2555">
        <w:rPr>
          <w:rFonts w:ascii="Arial" w:hAnsi="Arial" w:cs="Arial"/>
          <w:color w:val="5A5A5A"/>
          <w:spacing w:val="9"/>
        </w:rPr>
        <w:t xml:space="preserve">AeroScout is the chosen RFID (Radio Frequency Identification) equipment location system. </w:t>
      </w:r>
      <w:r w:rsidR="00A32A3E">
        <w:rPr>
          <w:rFonts w:ascii="Arial" w:hAnsi="Arial" w:cs="Arial"/>
          <w:color w:val="5A5A5A"/>
          <w:spacing w:val="9"/>
        </w:rPr>
        <w:t xml:space="preserve">Essential </w:t>
      </w:r>
      <w:r w:rsidRPr="006C2555">
        <w:rPr>
          <w:rFonts w:ascii="Arial" w:hAnsi="Arial" w:cs="Arial"/>
          <w:color w:val="5A5A5A"/>
          <w:spacing w:val="9"/>
        </w:rPr>
        <w:t>equipment that moves will be targeted for RFID tracking.</w:t>
      </w:r>
    </w:p>
    <w:p w14:paraId="63F0CCA4" w14:textId="77777777" w:rsidR="004F5164" w:rsidRDefault="004F5164" w:rsidP="00A32A3E">
      <w:pPr>
        <w:pStyle w:val="BodyText"/>
        <w:spacing w:line="276" w:lineRule="auto"/>
        <w:ind w:left="1440" w:right="1360" w:firstLine="0"/>
        <w:rPr>
          <w:rFonts w:ascii="Arial" w:hAnsi="Arial" w:cs="Arial"/>
          <w:color w:val="5A5A5A"/>
          <w:spacing w:val="9"/>
        </w:rPr>
      </w:pPr>
    </w:p>
    <w:p w14:paraId="7421EB21" w14:textId="72B08D9F" w:rsidR="00EB30F7" w:rsidRPr="006C2555" w:rsidRDefault="00D81BF4" w:rsidP="00A32A3E">
      <w:pPr>
        <w:pStyle w:val="BodyText"/>
        <w:spacing w:line="276" w:lineRule="auto"/>
        <w:ind w:left="1440" w:right="1360" w:firstLine="0"/>
        <w:rPr>
          <w:rFonts w:ascii="Arial" w:hAnsi="Arial" w:cs="Arial"/>
          <w:color w:val="5A5A5A"/>
          <w:spacing w:val="9"/>
        </w:rPr>
      </w:pPr>
      <w:r w:rsidRPr="006C2555">
        <w:rPr>
          <w:rFonts w:ascii="Arial" w:hAnsi="Arial" w:cs="Arial"/>
          <w:color w:val="5A5A5A"/>
          <w:spacing w:val="9"/>
        </w:rPr>
        <w:t xml:space="preserve"> </w:t>
      </w:r>
      <w:r w:rsidR="00E64D3D" w:rsidRPr="006C2555">
        <w:rPr>
          <w:rFonts w:ascii="Arial" w:hAnsi="Arial" w:cs="Arial"/>
          <w:color w:val="5A5A5A"/>
          <w:spacing w:val="9"/>
        </w:rPr>
        <w:t xml:space="preserve">Items that will have RFID </w:t>
      </w:r>
      <w:r w:rsidR="00E64D3D">
        <w:rPr>
          <w:rFonts w:ascii="Arial" w:hAnsi="Arial" w:cs="Arial"/>
          <w:color w:val="5A5A5A"/>
          <w:spacing w:val="9"/>
        </w:rPr>
        <w:t>locating include but are</w:t>
      </w:r>
      <w:r w:rsidR="00E64D3D" w:rsidRPr="006C2555">
        <w:rPr>
          <w:rFonts w:ascii="Arial" w:hAnsi="Arial" w:cs="Arial"/>
          <w:color w:val="5A5A5A"/>
          <w:spacing w:val="9"/>
        </w:rPr>
        <w:t xml:space="preserve"> not limited to:</w:t>
      </w:r>
    </w:p>
    <w:tbl>
      <w:tblPr>
        <w:tblStyle w:val="TableGrid"/>
        <w:tblW w:w="0" w:type="auto"/>
        <w:tblInd w:w="15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7"/>
        <w:gridCol w:w="5263"/>
      </w:tblGrid>
      <w:tr w:rsidR="00E67965" w:rsidRPr="006C2555" w14:paraId="27D4A08C" w14:textId="77777777" w:rsidTr="00171E4A">
        <w:tc>
          <w:tcPr>
            <w:tcW w:w="5177" w:type="dxa"/>
          </w:tcPr>
          <w:p w14:paraId="54464CEB" w14:textId="77777777" w:rsidR="00E67965" w:rsidRPr="006C2555" w:rsidRDefault="00E67965" w:rsidP="00427AD4">
            <w:pPr>
              <w:pStyle w:val="BodyText"/>
              <w:numPr>
                <w:ilvl w:val="0"/>
                <w:numId w:val="8"/>
              </w:numPr>
              <w:spacing w:line="276" w:lineRule="auto"/>
              <w:ind w:right="850"/>
              <w:rPr>
                <w:rFonts w:ascii="Arial" w:hAnsi="Arial" w:cs="Arial"/>
                <w:spacing w:val="9"/>
              </w:rPr>
            </w:pPr>
            <w:r w:rsidRPr="006C2555">
              <w:rPr>
                <w:rFonts w:ascii="Arial" w:hAnsi="Arial" w:cs="Arial"/>
                <w:spacing w:val="9"/>
              </w:rPr>
              <w:t>Beds</w:t>
            </w:r>
          </w:p>
          <w:p w14:paraId="2801BDFF" w14:textId="77777777" w:rsidR="00D81BF4" w:rsidRPr="006C2555" w:rsidRDefault="00D81BF4" w:rsidP="00427AD4">
            <w:pPr>
              <w:pStyle w:val="BodyText"/>
              <w:numPr>
                <w:ilvl w:val="0"/>
                <w:numId w:val="8"/>
              </w:numPr>
              <w:spacing w:line="276" w:lineRule="auto"/>
              <w:ind w:right="850"/>
              <w:rPr>
                <w:rFonts w:ascii="Arial" w:hAnsi="Arial" w:cs="Arial"/>
                <w:spacing w:val="9"/>
              </w:rPr>
            </w:pPr>
            <w:r w:rsidRPr="006C2555">
              <w:rPr>
                <w:rFonts w:ascii="Arial" w:hAnsi="Arial" w:cs="Arial"/>
                <w:spacing w:val="9"/>
              </w:rPr>
              <w:t>Bladder Scanners</w:t>
            </w:r>
          </w:p>
          <w:p w14:paraId="65E2A551" w14:textId="77777777" w:rsidR="00D81BF4" w:rsidRPr="006C2555" w:rsidRDefault="00D81BF4" w:rsidP="00427AD4">
            <w:pPr>
              <w:pStyle w:val="BodyText"/>
              <w:numPr>
                <w:ilvl w:val="0"/>
                <w:numId w:val="8"/>
              </w:numPr>
              <w:spacing w:line="276" w:lineRule="auto"/>
              <w:ind w:right="850"/>
              <w:rPr>
                <w:rFonts w:ascii="Arial" w:hAnsi="Arial" w:cs="Arial"/>
                <w:spacing w:val="9"/>
              </w:rPr>
            </w:pPr>
            <w:r w:rsidRPr="006C2555">
              <w:rPr>
                <w:rFonts w:ascii="Arial" w:hAnsi="Arial" w:cs="Arial"/>
                <w:spacing w:val="9"/>
              </w:rPr>
              <w:t>Defibrillators</w:t>
            </w:r>
          </w:p>
          <w:p w14:paraId="42ED11C8" w14:textId="77777777" w:rsidR="00D81BF4" w:rsidRPr="006C2555" w:rsidRDefault="00D81BF4" w:rsidP="00427AD4">
            <w:pPr>
              <w:pStyle w:val="BodyText"/>
              <w:numPr>
                <w:ilvl w:val="0"/>
                <w:numId w:val="8"/>
              </w:numPr>
              <w:spacing w:line="276" w:lineRule="auto"/>
              <w:ind w:right="850"/>
              <w:rPr>
                <w:rFonts w:ascii="Arial" w:hAnsi="Arial" w:cs="Arial"/>
                <w:spacing w:val="9"/>
              </w:rPr>
            </w:pPr>
            <w:r w:rsidRPr="006C2555">
              <w:rPr>
                <w:rFonts w:ascii="Arial" w:hAnsi="Arial" w:cs="Arial"/>
                <w:spacing w:val="9"/>
              </w:rPr>
              <w:t>EKG machines</w:t>
            </w:r>
          </w:p>
          <w:p w14:paraId="1BCFFB14" w14:textId="77777777" w:rsidR="00D81BF4" w:rsidRPr="006C2555" w:rsidRDefault="00D81BF4" w:rsidP="00427AD4">
            <w:pPr>
              <w:pStyle w:val="BodyText"/>
              <w:numPr>
                <w:ilvl w:val="0"/>
                <w:numId w:val="8"/>
              </w:numPr>
              <w:spacing w:line="276" w:lineRule="auto"/>
              <w:ind w:right="850"/>
              <w:rPr>
                <w:rFonts w:ascii="Arial" w:hAnsi="Arial" w:cs="Arial"/>
                <w:spacing w:val="9"/>
              </w:rPr>
            </w:pPr>
            <w:r w:rsidRPr="006C2555">
              <w:rPr>
                <w:rFonts w:ascii="Arial" w:hAnsi="Arial" w:cs="Arial"/>
                <w:spacing w:val="9"/>
              </w:rPr>
              <w:t>Gurneys</w:t>
            </w:r>
          </w:p>
          <w:p w14:paraId="14DFE471" w14:textId="77777777" w:rsidR="00D81BF4" w:rsidRPr="006C2555" w:rsidRDefault="00D81BF4" w:rsidP="00427AD4">
            <w:pPr>
              <w:pStyle w:val="BodyText"/>
              <w:numPr>
                <w:ilvl w:val="0"/>
                <w:numId w:val="8"/>
              </w:numPr>
              <w:spacing w:line="276" w:lineRule="auto"/>
              <w:ind w:right="850"/>
              <w:rPr>
                <w:rFonts w:ascii="Arial" w:hAnsi="Arial" w:cs="Arial"/>
                <w:spacing w:val="9"/>
              </w:rPr>
            </w:pPr>
            <w:r w:rsidRPr="006C2555">
              <w:rPr>
                <w:rFonts w:ascii="Arial" w:hAnsi="Arial" w:cs="Arial"/>
                <w:spacing w:val="9"/>
              </w:rPr>
              <w:t>IV pump brains &amp; modules</w:t>
            </w:r>
          </w:p>
          <w:p w14:paraId="6C4B830A" w14:textId="77777777" w:rsidR="00E67965" w:rsidRPr="006C2555" w:rsidRDefault="00D81BF4" w:rsidP="00427AD4">
            <w:pPr>
              <w:pStyle w:val="BodyText"/>
              <w:numPr>
                <w:ilvl w:val="0"/>
                <w:numId w:val="8"/>
              </w:numPr>
              <w:spacing w:line="276" w:lineRule="auto"/>
              <w:ind w:right="530"/>
              <w:rPr>
                <w:rFonts w:ascii="Arial" w:hAnsi="Arial" w:cs="Arial"/>
                <w:spacing w:val="9"/>
              </w:rPr>
            </w:pPr>
            <w:r w:rsidRPr="006C2555">
              <w:rPr>
                <w:rFonts w:ascii="Arial" w:hAnsi="Arial" w:cs="Arial"/>
                <w:spacing w:val="9"/>
              </w:rPr>
              <w:t>Other infusion pumps (mobile)</w:t>
            </w:r>
          </w:p>
        </w:tc>
        <w:tc>
          <w:tcPr>
            <w:tcW w:w="5263" w:type="dxa"/>
          </w:tcPr>
          <w:p w14:paraId="27EEF51F" w14:textId="77777777" w:rsidR="00D81BF4" w:rsidRPr="006C2555" w:rsidRDefault="00D81BF4" w:rsidP="00427AD4">
            <w:pPr>
              <w:pStyle w:val="BodyText"/>
              <w:numPr>
                <w:ilvl w:val="0"/>
                <w:numId w:val="8"/>
              </w:numPr>
              <w:spacing w:line="276" w:lineRule="auto"/>
              <w:ind w:right="530"/>
              <w:rPr>
                <w:rFonts w:ascii="Arial" w:hAnsi="Arial" w:cs="Arial"/>
                <w:spacing w:val="9"/>
              </w:rPr>
            </w:pPr>
            <w:r w:rsidRPr="006C2555">
              <w:rPr>
                <w:rFonts w:ascii="Arial" w:hAnsi="Arial" w:cs="Arial"/>
                <w:spacing w:val="9"/>
              </w:rPr>
              <w:t>Patients, infants or child (HUGS System)</w:t>
            </w:r>
          </w:p>
          <w:p w14:paraId="153E5BB0" w14:textId="77777777" w:rsidR="00D81BF4" w:rsidRPr="006C2555" w:rsidRDefault="00D81BF4" w:rsidP="00427AD4">
            <w:pPr>
              <w:pStyle w:val="BodyText"/>
              <w:numPr>
                <w:ilvl w:val="0"/>
                <w:numId w:val="8"/>
              </w:numPr>
              <w:spacing w:line="276" w:lineRule="auto"/>
              <w:ind w:right="530"/>
              <w:rPr>
                <w:rFonts w:ascii="Arial" w:hAnsi="Arial" w:cs="Arial"/>
                <w:spacing w:val="9"/>
              </w:rPr>
            </w:pPr>
            <w:r w:rsidRPr="006C2555">
              <w:rPr>
                <w:rFonts w:ascii="Arial" w:hAnsi="Arial" w:cs="Arial"/>
                <w:spacing w:val="9"/>
              </w:rPr>
              <w:t>PCA pumps</w:t>
            </w:r>
          </w:p>
          <w:p w14:paraId="145035F9" w14:textId="77777777" w:rsidR="00D81BF4" w:rsidRPr="006C2555" w:rsidRDefault="00D81BF4" w:rsidP="00427AD4">
            <w:pPr>
              <w:pStyle w:val="BodyText"/>
              <w:numPr>
                <w:ilvl w:val="0"/>
                <w:numId w:val="8"/>
              </w:numPr>
              <w:spacing w:line="276" w:lineRule="auto"/>
              <w:ind w:right="530"/>
              <w:rPr>
                <w:rFonts w:ascii="Arial" w:hAnsi="Arial" w:cs="Arial"/>
                <w:spacing w:val="9"/>
              </w:rPr>
            </w:pPr>
            <w:r w:rsidRPr="006C2555">
              <w:rPr>
                <w:rFonts w:ascii="Arial" w:hAnsi="Arial" w:cs="Arial"/>
                <w:spacing w:val="9"/>
              </w:rPr>
              <w:t>Portable imaging machines</w:t>
            </w:r>
          </w:p>
          <w:p w14:paraId="64334C6C" w14:textId="77777777" w:rsidR="00D81BF4" w:rsidRPr="006C2555" w:rsidRDefault="00D81BF4" w:rsidP="00427AD4">
            <w:pPr>
              <w:pStyle w:val="BodyText"/>
              <w:numPr>
                <w:ilvl w:val="0"/>
                <w:numId w:val="8"/>
              </w:numPr>
              <w:spacing w:line="276" w:lineRule="auto"/>
              <w:ind w:right="530"/>
              <w:rPr>
                <w:rFonts w:ascii="Arial" w:hAnsi="Arial" w:cs="Arial"/>
                <w:spacing w:val="9"/>
              </w:rPr>
            </w:pPr>
            <w:r w:rsidRPr="006C2555">
              <w:rPr>
                <w:rFonts w:ascii="Arial" w:hAnsi="Arial" w:cs="Arial"/>
                <w:spacing w:val="9"/>
              </w:rPr>
              <w:t>SCD</w:t>
            </w:r>
          </w:p>
          <w:p w14:paraId="1F07C991" w14:textId="77777777" w:rsidR="00D81BF4" w:rsidRPr="006C2555" w:rsidRDefault="00D81BF4" w:rsidP="00427AD4">
            <w:pPr>
              <w:pStyle w:val="BodyText"/>
              <w:numPr>
                <w:ilvl w:val="0"/>
                <w:numId w:val="8"/>
              </w:numPr>
              <w:spacing w:line="276" w:lineRule="auto"/>
              <w:ind w:right="530"/>
              <w:rPr>
                <w:rFonts w:ascii="Arial" w:hAnsi="Arial" w:cs="Arial"/>
                <w:spacing w:val="9"/>
              </w:rPr>
            </w:pPr>
            <w:r w:rsidRPr="006C2555">
              <w:rPr>
                <w:rFonts w:ascii="Arial" w:hAnsi="Arial" w:cs="Arial"/>
                <w:spacing w:val="9"/>
              </w:rPr>
              <w:t>Vital sign monitors</w:t>
            </w:r>
          </w:p>
          <w:p w14:paraId="08CC7C99" w14:textId="77777777" w:rsidR="00E67965" w:rsidRPr="006C2555" w:rsidRDefault="00D81BF4" w:rsidP="00427AD4">
            <w:pPr>
              <w:pStyle w:val="BodyText"/>
              <w:numPr>
                <w:ilvl w:val="0"/>
                <w:numId w:val="8"/>
              </w:numPr>
              <w:spacing w:line="276" w:lineRule="auto"/>
              <w:ind w:right="530"/>
              <w:rPr>
                <w:rFonts w:ascii="Arial" w:hAnsi="Arial" w:cs="Arial"/>
                <w:spacing w:val="9"/>
              </w:rPr>
            </w:pPr>
            <w:r w:rsidRPr="006C2555">
              <w:rPr>
                <w:rFonts w:ascii="Arial" w:hAnsi="Arial" w:cs="Arial"/>
                <w:spacing w:val="9"/>
              </w:rPr>
              <w:t>Wheelchairs</w:t>
            </w:r>
          </w:p>
        </w:tc>
      </w:tr>
    </w:tbl>
    <w:p w14:paraId="20D38A85" w14:textId="77715BBD" w:rsidR="00EB30F7" w:rsidRPr="004F5164" w:rsidRDefault="004E5DFC" w:rsidP="004F5164">
      <w:pPr>
        <w:pStyle w:val="BodyText"/>
        <w:spacing w:before="265" w:line="276" w:lineRule="auto"/>
        <w:ind w:left="1980" w:right="1918" w:firstLine="0"/>
        <w:rPr>
          <w:rFonts w:ascii="Arial" w:hAnsi="Arial" w:cs="Arial"/>
          <w:color w:val="FFFFFF" w:themeColor="background1"/>
          <w:spacing w:val="9"/>
        </w:rPr>
      </w:pPr>
      <w:r w:rsidRPr="004F5164">
        <w:rPr>
          <w:rFonts w:ascii="Arial" w:hAnsi="Arial" w:cs="Arial"/>
          <w:noProof/>
          <w:color w:val="5A5A5A"/>
          <w:spacing w:val="9"/>
          <w:highlight w:val="darkRed"/>
        </w:rPr>
        <w:drawing>
          <wp:anchor distT="0" distB="0" distL="114300" distR="114300" simplePos="0" relativeHeight="251746304" behindDoc="0" locked="0" layoutInCell="1" allowOverlap="1" wp14:anchorId="2861E5D2" wp14:editId="4EBA64EE">
            <wp:simplePos x="0" y="0"/>
            <wp:positionH relativeFrom="column">
              <wp:posOffset>3685227</wp:posOffset>
            </wp:positionH>
            <wp:positionV relativeFrom="paragraph">
              <wp:posOffset>-495</wp:posOffset>
            </wp:positionV>
            <wp:extent cx="3059782" cy="2346784"/>
            <wp:effectExtent l="0" t="0" r="7620" b="0"/>
            <wp:wrapSquare wrapText="bothSides"/>
            <wp:docPr id="286"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116">
                      <a:extLst>
                        <a:ext uri="{28A0092B-C50C-407E-A947-70E740481C1C}">
                          <a14:useLocalDpi xmlns:a14="http://schemas.microsoft.com/office/drawing/2010/main" val="0"/>
                        </a:ext>
                      </a:extLst>
                    </a:blip>
                    <a:stretch>
                      <a:fillRect/>
                    </a:stretch>
                  </pic:blipFill>
                  <pic:spPr>
                    <a:xfrm>
                      <a:off x="0" y="0"/>
                      <a:ext cx="3059782" cy="2346784"/>
                    </a:xfrm>
                    <a:prstGeom prst="rect">
                      <a:avLst/>
                    </a:prstGeom>
                  </pic:spPr>
                </pic:pic>
              </a:graphicData>
            </a:graphic>
            <wp14:sizeRelH relativeFrom="margin">
              <wp14:pctWidth>0</wp14:pctWidth>
            </wp14:sizeRelH>
            <wp14:sizeRelV relativeFrom="margin">
              <wp14:pctHeight>0</wp14:pctHeight>
            </wp14:sizeRelV>
          </wp:anchor>
        </w:drawing>
      </w:r>
      <w:r w:rsidR="004F5164" w:rsidRPr="004F5164">
        <w:rPr>
          <w:rFonts w:ascii="Arial" w:hAnsi="Arial" w:cs="Arial"/>
          <w:color w:val="5A5A5A"/>
          <w:spacing w:val="9"/>
          <w:highlight w:val="darkRed"/>
        </w:rPr>
        <w:t>STAFF DURESS</w:t>
      </w:r>
      <w:r w:rsidR="00F5054E" w:rsidRPr="004F5164">
        <w:rPr>
          <w:rFonts w:ascii="Arial" w:hAnsi="Arial" w:cs="Arial"/>
          <w:color w:val="5A5A5A"/>
          <w:spacing w:val="9"/>
          <w:highlight w:val="darkRed"/>
        </w:rPr>
        <w:t>.</w:t>
      </w:r>
    </w:p>
    <w:p w14:paraId="32873911" w14:textId="099FDF8D" w:rsidR="004F5164" w:rsidRDefault="004F5164" w:rsidP="004F5164">
      <w:pPr>
        <w:pStyle w:val="BodyText"/>
        <w:spacing w:before="265" w:line="276" w:lineRule="auto"/>
        <w:ind w:left="1980" w:right="1918" w:firstLine="0"/>
        <w:rPr>
          <w:rFonts w:ascii="Arial" w:hAnsi="Arial" w:cs="Arial"/>
          <w:b/>
          <w:color w:val="8DB3E2" w:themeColor="text2" w:themeTint="66"/>
          <w:spacing w:val="9"/>
        </w:rPr>
      </w:pPr>
      <w:r w:rsidRPr="004F5164">
        <w:rPr>
          <w:rFonts w:ascii="Arial" w:hAnsi="Arial" w:cs="Arial"/>
          <w:b/>
          <w:color w:val="8DB3E2" w:themeColor="text2" w:themeTint="66"/>
          <w:spacing w:val="9"/>
        </w:rPr>
        <w:t>STAFF DURESS</w:t>
      </w:r>
    </w:p>
    <w:p w14:paraId="4448081F" w14:textId="77777777" w:rsidR="004F5164" w:rsidRDefault="004F5164" w:rsidP="004F5164">
      <w:pPr>
        <w:pStyle w:val="BodyText"/>
        <w:spacing w:before="265" w:line="276" w:lineRule="auto"/>
        <w:ind w:left="1980" w:right="1918" w:firstLine="0"/>
        <w:rPr>
          <w:rFonts w:ascii="Arial" w:hAnsi="Arial" w:cs="Arial"/>
          <w:b/>
          <w:color w:val="8DB3E2" w:themeColor="text2" w:themeTint="66"/>
          <w:spacing w:val="9"/>
        </w:rPr>
      </w:pPr>
    </w:p>
    <w:p w14:paraId="1A6C6202" w14:textId="4AF8AAE9" w:rsidR="004F5164" w:rsidRPr="004F5164" w:rsidRDefault="004F5164" w:rsidP="004F5164">
      <w:pPr>
        <w:pStyle w:val="BodyText"/>
        <w:spacing w:before="265" w:line="276" w:lineRule="auto"/>
        <w:ind w:left="1980" w:right="1918" w:firstLine="0"/>
        <w:rPr>
          <w:rFonts w:ascii="Arial" w:hAnsi="Arial" w:cs="Arial"/>
          <w:b/>
          <w:color w:val="8DB3E2" w:themeColor="text2" w:themeTint="66"/>
          <w:spacing w:val="9"/>
        </w:rPr>
      </w:pPr>
      <w:r w:rsidRPr="004F5164">
        <w:rPr>
          <w:rFonts w:ascii="Arial" w:hAnsi="Arial" w:cs="Arial"/>
          <w:b/>
          <w:color w:val="8DB3E2" w:themeColor="text2" w:themeTint="66"/>
          <w:spacing w:val="9"/>
          <w:highlight w:val="yellow"/>
        </w:rPr>
        <w:t>E</w:t>
      </w:r>
      <w:r w:rsidRPr="004F5164">
        <w:rPr>
          <w:rFonts w:ascii="Arial" w:hAnsi="Arial" w:cs="Arial"/>
          <w:b/>
          <w:color w:val="8DB3E2" w:themeColor="text2" w:themeTint="66"/>
          <w:spacing w:val="9"/>
          <w:highlight w:val="darkRed"/>
        </w:rPr>
        <w:t xml:space="preserve">ric- please move the copy </w:t>
      </w:r>
      <w:r w:rsidRPr="004F5164">
        <w:rPr>
          <w:rFonts w:ascii="Arial" w:hAnsi="Arial" w:cs="Arial"/>
          <w:b/>
          <w:color w:val="8DB3E2" w:themeColor="text2" w:themeTint="66"/>
          <w:spacing w:val="9"/>
          <w:highlight w:val="yellow"/>
        </w:rPr>
        <w:t xml:space="preserve">to the right of the tag to </w:t>
      </w:r>
      <w:r w:rsidRPr="004F5164">
        <w:rPr>
          <w:rFonts w:ascii="Arial" w:hAnsi="Arial" w:cs="Arial"/>
          <w:b/>
          <w:color w:val="8DB3E2" w:themeColor="text2" w:themeTint="66"/>
          <w:spacing w:val="9"/>
          <w:highlight w:val="darkRed"/>
        </w:rPr>
        <w:t>bullets under the following bullet</w:t>
      </w:r>
    </w:p>
    <w:p w14:paraId="6E75C4FD" w14:textId="36DB9203" w:rsidR="00EB30F7" w:rsidRPr="006C2555" w:rsidRDefault="0061576A" w:rsidP="00427AD4">
      <w:pPr>
        <w:pStyle w:val="BodyText"/>
        <w:numPr>
          <w:ilvl w:val="2"/>
          <w:numId w:val="51"/>
        </w:numPr>
        <w:spacing w:before="265" w:line="276" w:lineRule="auto"/>
        <w:ind w:left="1980" w:right="1918"/>
        <w:rPr>
          <w:rFonts w:ascii="Arial" w:hAnsi="Arial" w:cs="Arial"/>
          <w:color w:val="5A5A5A"/>
          <w:spacing w:val="9"/>
        </w:rPr>
      </w:pPr>
      <w:r>
        <w:rPr>
          <w:rFonts w:ascii="Arial" w:hAnsi="Arial" w:cs="Arial"/>
          <w:color w:val="5A5A5A"/>
          <w:spacing w:val="9"/>
        </w:rPr>
        <w:t>S</w:t>
      </w:r>
      <w:r w:rsidR="004F5164">
        <w:rPr>
          <w:rFonts w:ascii="Arial" w:hAnsi="Arial" w:cs="Arial"/>
          <w:color w:val="5A5A5A"/>
          <w:spacing w:val="9"/>
        </w:rPr>
        <w:t xml:space="preserve">taff will be able to </w:t>
      </w:r>
      <w:r w:rsidR="00E64D3D">
        <w:rPr>
          <w:rFonts w:ascii="Arial" w:hAnsi="Arial" w:cs="Arial"/>
          <w:color w:val="5A5A5A"/>
          <w:spacing w:val="9"/>
        </w:rPr>
        <w:t>silently notify</w:t>
      </w:r>
      <w:r w:rsidR="00F5054E" w:rsidRPr="006C2555">
        <w:rPr>
          <w:rFonts w:ascii="Arial" w:hAnsi="Arial" w:cs="Arial"/>
          <w:color w:val="5A5A5A"/>
          <w:spacing w:val="9"/>
        </w:rPr>
        <w:t xml:space="preserve"> Security </w:t>
      </w:r>
      <w:r w:rsidR="00C674E6">
        <w:rPr>
          <w:rFonts w:ascii="Arial" w:hAnsi="Arial" w:cs="Arial"/>
          <w:color w:val="5A5A5A"/>
          <w:spacing w:val="9"/>
        </w:rPr>
        <w:t>for</w:t>
      </w:r>
      <w:r w:rsidR="00F5054E" w:rsidRPr="006C2555">
        <w:rPr>
          <w:rFonts w:ascii="Arial" w:hAnsi="Arial" w:cs="Arial"/>
          <w:color w:val="5A5A5A"/>
          <w:spacing w:val="9"/>
        </w:rPr>
        <w:t xml:space="preserve"> assistance</w:t>
      </w:r>
      <w:r w:rsidR="00C674E6">
        <w:rPr>
          <w:rFonts w:ascii="Arial" w:hAnsi="Arial" w:cs="Arial"/>
          <w:color w:val="5A5A5A"/>
          <w:spacing w:val="9"/>
        </w:rPr>
        <w:t>.</w:t>
      </w:r>
      <w:r w:rsidR="00F5054E" w:rsidRPr="006C2555">
        <w:rPr>
          <w:rFonts w:ascii="Arial" w:hAnsi="Arial" w:cs="Arial"/>
          <w:color w:val="5A5A5A"/>
          <w:spacing w:val="9"/>
        </w:rPr>
        <w:t xml:space="preserve"> Security will be able to locate the staff in need, via the RFID tag.</w:t>
      </w:r>
    </w:p>
    <w:p w14:paraId="37131259" w14:textId="77777777" w:rsidR="000E1623" w:rsidRPr="006C2555" w:rsidRDefault="000E1623" w:rsidP="004E5DFC">
      <w:pPr>
        <w:pStyle w:val="BodyText"/>
        <w:spacing w:before="265" w:line="276" w:lineRule="auto"/>
        <w:ind w:left="1530" w:right="1918" w:firstLine="0"/>
        <w:rPr>
          <w:rFonts w:ascii="Arial" w:hAnsi="Arial" w:cs="Arial"/>
          <w:color w:val="5A5A5A"/>
          <w:spacing w:val="9"/>
        </w:rPr>
      </w:pPr>
    </w:p>
    <w:p w14:paraId="188C698E" w14:textId="1F259C3C" w:rsidR="0009071F" w:rsidRPr="00BA0C01" w:rsidRDefault="00BC7E0C" w:rsidP="00640A28">
      <w:pPr>
        <w:pStyle w:val="BodyText"/>
        <w:spacing w:line="276" w:lineRule="auto"/>
        <w:ind w:left="1440" w:right="1450" w:firstLine="0"/>
        <w:rPr>
          <w:rFonts w:ascii="Arial" w:hAnsi="Arial" w:cs="Arial"/>
          <w:color w:val="00A9A0"/>
          <w:spacing w:val="9"/>
          <w:sz w:val="32"/>
          <w:szCs w:val="32"/>
        </w:rPr>
      </w:pPr>
      <w:r w:rsidRPr="00BA0C01">
        <w:rPr>
          <w:rFonts w:ascii="Arial" w:hAnsi="Arial" w:cs="Arial"/>
          <w:color w:val="00A9A0"/>
          <w:spacing w:val="9"/>
          <w:sz w:val="32"/>
          <w:szCs w:val="32"/>
        </w:rPr>
        <w:t>Durable Medical Equipment (DME)</w:t>
      </w:r>
    </w:p>
    <w:p w14:paraId="5DBA1E43" w14:textId="3F817982" w:rsidR="00EB30F7" w:rsidRPr="006C2555" w:rsidRDefault="00F5054E" w:rsidP="00640A28">
      <w:pPr>
        <w:pStyle w:val="BodyText"/>
        <w:spacing w:line="276" w:lineRule="auto"/>
        <w:ind w:left="1440" w:right="1450" w:firstLine="0"/>
        <w:rPr>
          <w:rFonts w:ascii="Arial" w:hAnsi="Arial" w:cs="Arial"/>
          <w:color w:val="5A5A5A"/>
          <w:spacing w:val="9"/>
        </w:rPr>
      </w:pPr>
      <w:r w:rsidRPr="006C2555">
        <w:rPr>
          <w:rFonts w:ascii="Arial" w:hAnsi="Arial" w:cs="Arial"/>
          <w:color w:val="5A5A5A"/>
          <w:spacing w:val="9"/>
        </w:rPr>
        <w:t>The DME process will be the same as currently in place with consigned inventory available in certain closets near patient care areas in the ED</w:t>
      </w:r>
      <w:r w:rsidR="004F5164">
        <w:rPr>
          <w:rFonts w:ascii="Arial" w:hAnsi="Arial" w:cs="Arial"/>
          <w:color w:val="5A5A5A"/>
          <w:spacing w:val="9"/>
        </w:rPr>
        <w:t xml:space="preserve"> (Room 2334)</w:t>
      </w:r>
      <w:r w:rsidRPr="006C2555">
        <w:rPr>
          <w:rFonts w:ascii="Arial" w:hAnsi="Arial" w:cs="Arial"/>
          <w:color w:val="5A5A5A"/>
          <w:spacing w:val="9"/>
        </w:rPr>
        <w:t>, OR/PACU</w:t>
      </w:r>
      <w:r w:rsidR="004F5164">
        <w:rPr>
          <w:rFonts w:ascii="Arial" w:hAnsi="Arial" w:cs="Arial"/>
          <w:color w:val="5A5A5A"/>
          <w:spacing w:val="9"/>
        </w:rPr>
        <w:t xml:space="preserve"> (Room 3201)</w:t>
      </w:r>
      <w:r w:rsidRPr="006C2555">
        <w:rPr>
          <w:rFonts w:ascii="Arial" w:hAnsi="Arial" w:cs="Arial"/>
          <w:color w:val="5A5A5A"/>
          <w:spacing w:val="9"/>
        </w:rPr>
        <w:t xml:space="preserve"> and Inpatient Units</w:t>
      </w:r>
      <w:r w:rsidR="004F5164">
        <w:rPr>
          <w:rFonts w:ascii="Arial" w:hAnsi="Arial" w:cs="Arial"/>
          <w:color w:val="5A5A5A"/>
          <w:spacing w:val="9"/>
        </w:rPr>
        <w:t xml:space="preserve"> (Rooms 4334,5334,and 6334)</w:t>
      </w:r>
      <w:r w:rsidRPr="006C2555">
        <w:rPr>
          <w:rFonts w:ascii="Arial" w:hAnsi="Arial" w:cs="Arial"/>
          <w:color w:val="5A5A5A"/>
          <w:spacing w:val="9"/>
        </w:rPr>
        <w:t>.</w:t>
      </w:r>
      <w:r w:rsidR="00BA5435">
        <w:rPr>
          <w:rFonts w:ascii="Arial" w:hAnsi="Arial" w:cs="Arial"/>
          <w:color w:val="5A5A5A"/>
          <w:spacing w:val="9"/>
        </w:rPr>
        <w:t xml:space="preserve"> </w:t>
      </w:r>
      <w:r w:rsidR="004E5DFC" w:rsidRPr="006C2555">
        <w:rPr>
          <w:rFonts w:ascii="Arial" w:hAnsi="Arial" w:cs="Arial"/>
          <w:color w:val="5A5A5A"/>
          <w:spacing w:val="9"/>
        </w:rPr>
        <w:t>DMEs</w:t>
      </w:r>
      <w:r w:rsidRPr="006C2555">
        <w:rPr>
          <w:rFonts w:ascii="Arial" w:hAnsi="Arial" w:cs="Arial"/>
          <w:color w:val="5A5A5A"/>
          <w:spacing w:val="9"/>
        </w:rPr>
        <w:t xml:space="preserve"> will be replenished by our DME partner Pacific Medical.   </w:t>
      </w:r>
    </w:p>
    <w:p w14:paraId="4827DA97" w14:textId="77777777" w:rsidR="00D63EAD" w:rsidRPr="006C2555" w:rsidRDefault="00D63EAD" w:rsidP="00640A28">
      <w:pPr>
        <w:pStyle w:val="BodyText"/>
        <w:spacing w:line="276" w:lineRule="auto"/>
        <w:ind w:left="1440" w:right="1450" w:firstLine="0"/>
        <w:rPr>
          <w:rFonts w:ascii="Arial" w:hAnsi="Arial" w:cs="Arial"/>
          <w:color w:val="5A5A5A"/>
          <w:spacing w:val="9"/>
        </w:rPr>
      </w:pPr>
    </w:p>
    <w:p w14:paraId="3BF99C10" w14:textId="77777777" w:rsidR="00BC7E0C" w:rsidRPr="00BA5435" w:rsidRDefault="00B52958" w:rsidP="00640A28">
      <w:pPr>
        <w:pStyle w:val="BodyText"/>
        <w:spacing w:line="276" w:lineRule="auto"/>
        <w:ind w:left="1440" w:right="1450" w:firstLine="0"/>
        <w:rPr>
          <w:rFonts w:ascii="Arial" w:hAnsi="Arial" w:cs="Arial"/>
          <w:color w:val="00A9A0"/>
          <w:spacing w:val="9"/>
          <w:sz w:val="32"/>
          <w:szCs w:val="32"/>
        </w:rPr>
      </w:pPr>
      <w:r w:rsidRPr="00BA5435">
        <w:rPr>
          <w:rFonts w:ascii="Arial" w:hAnsi="Arial" w:cs="Arial"/>
          <w:color w:val="00A9A0"/>
          <w:spacing w:val="9"/>
          <w:sz w:val="32"/>
          <w:szCs w:val="32"/>
        </w:rPr>
        <w:t>Linen</w:t>
      </w:r>
    </w:p>
    <w:p w14:paraId="71E4D70B" w14:textId="701D6249" w:rsidR="00D63EAD" w:rsidRPr="006C2555" w:rsidRDefault="00F5054E" w:rsidP="0038253B">
      <w:pPr>
        <w:pStyle w:val="BodyText"/>
        <w:spacing w:line="276" w:lineRule="auto"/>
        <w:ind w:left="1440" w:right="1450" w:firstLine="0"/>
        <w:rPr>
          <w:rFonts w:ascii="Arial" w:hAnsi="Arial" w:cs="Arial"/>
          <w:color w:val="5A5A5A"/>
          <w:spacing w:val="9"/>
        </w:rPr>
      </w:pPr>
      <w:r w:rsidRPr="006C2555">
        <w:rPr>
          <w:rFonts w:ascii="Arial" w:hAnsi="Arial" w:cs="Arial"/>
          <w:color w:val="5A5A5A"/>
          <w:spacing w:val="9"/>
        </w:rPr>
        <w:t xml:space="preserve">Linen will be managed and delivered by EVS at Mission Bernal Campus just as it has been managed at St. Luke’s. </w:t>
      </w:r>
      <w:r w:rsidR="00F96F6D" w:rsidRPr="0038253B">
        <w:rPr>
          <w:rFonts w:ascii="Arial" w:hAnsi="Arial" w:cs="Arial"/>
          <w:color w:val="5A5A5A"/>
          <w:spacing w:val="9"/>
        </w:rPr>
        <w:t xml:space="preserve">Clean linen will be stored in </w:t>
      </w:r>
      <w:r w:rsidR="0038253B" w:rsidRPr="0038253B">
        <w:rPr>
          <w:rFonts w:ascii="Arial" w:hAnsi="Arial" w:cs="Arial"/>
          <w:color w:val="5A5A5A"/>
          <w:spacing w:val="9"/>
        </w:rPr>
        <w:t>R</w:t>
      </w:r>
      <w:r w:rsidR="00F96F6D" w:rsidRPr="0038253B">
        <w:rPr>
          <w:rFonts w:ascii="Arial" w:hAnsi="Arial" w:cs="Arial"/>
          <w:color w:val="5A5A5A"/>
          <w:spacing w:val="9"/>
        </w:rPr>
        <w:t xml:space="preserve">oom 1404, next to the Materials Management </w:t>
      </w:r>
      <w:r w:rsidR="00E64D3D" w:rsidRPr="0038253B">
        <w:rPr>
          <w:rFonts w:ascii="Arial" w:hAnsi="Arial" w:cs="Arial"/>
          <w:color w:val="5A5A5A"/>
          <w:spacing w:val="9"/>
        </w:rPr>
        <w:t>area</w:t>
      </w:r>
      <w:r w:rsidR="00E64D3D">
        <w:rPr>
          <w:rFonts w:ascii="Arial" w:hAnsi="Arial" w:cs="Arial"/>
          <w:color w:val="5A5A5A"/>
          <w:spacing w:val="9"/>
        </w:rPr>
        <w:t xml:space="preserve"> </w:t>
      </w:r>
      <w:r w:rsidR="00E64D3D" w:rsidRPr="006C2555">
        <w:rPr>
          <w:rFonts w:ascii="Arial" w:hAnsi="Arial" w:cs="Arial"/>
          <w:color w:val="5A5A5A"/>
          <w:spacing w:val="9"/>
        </w:rPr>
        <w:t>adjacent</w:t>
      </w:r>
      <w:r w:rsidR="00F96F6D" w:rsidRPr="006C2555">
        <w:rPr>
          <w:rFonts w:ascii="Arial" w:hAnsi="Arial" w:cs="Arial"/>
          <w:color w:val="5A5A5A"/>
          <w:spacing w:val="9"/>
        </w:rPr>
        <w:t xml:space="preserve"> to the loading dock.</w:t>
      </w:r>
    </w:p>
    <w:p w14:paraId="731ABAE7" w14:textId="77777777" w:rsidR="002C6257" w:rsidRPr="006C2555" w:rsidRDefault="002C6257" w:rsidP="004E5DFC">
      <w:pPr>
        <w:pStyle w:val="BodyText"/>
        <w:spacing w:line="276" w:lineRule="auto"/>
        <w:ind w:left="2520" w:right="1915" w:firstLine="0"/>
        <w:rPr>
          <w:rFonts w:ascii="Arial" w:hAnsi="Arial" w:cs="Arial"/>
          <w:color w:val="5A5A5A"/>
          <w:spacing w:val="9"/>
        </w:rPr>
      </w:pPr>
    </w:p>
    <w:p w14:paraId="63811E23" w14:textId="77777777" w:rsidR="002C6257" w:rsidRPr="006C2555" w:rsidRDefault="00BE1F47" w:rsidP="00F96F6D">
      <w:pPr>
        <w:pStyle w:val="BodyText"/>
        <w:spacing w:before="265" w:line="276" w:lineRule="auto"/>
        <w:ind w:left="1440" w:right="1918" w:firstLine="0"/>
        <w:rPr>
          <w:rFonts w:ascii="Arial" w:hAnsi="Arial" w:cs="Arial"/>
          <w:color w:val="5A5A5A"/>
          <w:spacing w:val="9"/>
        </w:rPr>
      </w:pPr>
      <w:r>
        <w:rPr>
          <w:noProof/>
        </w:rPr>
        <w:drawing>
          <wp:inline distT="0" distB="0" distL="0" distR="0" wp14:anchorId="5FBEEEC7" wp14:editId="3ADB2CD9">
            <wp:extent cx="6479035" cy="2613247"/>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81700" cy="2614322"/>
                    </a:xfrm>
                    <a:prstGeom prst="rect">
                      <a:avLst/>
                    </a:prstGeom>
                  </pic:spPr>
                </pic:pic>
              </a:graphicData>
            </a:graphic>
          </wp:inline>
        </w:drawing>
      </w:r>
    </w:p>
    <w:p w14:paraId="24CCFE6A" w14:textId="77777777" w:rsidR="00640A28" w:rsidRDefault="00640A28" w:rsidP="00640A28">
      <w:pPr>
        <w:pStyle w:val="BodyText"/>
        <w:spacing w:before="265" w:line="276" w:lineRule="auto"/>
        <w:ind w:left="1440" w:right="1360" w:firstLine="0"/>
        <w:rPr>
          <w:rFonts w:ascii="Arial" w:hAnsi="Arial" w:cs="Arial"/>
          <w:color w:val="5A5A5A"/>
          <w:spacing w:val="9"/>
        </w:rPr>
      </w:pPr>
    </w:p>
    <w:p w14:paraId="78D1D553" w14:textId="77777777" w:rsidR="00640A28" w:rsidRDefault="00640A28" w:rsidP="00640A28">
      <w:pPr>
        <w:pStyle w:val="BodyText"/>
        <w:spacing w:before="265" w:line="276" w:lineRule="auto"/>
        <w:ind w:left="1530" w:right="1360" w:firstLine="0"/>
        <w:rPr>
          <w:rFonts w:ascii="Arial" w:hAnsi="Arial" w:cs="Arial"/>
          <w:color w:val="00A9A0"/>
          <w:spacing w:val="9"/>
          <w:sz w:val="32"/>
          <w:szCs w:val="32"/>
        </w:rPr>
      </w:pPr>
    </w:p>
    <w:p w14:paraId="76EAD252" w14:textId="35E04C09" w:rsidR="00B52958" w:rsidRDefault="001D7F39" w:rsidP="00640A28">
      <w:pPr>
        <w:pStyle w:val="BodyText"/>
        <w:spacing w:before="265" w:line="276" w:lineRule="auto"/>
        <w:ind w:left="1530" w:right="1360" w:firstLine="0"/>
        <w:rPr>
          <w:rFonts w:ascii="Arial" w:hAnsi="Arial" w:cs="Arial"/>
          <w:color w:val="00A9A0"/>
          <w:spacing w:val="9"/>
          <w:sz w:val="32"/>
          <w:szCs w:val="32"/>
        </w:rPr>
      </w:pPr>
      <w:r w:rsidRPr="001D7F39">
        <w:rPr>
          <w:rFonts w:ascii="Arial" w:hAnsi="Arial" w:cs="Arial"/>
          <w:color w:val="00A9A0"/>
          <w:spacing w:val="9"/>
          <w:sz w:val="32"/>
          <w:szCs w:val="32"/>
        </w:rPr>
        <w:t>How to Order Stationery, Forms, and Brochures on the Intranet</w:t>
      </w:r>
    </w:p>
    <w:p w14:paraId="29939D95" w14:textId="77777777" w:rsidR="001D7F39" w:rsidRPr="001D7F39" w:rsidRDefault="001D7F39" w:rsidP="00640A28">
      <w:pPr>
        <w:pStyle w:val="BodyText"/>
        <w:spacing w:before="265" w:line="276" w:lineRule="auto"/>
        <w:ind w:left="1530" w:right="1360" w:firstLine="0"/>
        <w:rPr>
          <w:rFonts w:ascii="Arial" w:eastAsiaTheme="minorHAnsi" w:hAnsi="Arial" w:cs="Arial"/>
        </w:rPr>
      </w:pPr>
      <w:r w:rsidRPr="001D7F39">
        <w:rPr>
          <w:rFonts w:ascii="Arial" w:eastAsiaTheme="minorHAnsi" w:hAnsi="Arial" w:cs="Arial"/>
        </w:rPr>
        <w:t>For customized stationery and Rx pads:  order through SmartWorks</w:t>
      </w:r>
      <w:r>
        <w:rPr>
          <w:rFonts w:ascii="Arial" w:eastAsiaTheme="minorHAnsi" w:hAnsi="Arial" w:cs="Arial"/>
        </w:rPr>
        <w:t xml:space="preserve">. </w:t>
      </w:r>
    </w:p>
    <w:p w14:paraId="1F113878" w14:textId="77777777" w:rsidR="00A52AC9" w:rsidRPr="006C2555" w:rsidRDefault="00A52AC9" w:rsidP="00640A28">
      <w:pPr>
        <w:pStyle w:val="BodyText"/>
        <w:spacing w:before="265" w:line="276" w:lineRule="auto"/>
        <w:ind w:left="1530" w:right="1360" w:firstLine="0"/>
        <w:rPr>
          <w:rFonts w:ascii="Arial" w:hAnsi="Arial" w:cs="Arial"/>
          <w:b/>
          <w:color w:val="5A5A5A"/>
          <w:spacing w:val="9"/>
        </w:rPr>
      </w:pPr>
      <w:r w:rsidRPr="006C2555">
        <w:rPr>
          <w:rFonts w:ascii="Arial" w:hAnsi="Arial" w:cs="Arial"/>
          <w:b/>
          <w:color w:val="5A5A5A"/>
          <w:spacing w:val="9"/>
        </w:rPr>
        <w:t>For Forms:</w:t>
      </w:r>
    </w:p>
    <w:p w14:paraId="72B0172D" w14:textId="77777777" w:rsidR="00EF00D9" w:rsidRPr="006C2555" w:rsidRDefault="00EF00D9" w:rsidP="00640A28">
      <w:pPr>
        <w:ind w:left="1530" w:right="1360"/>
        <w:rPr>
          <w:rFonts w:ascii="Arial" w:hAnsi="Arial" w:cs="Arial"/>
          <w:sz w:val="24"/>
          <w:szCs w:val="24"/>
        </w:rPr>
      </w:pPr>
      <w:r w:rsidRPr="006C2555">
        <w:rPr>
          <w:rFonts w:ascii="Arial" w:hAnsi="Arial" w:cs="Arial"/>
          <w:sz w:val="24"/>
          <w:szCs w:val="24"/>
        </w:rPr>
        <w:t xml:space="preserve">Order </w:t>
      </w:r>
      <w:r w:rsidRPr="006C2555">
        <w:rPr>
          <w:rFonts w:ascii="Arial" w:hAnsi="Arial" w:cs="Arial"/>
          <w:sz w:val="24"/>
          <w:szCs w:val="24"/>
          <w:u w:val="single"/>
        </w:rPr>
        <w:t>forms</w:t>
      </w:r>
      <w:r w:rsidRPr="006C2555">
        <w:rPr>
          <w:rFonts w:ascii="Arial" w:hAnsi="Arial" w:cs="Arial"/>
          <w:sz w:val="24"/>
          <w:szCs w:val="24"/>
        </w:rPr>
        <w:t xml:space="preserve"> through Standard Register, which you can access through </w:t>
      </w:r>
      <w:r w:rsidRPr="006C2555">
        <w:rPr>
          <w:rFonts w:ascii="Arial" w:hAnsi="Arial" w:cs="Arial"/>
          <w:sz w:val="24"/>
          <w:szCs w:val="24"/>
          <w:u w:val="single"/>
        </w:rPr>
        <w:t>Lawson</w:t>
      </w:r>
      <w:r w:rsidRPr="006C2555">
        <w:rPr>
          <w:rFonts w:ascii="Arial" w:hAnsi="Arial" w:cs="Arial"/>
          <w:sz w:val="24"/>
          <w:szCs w:val="24"/>
        </w:rPr>
        <w:t>. Here are the steps:</w:t>
      </w:r>
    </w:p>
    <w:p w14:paraId="68761367" w14:textId="77777777" w:rsidR="00EF00D9" w:rsidRPr="006C2555" w:rsidRDefault="00EF00D9" w:rsidP="00427AD4">
      <w:pPr>
        <w:pStyle w:val="ListParagraph"/>
        <w:numPr>
          <w:ilvl w:val="2"/>
          <w:numId w:val="9"/>
        </w:numPr>
        <w:ind w:right="1360" w:hanging="360"/>
        <w:rPr>
          <w:rFonts w:ascii="Arial" w:hAnsi="Arial" w:cs="Arial"/>
          <w:sz w:val="24"/>
          <w:szCs w:val="24"/>
        </w:rPr>
      </w:pPr>
      <w:r w:rsidRPr="006C2555">
        <w:rPr>
          <w:rFonts w:ascii="Arial" w:hAnsi="Arial" w:cs="Arial"/>
          <w:sz w:val="24"/>
          <w:szCs w:val="24"/>
        </w:rPr>
        <w:t xml:space="preserve">Go to </w:t>
      </w:r>
      <w:r w:rsidRPr="006C2555">
        <w:rPr>
          <w:rFonts w:ascii="Arial" w:hAnsi="Arial" w:cs="Arial"/>
          <w:b/>
          <w:sz w:val="24"/>
          <w:szCs w:val="24"/>
        </w:rPr>
        <w:t>All Services</w:t>
      </w:r>
      <w:r w:rsidRPr="006C2555">
        <w:rPr>
          <w:rFonts w:ascii="Arial" w:hAnsi="Arial" w:cs="Arial"/>
          <w:sz w:val="24"/>
          <w:szCs w:val="24"/>
        </w:rPr>
        <w:t xml:space="preserve">, then </w:t>
      </w:r>
      <w:r w:rsidRPr="006C2555">
        <w:rPr>
          <w:rFonts w:ascii="Arial" w:hAnsi="Arial" w:cs="Arial"/>
          <w:b/>
          <w:sz w:val="24"/>
          <w:szCs w:val="24"/>
        </w:rPr>
        <w:t>Requisition Center</w:t>
      </w:r>
      <w:r w:rsidRPr="006C2555">
        <w:rPr>
          <w:rFonts w:ascii="Arial" w:hAnsi="Arial" w:cs="Arial"/>
          <w:sz w:val="24"/>
          <w:szCs w:val="24"/>
        </w:rPr>
        <w:t xml:space="preserve">, </w:t>
      </w:r>
      <w:r w:rsidRPr="006C2555">
        <w:rPr>
          <w:rFonts w:ascii="Arial" w:hAnsi="Arial" w:cs="Arial"/>
          <w:b/>
          <w:sz w:val="24"/>
          <w:szCs w:val="24"/>
        </w:rPr>
        <w:t>Shopping</w:t>
      </w:r>
      <w:r w:rsidRPr="006C2555">
        <w:rPr>
          <w:rFonts w:ascii="Arial" w:hAnsi="Arial" w:cs="Arial"/>
          <w:sz w:val="24"/>
          <w:szCs w:val="24"/>
        </w:rPr>
        <w:t xml:space="preserve">, enter your requesting location (a </w:t>
      </w:r>
      <w:r w:rsidR="009E7A2F" w:rsidRPr="006C2555">
        <w:rPr>
          <w:rFonts w:ascii="Arial" w:hAnsi="Arial" w:cs="Arial"/>
          <w:sz w:val="24"/>
          <w:szCs w:val="24"/>
        </w:rPr>
        <w:t>five</w:t>
      </w:r>
      <w:r w:rsidRPr="006C2555">
        <w:rPr>
          <w:rFonts w:ascii="Arial" w:hAnsi="Arial" w:cs="Arial"/>
          <w:sz w:val="24"/>
          <w:szCs w:val="24"/>
        </w:rPr>
        <w:t xml:space="preserve"> digit number)</w:t>
      </w:r>
      <w:r w:rsidR="009E7A2F" w:rsidRPr="006C2555">
        <w:rPr>
          <w:rFonts w:ascii="Arial" w:hAnsi="Arial" w:cs="Arial"/>
          <w:sz w:val="24"/>
          <w:szCs w:val="24"/>
        </w:rPr>
        <w:t>.</w:t>
      </w:r>
    </w:p>
    <w:p w14:paraId="14D35294" w14:textId="77777777" w:rsidR="006E1C21" w:rsidRPr="006C2555" w:rsidRDefault="00EF00D9" w:rsidP="00427AD4">
      <w:pPr>
        <w:pStyle w:val="ListParagraph"/>
        <w:numPr>
          <w:ilvl w:val="2"/>
          <w:numId w:val="9"/>
        </w:numPr>
        <w:ind w:right="1360" w:hanging="360"/>
        <w:rPr>
          <w:rFonts w:ascii="Arial" w:hAnsi="Arial" w:cs="Arial"/>
          <w:sz w:val="24"/>
          <w:szCs w:val="24"/>
        </w:rPr>
      </w:pPr>
      <w:r w:rsidRPr="006C2555">
        <w:rPr>
          <w:rFonts w:ascii="Arial" w:hAnsi="Arial" w:cs="Arial"/>
          <w:sz w:val="24"/>
          <w:szCs w:val="24"/>
        </w:rPr>
        <w:t xml:space="preserve">Go to </w:t>
      </w:r>
      <w:r w:rsidRPr="006C2555">
        <w:rPr>
          <w:rFonts w:ascii="Arial" w:hAnsi="Arial" w:cs="Arial"/>
          <w:b/>
          <w:sz w:val="24"/>
          <w:szCs w:val="24"/>
        </w:rPr>
        <w:t>Find/Shop</w:t>
      </w:r>
      <w:r w:rsidRPr="006C2555">
        <w:rPr>
          <w:rFonts w:ascii="Arial" w:hAnsi="Arial" w:cs="Arial"/>
          <w:sz w:val="24"/>
          <w:szCs w:val="24"/>
        </w:rPr>
        <w:t xml:space="preserve"> icon, then </w:t>
      </w:r>
      <w:r w:rsidRPr="006C2555">
        <w:rPr>
          <w:rFonts w:ascii="Arial" w:hAnsi="Arial" w:cs="Arial"/>
          <w:b/>
          <w:sz w:val="24"/>
          <w:szCs w:val="24"/>
        </w:rPr>
        <w:t>OneSource</w:t>
      </w:r>
      <w:r w:rsidRPr="006C2555">
        <w:rPr>
          <w:rFonts w:ascii="Arial" w:hAnsi="Arial" w:cs="Arial"/>
          <w:sz w:val="24"/>
          <w:szCs w:val="24"/>
        </w:rPr>
        <w:t xml:space="preserve">; scroll down to </w:t>
      </w:r>
      <w:r w:rsidRPr="006C2555">
        <w:rPr>
          <w:rFonts w:ascii="Arial" w:hAnsi="Arial" w:cs="Arial"/>
          <w:b/>
          <w:sz w:val="24"/>
          <w:szCs w:val="24"/>
        </w:rPr>
        <w:t>Standard Register</w:t>
      </w:r>
      <w:r w:rsidRPr="006C2555">
        <w:rPr>
          <w:rFonts w:ascii="Arial" w:hAnsi="Arial" w:cs="Arial"/>
          <w:sz w:val="24"/>
          <w:szCs w:val="24"/>
        </w:rPr>
        <w:t>.</w:t>
      </w:r>
    </w:p>
    <w:p w14:paraId="0A13AA6C" w14:textId="77777777" w:rsidR="006E1C21" w:rsidRPr="006C2555" w:rsidRDefault="00EF00D9" w:rsidP="00427AD4">
      <w:pPr>
        <w:pStyle w:val="ListParagraph"/>
        <w:numPr>
          <w:ilvl w:val="2"/>
          <w:numId w:val="9"/>
        </w:numPr>
        <w:ind w:right="1360" w:hanging="360"/>
        <w:rPr>
          <w:rFonts w:ascii="Arial" w:hAnsi="Arial" w:cs="Arial"/>
          <w:sz w:val="24"/>
          <w:szCs w:val="24"/>
        </w:rPr>
      </w:pPr>
      <w:r w:rsidRPr="006C2555">
        <w:rPr>
          <w:rFonts w:ascii="Arial" w:hAnsi="Arial" w:cs="Arial"/>
          <w:sz w:val="24"/>
          <w:szCs w:val="24"/>
        </w:rPr>
        <w:t xml:space="preserve">See icons on top – click on browse catalog icon and find </w:t>
      </w:r>
      <w:r w:rsidRPr="006C2555">
        <w:rPr>
          <w:rFonts w:ascii="Arial" w:hAnsi="Arial" w:cs="Arial"/>
          <w:b/>
          <w:sz w:val="24"/>
          <w:szCs w:val="24"/>
        </w:rPr>
        <w:t>Sutter CPMC forms</w:t>
      </w:r>
      <w:r w:rsidRPr="006C2555">
        <w:rPr>
          <w:rFonts w:ascii="Arial" w:hAnsi="Arial" w:cs="Arial"/>
          <w:sz w:val="24"/>
          <w:szCs w:val="24"/>
        </w:rPr>
        <w:t>.</w:t>
      </w:r>
      <w:r w:rsidR="006E1C21" w:rsidRPr="006C2555">
        <w:rPr>
          <w:rFonts w:ascii="Arial" w:hAnsi="Arial" w:cs="Arial"/>
          <w:sz w:val="24"/>
          <w:szCs w:val="24"/>
        </w:rPr>
        <w:t xml:space="preserve"> </w:t>
      </w:r>
      <w:r w:rsidRPr="006C2555">
        <w:rPr>
          <w:rFonts w:ascii="Arial" w:hAnsi="Arial" w:cs="Arial"/>
          <w:sz w:val="24"/>
          <w:szCs w:val="24"/>
        </w:rPr>
        <w:t xml:space="preserve">Or, for quick search, enter </w:t>
      </w:r>
      <w:r w:rsidR="006E1C21" w:rsidRPr="006C2555">
        <w:rPr>
          <w:rFonts w:ascii="Arial" w:hAnsi="Arial" w:cs="Arial"/>
          <w:sz w:val="24"/>
          <w:szCs w:val="24"/>
        </w:rPr>
        <w:t>the</w:t>
      </w:r>
      <w:r w:rsidRPr="006C2555">
        <w:rPr>
          <w:rFonts w:ascii="Arial" w:hAnsi="Arial" w:cs="Arial"/>
          <w:sz w:val="24"/>
          <w:szCs w:val="24"/>
        </w:rPr>
        <w:t xml:space="preserve"> form number </w:t>
      </w:r>
      <w:r w:rsidR="006E1C21" w:rsidRPr="006C2555">
        <w:rPr>
          <w:rFonts w:ascii="Arial" w:hAnsi="Arial" w:cs="Arial"/>
          <w:sz w:val="24"/>
          <w:szCs w:val="24"/>
        </w:rPr>
        <w:t>and/</w:t>
      </w:r>
      <w:r w:rsidRPr="006C2555">
        <w:rPr>
          <w:rFonts w:ascii="Arial" w:hAnsi="Arial" w:cs="Arial"/>
          <w:sz w:val="24"/>
          <w:szCs w:val="24"/>
        </w:rPr>
        <w:t xml:space="preserve">or name. </w:t>
      </w:r>
    </w:p>
    <w:p w14:paraId="2F7D9C9F" w14:textId="77777777" w:rsidR="00EF00D9" w:rsidRPr="006C2555" w:rsidRDefault="00EF00D9" w:rsidP="00427AD4">
      <w:pPr>
        <w:pStyle w:val="ListParagraph"/>
        <w:numPr>
          <w:ilvl w:val="2"/>
          <w:numId w:val="9"/>
        </w:numPr>
        <w:ind w:right="1360" w:hanging="360"/>
        <w:rPr>
          <w:rFonts w:ascii="Arial" w:hAnsi="Arial" w:cs="Arial"/>
          <w:sz w:val="24"/>
          <w:szCs w:val="24"/>
        </w:rPr>
      </w:pPr>
      <w:r w:rsidRPr="006C2555">
        <w:rPr>
          <w:rFonts w:ascii="Arial" w:hAnsi="Arial" w:cs="Arial"/>
          <w:sz w:val="24"/>
          <w:szCs w:val="24"/>
        </w:rPr>
        <w:t xml:space="preserve">Specify your quantity and complete your order for approval. </w:t>
      </w:r>
    </w:p>
    <w:p w14:paraId="00EE39C3" w14:textId="77777777" w:rsidR="00EF00D9" w:rsidRPr="006C2555" w:rsidRDefault="00EF00D9" w:rsidP="00640A28">
      <w:pPr>
        <w:ind w:left="1530" w:right="1360"/>
        <w:rPr>
          <w:rFonts w:ascii="Arial" w:hAnsi="Arial" w:cs="Arial"/>
          <w:sz w:val="24"/>
          <w:szCs w:val="24"/>
        </w:rPr>
      </w:pPr>
    </w:p>
    <w:p w14:paraId="4E2A9195" w14:textId="77777777" w:rsidR="006E1C21" w:rsidRDefault="006E1C21" w:rsidP="00640A28">
      <w:pPr>
        <w:ind w:left="1530" w:right="1360"/>
        <w:rPr>
          <w:rFonts w:ascii="Arial" w:hAnsi="Arial" w:cs="Arial"/>
          <w:b/>
          <w:sz w:val="24"/>
          <w:szCs w:val="24"/>
        </w:rPr>
      </w:pPr>
      <w:r w:rsidRPr="002703CA">
        <w:rPr>
          <w:rFonts w:ascii="Arial" w:hAnsi="Arial" w:cs="Arial"/>
          <w:b/>
          <w:sz w:val="24"/>
          <w:szCs w:val="24"/>
        </w:rPr>
        <w:t>For Brochures and Various Marketing Materials</w:t>
      </w:r>
    </w:p>
    <w:p w14:paraId="786AE901" w14:textId="77777777" w:rsidR="00F004E4" w:rsidRPr="002703CA" w:rsidRDefault="00F004E4" w:rsidP="00640A28">
      <w:pPr>
        <w:ind w:left="1530" w:right="1360"/>
        <w:rPr>
          <w:rFonts w:ascii="Arial" w:hAnsi="Arial" w:cs="Arial"/>
          <w:b/>
          <w:sz w:val="24"/>
          <w:szCs w:val="24"/>
        </w:rPr>
      </w:pPr>
    </w:p>
    <w:p w14:paraId="521FCD42" w14:textId="3A80C0A2" w:rsidR="006E1C21" w:rsidRDefault="006E1C21" w:rsidP="00640A28">
      <w:pPr>
        <w:ind w:left="1530" w:right="1360"/>
        <w:rPr>
          <w:rFonts w:ascii="Arial" w:hAnsi="Arial" w:cs="Arial"/>
          <w:sz w:val="24"/>
          <w:szCs w:val="24"/>
        </w:rPr>
      </w:pPr>
      <w:r w:rsidRPr="002703CA">
        <w:rPr>
          <w:rFonts w:ascii="Arial" w:hAnsi="Arial" w:cs="Arial"/>
          <w:sz w:val="24"/>
          <w:szCs w:val="24"/>
        </w:rPr>
        <w:t>Order brochures, fact sheets, folders, marketing materials, logos, photos, artwork etc.</w:t>
      </w:r>
      <w:r w:rsidR="00F004E4">
        <w:rPr>
          <w:rFonts w:ascii="Arial" w:hAnsi="Arial" w:cs="Arial"/>
          <w:sz w:val="24"/>
          <w:szCs w:val="24"/>
        </w:rPr>
        <w:t xml:space="preserve"> from Sutter Health</w:t>
      </w:r>
      <w:r w:rsidRPr="002703CA">
        <w:rPr>
          <w:rFonts w:ascii="Arial" w:hAnsi="Arial" w:cs="Arial"/>
          <w:sz w:val="24"/>
          <w:szCs w:val="24"/>
        </w:rPr>
        <w:t xml:space="preserve"> through Workamajig.</w:t>
      </w:r>
    </w:p>
    <w:p w14:paraId="3C404B8D" w14:textId="77777777" w:rsidR="00F004E4" w:rsidRPr="002703CA" w:rsidRDefault="00F004E4" w:rsidP="00640A28">
      <w:pPr>
        <w:ind w:left="1530" w:right="1360"/>
        <w:rPr>
          <w:rFonts w:ascii="Arial" w:hAnsi="Arial" w:cs="Arial"/>
          <w:sz w:val="24"/>
          <w:szCs w:val="24"/>
        </w:rPr>
      </w:pPr>
    </w:p>
    <w:p w14:paraId="291230E6" w14:textId="77777777" w:rsidR="006E1C21" w:rsidRDefault="006E1C21" w:rsidP="00427AD4">
      <w:pPr>
        <w:pStyle w:val="ListParagraph"/>
        <w:numPr>
          <w:ilvl w:val="0"/>
          <w:numId w:val="10"/>
        </w:numPr>
        <w:ind w:right="1360"/>
        <w:rPr>
          <w:rFonts w:ascii="Arial" w:hAnsi="Arial" w:cs="Arial"/>
          <w:sz w:val="24"/>
          <w:szCs w:val="24"/>
        </w:rPr>
      </w:pPr>
      <w:r w:rsidRPr="002703CA">
        <w:rPr>
          <w:rFonts w:ascii="Arial" w:hAnsi="Arial" w:cs="Arial"/>
          <w:sz w:val="24"/>
          <w:szCs w:val="24"/>
        </w:rPr>
        <w:t>Go to the Sutter Intranet marketing page (mysutter/marketing)</w:t>
      </w:r>
    </w:p>
    <w:p w14:paraId="099F2CA7" w14:textId="77777777" w:rsidR="00F004E4" w:rsidRPr="002703CA" w:rsidRDefault="00F004E4" w:rsidP="00F004E4">
      <w:pPr>
        <w:pStyle w:val="ListParagraph"/>
        <w:ind w:left="2250" w:right="1360"/>
        <w:rPr>
          <w:rFonts w:ascii="Arial" w:hAnsi="Arial" w:cs="Arial"/>
          <w:sz w:val="24"/>
          <w:szCs w:val="24"/>
        </w:rPr>
      </w:pPr>
    </w:p>
    <w:p w14:paraId="39EAABD1" w14:textId="4419D73C" w:rsidR="006E1C21" w:rsidRPr="002703CA" w:rsidRDefault="006E1C21" w:rsidP="00427AD4">
      <w:pPr>
        <w:pStyle w:val="ListParagraph"/>
        <w:numPr>
          <w:ilvl w:val="0"/>
          <w:numId w:val="10"/>
        </w:numPr>
        <w:spacing w:line="360" w:lineRule="auto"/>
        <w:ind w:right="1360"/>
        <w:rPr>
          <w:rFonts w:ascii="Arial" w:hAnsi="Arial" w:cs="Arial"/>
          <w:sz w:val="24"/>
          <w:szCs w:val="24"/>
        </w:rPr>
      </w:pPr>
      <w:r w:rsidRPr="002703CA">
        <w:rPr>
          <w:rFonts w:ascii="Arial" w:hAnsi="Arial" w:cs="Arial"/>
          <w:sz w:val="24"/>
          <w:szCs w:val="24"/>
        </w:rPr>
        <w:t>Fill out the Workam</w:t>
      </w:r>
      <w:r w:rsidR="00815578">
        <w:rPr>
          <w:rFonts w:ascii="Arial" w:hAnsi="Arial" w:cs="Arial"/>
          <w:sz w:val="24"/>
          <w:szCs w:val="24"/>
        </w:rPr>
        <w:t>aji</w:t>
      </w:r>
      <w:r w:rsidRPr="002703CA">
        <w:rPr>
          <w:rFonts w:ascii="Arial" w:hAnsi="Arial" w:cs="Arial"/>
          <w:sz w:val="24"/>
          <w:szCs w:val="24"/>
        </w:rPr>
        <w:t>g request form</w:t>
      </w:r>
    </w:p>
    <w:p w14:paraId="7ACE369B" w14:textId="5D397E9B" w:rsidR="006E1C21" w:rsidRPr="002703CA" w:rsidRDefault="00E64D3D" w:rsidP="00427AD4">
      <w:pPr>
        <w:pStyle w:val="ListParagraph"/>
        <w:numPr>
          <w:ilvl w:val="0"/>
          <w:numId w:val="10"/>
        </w:numPr>
        <w:ind w:right="1360"/>
        <w:rPr>
          <w:rFonts w:ascii="Arial" w:hAnsi="Arial" w:cs="Arial"/>
          <w:sz w:val="24"/>
          <w:szCs w:val="24"/>
        </w:rPr>
      </w:pPr>
      <w:r>
        <w:rPr>
          <w:rFonts w:ascii="Arial" w:hAnsi="Arial" w:cs="Arial"/>
          <w:sz w:val="24"/>
          <w:szCs w:val="24"/>
        </w:rPr>
        <w:t>If you don’t have a W</w:t>
      </w:r>
      <w:r w:rsidR="006E1C21" w:rsidRPr="002703CA">
        <w:rPr>
          <w:rFonts w:ascii="Arial" w:hAnsi="Arial" w:cs="Arial"/>
          <w:sz w:val="24"/>
          <w:szCs w:val="24"/>
        </w:rPr>
        <w:t>orkamaj</w:t>
      </w:r>
      <w:r>
        <w:rPr>
          <w:rFonts w:ascii="Arial" w:hAnsi="Arial" w:cs="Arial"/>
          <w:sz w:val="24"/>
          <w:szCs w:val="24"/>
        </w:rPr>
        <w:t>i</w:t>
      </w:r>
      <w:r w:rsidR="006E1C21" w:rsidRPr="002703CA">
        <w:rPr>
          <w:rFonts w:ascii="Arial" w:hAnsi="Arial" w:cs="Arial"/>
          <w:sz w:val="24"/>
          <w:szCs w:val="24"/>
        </w:rPr>
        <w:t>g account, send an email to linten@sutterhealth.org.</w:t>
      </w:r>
    </w:p>
    <w:p w14:paraId="5411D5AA" w14:textId="77777777" w:rsidR="00EF00D9" w:rsidRPr="006C2555" w:rsidRDefault="00EF00D9" w:rsidP="00640A28">
      <w:pPr>
        <w:ind w:right="1360"/>
        <w:rPr>
          <w:rFonts w:ascii="Arial" w:hAnsi="Arial" w:cs="Arial"/>
          <w:sz w:val="24"/>
          <w:szCs w:val="24"/>
        </w:rPr>
      </w:pPr>
    </w:p>
    <w:p w14:paraId="4B3EB040" w14:textId="77777777" w:rsidR="00A52AC9" w:rsidRPr="006C2555" w:rsidRDefault="00EF00D9" w:rsidP="00640A28">
      <w:pPr>
        <w:pStyle w:val="BodyText"/>
        <w:spacing w:before="265" w:line="276" w:lineRule="auto"/>
        <w:ind w:left="1530" w:right="1360" w:firstLine="0"/>
        <w:rPr>
          <w:rFonts w:ascii="Arial" w:hAnsi="Arial" w:cs="Arial"/>
          <w:color w:val="5A5A5A"/>
          <w:spacing w:val="9"/>
          <w:sz w:val="36"/>
        </w:rPr>
      </w:pPr>
      <w:r w:rsidRPr="006C2555">
        <w:rPr>
          <w:rFonts w:ascii="Arial" w:hAnsi="Arial" w:cs="Arial"/>
          <w:color w:val="5A5A5A"/>
          <w:spacing w:val="9"/>
          <w:sz w:val="36"/>
        </w:rPr>
        <w:t>ERIC</w:t>
      </w:r>
      <w:r w:rsidR="00D608E7">
        <w:rPr>
          <w:rFonts w:ascii="Arial" w:hAnsi="Arial" w:cs="Arial"/>
          <w:color w:val="5A5A5A"/>
          <w:spacing w:val="9"/>
          <w:sz w:val="36"/>
        </w:rPr>
        <w:t xml:space="preserve"> ADD ARTWORK-Examples of each </w:t>
      </w:r>
    </w:p>
    <w:p w14:paraId="3EFC6AC1" w14:textId="77777777" w:rsidR="00000AB0" w:rsidRPr="006C2555" w:rsidRDefault="00000AB0" w:rsidP="00640A28">
      <w:pPr>
        <w:pStyle w:val="BodyText"/>
        <w:spacing w:before="265" w:line="276" w:lineRule="auto"/>
        <w:ind w:left="1440" w:right="1360" w:firstLine="0"/>
        <w:rPr>
          <w:rFonts w:ascii="Arial" w:hAnsi="Arial" w:cs="Arial"/>
          <w:color w:val="5A5A5A"/>
          <w:spacing w:val="9"/>
          <w:sz w:val="36"/>
        </w:rPr>
      </w:pPr>
    </w:p>
    <w:sectPr w:rsidR="00000AB0" w:rsidRPr="006C2555" w:rsidSect="00651EC4">
      <w:headerReference w:type="even" r:id="rId118"/>
      <w:headerReference w:type="default" r:id="rId119"/>
      <w:footerReference w:type="default" r:id="rId120"/>
      <w:headerReference w:type="first" r:id="rId121"/>
      <w:pgSz w:w="12240" w:h="15840"/>
      <w:pgMar w:top="1440" w:right="0" w:bottom="1580" w:left="260" w:header="0" w:footer="720" w:gutter="0"/>
      <w:cols w:space="720"/>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Tran Nguyen" w:date="2018-05-02T20:49:00Z" w:initials="TN">
    <w:p w14:paraId="604E7009" w14:textId="72E44D84" w:rsidR="008607F0" w:rsidRDefault="008607F0">
      <w:pPr>
        <w:pStyle w:val="CommentText"/>
      </w:pPr>
      <w:r>
        <w:rPr>
          <w:rStyle w:val="CommentReference"/>
        </w:rPr>
        <w:annotationRef/>
      </w:r>
      <w:r>
        <w:t xml:space="preserve"> KEEP THIS IN</w:t>
      </w:r>
    </w:p>
  </w:comment>
  <w:comment w:id="2" w:author="Tran Nguyen" w:date="2018-05-02T20:49:00Z" w:initials="TN">
    <w:p w14:paraId="110F283A" w14:textId="081E34C8" w:rsidR="008607F0" w:rsidRDefault="008607F0">
      <w:pPr>
        <w:pStyle w:val="CommentText"/>
      </w:pPr>
      <w:r>
        <w:rPr>
          <w:rStyle w:val="CommentReference"/>
        </w:rPr>
        <w:annotationRef/>
      </w:r>
      <w:r>
        <w:t>KEEP THIS IN</w:t>
      </w:r>
    </w:p>
  </w:comment>
  <w:comment w:id="3" w:author="Tran Nguyen" w:date="2018-05-02T20:55:00Z" w:initials="TN">
    <w:p w14:paraId="64CEE300" w14:textId="53E27AC2" w:rsidR="008607F0" w:rsidRDefault="008607F0" w:rsidP="001D3C0C">
      <w:pPr>
        <w:pStyle w:val="CommentText"/>
      </w:pPr>
      <w:r>
        <w:rPr>
          <w:rStyle w:val="CommentReference"/>
        </w:rPr>
        <w:annotationRef/>
      </w:r>
      <w:r>
        <w:t>Keep this in IN</w:t>
      </w:r>
    </w:p>
  </w:comment>
  <w:comment w:id="10" w:author="Tran Nguyen" w:date="2018-04-20T21:08:00Z" w:initials="TN">
    <w:p w14:paraId="0D86E61B" w14:textId="77777777" w:rsidR="008607F0" w:rsidRDefault="008607F0">
      <w:pPr>
        <w:pStyle w:val="CommentText"/>
      </w:pPr>
      <w:r>
        <w:rPr>
          <w:rStyle w:val="CommentReference"/>
        </w:rPr>
        <w:annotationRef/>
      </w:r>
      <w:r>
        <w:t xml:space="preserve">Eric, please use the pocket guide artwork here, but do not let it look like a “photo copy” of the pocket guide…like I did. </w:t>
      </w:r>
    </w:p>
  </w:comment>
  <w:comment w:id="11" w:author="Tran Nguyen" w:date="2018-05-02T22:21:00Z" w:initials="TN">
    <w:p w14:paraId="3E341033" w14:textId="72EB8E8C" w:rsidR="008607F0" w:rsidRDefault="008607F0">
      <w:pPr>
        <w:pStyle w:val="CommentText"/>
      </w:pPr>
      <w:r>
        <w:rPr>
          <w:rStyle w:val="CommentReference"/>
        </w:rPr>
        <w:annotationRef/>
      </w:r>
      <w:r>
        <w:t>Use this version</w:t>
      </w:r>
    </w:p>
  </w:comment>
  <w:comment w:id="14" w:author="Tran Nguyen" w:date="2018-05-02T21:04:00Z" w:initials="TN">
    <w:p w14:paraId="6E5E48E5" w14:textId="2C314640" w:rsidR="008607F0" w:rsidRDefault="008607F0">
      <w:pPr>
        <w:pStyle w:val="CommentText"/>
      </w:pPr>
      <w:r>
        <w:rPr>
          <w:rStyle w:val="CommentReference"/>
        </w:rPr>
        <w:annotationRef/>
      </w:r>
      <w:r>
        <w:t>Keep this bullet</w:t>
      </w:r>
    </w:p>
  </w:comment>
  <w:comment w:id="15" w:author="Tran Nguyen" w:date="2018-04-28T19:47:00Z" w:initials="TN">
    <w:p w14:paraId="152D239B" w14:textId="2570EFAD" w:rsidR="008607F0" w:rsidRDefault="008607F0">
      <w:pPr>
        <w:pStyle w:val="CommentText"/>
      </w:pPr>
      <w:r>
        <w:rPr>
          <w:rStyle w:val="CommentReference"/>
        </w:rPr>
        <w:annotationRef/>
      </w:r>
      <w:r>
        <w:rPr>
          <w:rFonts w:ascii="Arial" w:hAnsi="Arial" w:cs="Arial"/>
          <w:spacing w:val="12"/>
          <w:sz w:val="22"/>
          <w:szCs w:val="22"/>
          <w:highlight w:val="yellow"/>
        </w:rPr>
        <w:t>Eric, Please make sure this chart is on one page</w:t>
      </w:r>
      <w:r>
        <w:rPr>
          <w:rFonts w:ascii="Arial" w:hAnsi="Arial" w:cs="Arial"/>
          <w:spacing w:val="12"/>
          <w:sz w:val="22"/>
          <w:szCs w:val="22"/>
        </w:rPr>
        <w:t xml:space="preserve">  </w:t>
      </w:r>
    </w:p>
  </w:comment>
  <w:comment w:id="16" w:author="Tran Nguyen" w:date="2018-04-28T19:53:00Z" w:initials="TN">
    <w:p w14:paraId="4E9D9329" w14:textId="040A66B7" w:rsidR="008607F0" w:rsidRDefault="008607F0">
      <w:pPr>
        <w:pStyle w:val="CommentText"/>
      </w:pPr>
      <w:r>
        <w:rPr>
          <w:rStyle w:val="CommentReference"/>
        </w:rPr>
        <w:annotationRef/>
      </w:r>
      <w:r>
        <w:t>Eric please make sure the table is on one page</w:t>
      </w:r>
    </w:p>
  </w:comment>
  <w:comment w:id="71" w:author="Tran Nguyen" w:date="2018-05-02T21:14:00Z" w:initials="TN">
    <w:p w14:paraId="321F6743" w14:textId="60CAAB83" w:rsidR="008607F0" w:rsidRDefault="008607F0">
      <w:pPr>
        <w:pStyle w:val="CommentText"/>
      </w:pPr>
      <w:r>
        <w:rPr>
          <w:rStyle w:val="CommentReference"/>
        </w:rPr>
        <w:annotationRef/>
      </w:r>
      <w:r>
        <w:t>IGNORE COMMENT</w:t>
      </w:r>
    </w:p>
  </w:comment>
  <w:comment w:id="72" w:author="Tran Nguyen" w:date="2018-05-02T21:14:00Z" w:initials="TN">
    <w:p w14:paraId="0A541F0C" w14:textId="017646FE" w:rsidR="008607F0" w:rsidRDefault="008607F0">
      <w:pPr>
        <w:pStyle w:val="CommentText"/>
      </w:pPr>
      <w:r>
        <w:rPr>
          <w:rStyle w:val="CommentReference"/>
        </w:rPr>
        <w:annotationRef/>
      </w:r>
      <w:r>
        <w:t>IGNORE COMMENT</w:t>
      </w:r>
    </w:p>
  </w:comment>
  <w:comment w:id="74" w:author="Tran Nguyen" w:date="2018-04-28T20:11:00Z" w:initials="TN">
    <w:p w14:paraId="3C006863" w14:textId="1BFCBB4E" w:rsidR="008607F0" w:rsidRDefault="008607F0">
      <w:pPr>
        <w:pStyle w:val="CommentText"/>
      </w:pPr>
      <w:r>
        <w:rPr>
          <w:rStyle w:val="CommentReference"/>
        </w:rPr>
        <w:annotationRef/>
      </w:r>
      <w:r>
        <w:t>Need copy here</w:t>
      </w:r>
    </w:p>
  </w:comment>
  <w:comment w:id="76" w:author="Tran Nguyen" w:date="2018-04-20T21:37:00Z" w:initials="TN">
    <w:p w14:paraId="79C948BB" w14:textId="77777777" w:rsidR="008607F0" w:rsidRDefault="008607F0">
      <w:pPr>
        <w:pStyle w:val="CommentText"/>
      </w:pPr>
      <w:r>
        <w:rPr>
          <w:rStyle w:val="CommentReference"/>
        </w:rPr>
        <w:annotationRef/>
      </w:r>
      <w:r>
        <w:t>Eric, please create a better map with more clear captions.</w:t>
      </w:r>
    </w:p>
  </w:comment>
  <w:comment w:id="77" w:author="Tran Nguyen" w:date="2018-05-02T21:15:00Z" w:initials="TN">
    <w:p w14:paraId="39F83481" w14:textId="3C640A2B" w:rsidR="008607F0" w:rsidRDefault="008607F0" w:rsidP="00F80BE2">
      <w:pPr>
        <w:pStyle w:val="CommentText"/>
      </w:pPr>
      <w:r>
        <w:rPr>
          <w:rStyle w:val="CommentReference"/>
        </w:rPr>
        <w:annotationRef/>
      </w:r>
      <w:r>
        <w:t>OK as is</w:t>
      </w:r>
    </w:p>
  </w:comment>
  <w:comment w:id="104" w:author="Tran Nguyen" w:date="2018-05-02T21:21:00Z" w:initials="TN">
    <w:p w14:paraId="02031B66" w14:textId="6404DF12" w:rsidR="008607F0" w:rsidRDefault="008607F0">
      <w:pPr>
        <w:pStyle w:val="CommentText"/>
      </w:pPr>
      <w:r>
        <w:rPr>
          <w:rStyle w:val="CommentReference"/>
        </w:rPr>
        <w:annotationRef/>
      </w:r>
      <w:r>
        <w:t>COPY COMNG</w:t>
      </w:r>
    </w:p>
  </w:comment>
  <w:comment w:id="105" w:author="Tran Nguyen" w:date="2018-04-16T23:16:00Z" w:initials="TN">
    <w:p w14:paraId="4C3EC60F" w14:textId="77777777" w:rsidR="008607F0" w:rsidRDefault="008607F0">
      <w:pPr>
        <w:pStyle w:val="CommentText"/>
      </w:pPr>
      <w:r>
        <w:rPr>
          <w:rStyle w:val="CommentReference"/>
        </w:rPr>
        <w:annotationRef/>
      </w:r>
      <w:r>
        <w:t>Eric to add updated artwork with “hospital command center” clearly marked on map.</w:t>
      </w:r>
    </w:p>
  </w:comment>
  <w:comment w:id="106" w:author="Tran Nguyen" w:date="2018-04-16T23:49:00Z" w:initials="TN">
    <w:p w14:paraId="1F411B86" w14:textId="77777777" w:rsidR="008607F0" w:rsidRDefault="008607F0">
      <w:pPr>
        <w:pStyle w:val="CommentText"/>
      </w:pPr>
      <w:r>
        <w:rPr>
          <w:rStyle w:val="CommentReference"/>
        </w:rPr>
        <w:annotationRef/>
      </w:r>
      <w:r>
        <w:t xml:space="preserve">Eric—change the font color to match the code…Code Gray in gray, Code Orange in orange, etc. </w:t>
      </w:r>
    </w:p>
  </w:comment>
  <w:comment w:id="107" w:author="Tran Nguyen" w:date="2018-04-28T20:25:00Z" w:initials="TN">
    <w:p w14:paraId="41E74F56" w14:textId="546D1722" w:rsidR="008607F0" w:rsidRDefault="008607F0">
      <w:pPr>
        <w:pStyle w:val="CommentText"/>
      </w:pPr>
      <w:r>
        <w:rPr>
          <w:rStyle w:val="CommentReference"/>
        </w:rPr>
        <w:annotationRef/>
      </w:r>
      <w:r w:rsidRPr="00843AED">
        <w:rPr>
          <w:rFonts w:ascii="Arial" w:hAnsi="Arial" w:cs="Arial"/>
          <w:color w:val="00A9A0"/>
          <w:sz w:val="28"/>
          <w:szCs w:val="28"/>
          <w:highlight w:val="yellow"/>
        </w:rPr>
        <w:t>ISNT THIS THE SAME AS CALLING A CODE BLUE?</w:t>
      </w:r>
    </w:p>
  </w:comment>
  <w:comment w:id="122" w:author="Tran Nguyen" w:date="2018-04-20T21:39:00Z" w:initials="TN">
    <w:p w14:paraId="3EC15BFE" w14:textId="77777777" w:rsidR="008607F0" w:rsidRDefault="008607F0" w:rsidP="000B2728">
      <w:pPr>
        <w:pStyle w:val="CommentText"/>
      </w:pPr>
      <w:r>
        <w:rPr>
          <w:rStyle w:val="CommentReference"/>
        </w:rPr>
        <w:annotationRef/>
      </w:r>
      <w:r>
        <w:t>Label map with side streets, 27</w:t>
      </w:r>
      <w:r w:rsidRPr="00B65320">
        <w:rPr>
          <w:vertAlign w:val="superscript"/>
        </w:rPr>
        <w:t>th</w:t>
      </w:r>
      <w:r>
        <w:t xml:space="preserve"> and ???</w:t>
      </w:r>
    </w:p>
  </w:comment>
  <w:comment w:id="123" w:author="Tran Nguyen" w:date="2018-05-02T21:33:00Z" w:initials="TN">
    <w:p w14:paraId="1AF2E389" w14:textId="6EDB33FF" w:rsidR="008607F0" w:rsidRDefault="008607F0">
      <w:pPr>
        <w:pStyle w:val="CommentText"/>
      </w:pPr>
      <w:r>
        <w:rPr>
          <w:rStyle w:val="CommentReference"/>
        </w:rPr>
        <w:annotationRef/>
      </w:r>
      <w:r>
        <w:t>OK AS IS</w:t>
      </w:r>
    </w:p>
  </w:comment>
  <w:comment w:id="125" w:author="Tran Nguyen" w:date="2018-05-02T21:37:00Z" w:initials="TN">
    <w:p w14:paraId="04B1CE48" w14:textId="6AD48AAB" w:rsidR="008607F0" w:rsidRDefault="008607F0">
      <w:pPr>
        <w:pStyle w:val="CommentText"/>
      </w:pPr>
      <w:r>
        <w:rPr>
          <w:rStyle w:val="CommentReference"/>
        </w:rPr>
        <w:annotationRef/>
      </w:r>
      <w:r>
        <w:t>Ignore comment</w:t>
      </w:r>
    </w:p>
  </w:comment>
  <w:comment w:id="143" w:author="Tran Nguyen" w:date="2018-05-02T21:57:00Z" w:initials="TN">
    <w:p w14:paraId="692F05B0" w14:textId="60A3CA58" w:rsidR="008607F0" w:rsidRDefault="008607F0">
      <w:pPr>
        <w:pStyle w:val="CommentText"/>
      </w:pPr>
      <w:r>
        <w:rPr>
          <w:rStyle w:val="CommentReference"/>
        </w:rPr>
        <w:annotationRef/>
      </w:r>
      <w:r>
        <w:t>ERIC: please replace this artwork with the email I fwd’d to you on 5/2  Also, remove the word “proposed” Tami.</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04E7009" w15:done="0"/>
  <w15:commentEx w15:paraId="110F283A" w15:done="0"/>
  <w15:commentEx w15:paraId="64CEE300" w15:done="0"/>
  <w15:commentEx w15:paraId="0D86E61B" w15:done="0"/>
  <w15:commentEx w15:paraId="3E341033" w15:done="0"/>
  <w15:commentEx w15:paraId="6E5E48E5" w15:done="0"/>
  <w15:commentEx w15:paraId="152D239B" w15:done="0"/>
  <w15:commentEx w15:paraId="4E9D9329" w15:done="0"/>
  <w15:commentEx w15:paraId="321F6743" w15:done="0"/>
  <w15:commentEx w15:paraId="0A541F0C" w15:done="0"/>
  <w15:commentEx w15:paraId="3C006863" w15:done="0"/>
  <w15:commentEx w15:paraId="79C948BB" w15:done="0"/>
  <w15:commentEx w15:paraId="39F83481" w15:done="0"/>
  <w15:commentEx w15:paraId="02031B66" w15:done="0"/>
  <w15:commentEx w15:paraId="4C3EC60F" w15:done="0"/>
  <w15:commentEx w15:paraId="1F411B86" w15:done="0"/>
  <w15:commentEx w15:paraId="41E74F56" w15:done="0"/>
  <w15:commentEx w15:paraId="3EC15BFE" w15:done="0"/>
  <w15:commentEx w15:paraId="1AF2E389" w15:done="0"/>
  <w15:commentEx w15:paraId="04B1CE48" w15:done="0"/>
  <w15:commentEx w15:paraId="692F05B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04E7009" w16cid:durableId="1E8F4EC2"/>
  <w16cid:commentId w16cid:paraId="110F283A" w16cid:durableId="1E8F4C2D"/>
  <w16cid:commentId w16cid:paraId="64CEE300" w16cid:durableId="1E8F5C02"/>
  <w16cid:commentId w16cid:paraId="2FCF9D32" w16cid:durableId="1E8F5F08"/>
  <w16cid:commentId w16cid:paraId="4ACE4B6C" w16cid:durableId="1E8F5F07"/>
  <w16cid:commentId w16cid:paraId="55D50511" w16cid:durableId="1E8F4F20"/>
  <w16cid:commentId w16cid:paraId="29199782" w16cid:durableId="1E8F5509"/>
  <w16cid:commentId w16cid:paraId="0B3653A8" w16cid:durableId="1E8F4C2E"/>
  <w16cid:commentId w16cid:paraId="3E341033" w16cid:durableId="1E8F4C2F"/>
  <w16cid:commentId w16cid:paraId="6E5E48E5" w16cid:durableId="1E8F4C30"/>
  <w16cid:commentId w16cid:paraId="152D239B" w16cid:durableId="1E8F4E39"/>
  <w16cid:commentId w16cid:paraId="4E9D9329" w16cid:durableId="1E8F4FA6"/>
  <w16cid:commentId w16cid:paraId="321F6743" w16cid:durableId="1E8F4C31"/>
  <w16cid:commentId w16cid:paraId="0A541F0C" w16cid:durableId="1E8F53BE"/>
  <w16cid:commentId w16cid:paraId="3C006863" w16cid:durableId="1E8F53D8"/>
  <w16cid:commentId w16cid:paraId="79C948BB" w16cid:durableId="1E8F4C32"/>
  <w16cid:commentId w16cid:paraId="39F83481" w16cid:durableId="1E8F4C33"/>
  <w16cid:commentId w16cid:paraId="6A15D726" w16cid:durableId="1E8F5419"/>
  <w16cid:commentId w16cid:paraId="02031B66" w16cid:durableId="1E8F4C34"/>
  <w16cid:commentId w16cid:paraId="4C3EC60F" w16cid:durableId="1E8F4C35"/>
  <w16cid:commentId w16cid:paraId="1F411B86" w16cid:durableId="1E8F4C36"/>
  <w16cid:commentId w16cid:paraId="1FC9A7A4" w16cid:durableId="1E8F4C37"/>
  <w16cid:commentId w16cid:paraId="16310EC1" w16cid:durableId="1E8F4C38"/>
  <w16cid:commentId w16cid:paraId="41E74F56" w16cid:durableId="1E8F574E"/>
  <w16cid:commentId w16cid:paraId="730FC339" w16cid:durableId="1E8F4C39"/>
  <w16cid:commentId w16cid:paraId="3EC15BFE" w16cid:durableId="1E8F4C3A"/>
  <w16cid:commentId w16cid:paraId="1AF2E389" w16cid:durableId="1E8F4C3B"/>
  <w16cid:commentId w16cid:paraId="04B1CE48" w16cid:durableId="1E8F57B4"/>
  <w16cid:commentId w16cid:paraId="6E2609B8" w16cid:durableId="1E8F5829"/>
  <w16cid:commentId w16cid:paraId="69EA6C11" w16cid:durableId="1E8F5EA9"/>
  <w16cid:commentId w16cid:paraId="6622EE22" w16cid:durableId="1E8F58CE"/>
  <w16cid:commentId w16cid:paraId="730FC473" w16cid:durableId="1E8F4C3C"/>
  <w16cid:commentId w16cid:paraId="65DF2C04" w16cid:durableId="1E8F5DEC"/>
  <w16cid:commentId w16cid:paraId="3EF06D22" w16cid:durableId="1E8F4C3D"/>
  <w16cid:commentId w16cid:paraId="289786D9" w16cid:durableId="1E8F4C3E"/>
  <w16cid:commentId w16cid:paraId="581CEFF9" w16cid:durableId="1E8F4C3F"/>
  <w16cid:commentId w16cid:paraId="692F05B0" w16cid:durableId="1E8F4C40"/>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66028E4" w14:textId="77777777" w:rsidR="00A27BD5" w:rsidRDefault="00A27BD5">
      <w:r>
        <w:separator/>
      </w:r>
    </w:p>
  </w:endnote>
  <w:endnote w:type="continuationSeparator" w:id="0">
    <w:p w14:paraId="7CBD8F15" w14:textId="77777777" w:rsidR="00A27BD5" w:rsidRDefault="00A27B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325126"/>
      <w:docPartObj>
        <w:docPartGallery w:val="Page Numbers (Bottom of Page)"/>
        <w:docPartUnique/>
      </w:docPartObj>
    </w:sdtPr>
    <w:sdtEndPr>
      <w:rPr>
        <w:color w:val="7F7F7F" w:themeColor="background1" w:themeShade="7F"/>
        <w:spacing w:val="60"/>
      </w:rPr>
    </w:sdtEndPr>
    <w:sdtContent>
      <w:p w14:paraId="7AEF43B1" w14:textId="77777777" w:rsidR="008607F0" w:rsidRDefault="00A27BD5">
        <w:pPr>
          <w:pStyle w:val="Footer"/>
          <w:pBdr>
            <w:top w:val="single" w:sz="4" w:space="1" w:color="D9D9D9" w:themeColor="background1" w:themeShade="D9"/>
          </w:pBdr>
          <w:jc w:val="right"/>
        </w:pPr>
      </w:p>
    </w:sdtContent>
  </w:sdt>
  <w:p w14:paraId="4804E6DE" w14:textId="77777777" w:rsidR="008607F0" w:rsidRDefault="008607F0">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830393"/>
      <w:docPartObj>
        <w:docPartGallery w:val="Page Numbers (Bottom of Page)"/>
        <w:docPartUnique/>
      </w:docPartObj>
    </w:sdtPr>
    <w:sdtEndPr/>
    <w:sdtContent>
      <w:sdt>
        <w:sdtPr>
          <w:id w:val="1318998640"/>
          <w:docPartObj>
            <w:docPartGallery w:val="Page Numbers (Top of Page)"/>
            <w:docPartUnique/>
          </w:docPartObj>
        </w:sdtPr>
        <w:sdtEndPr/>
        <w:sdtContent>
          <w:p w14:paraId="528B9757" w14:textId="77777777" w:rsidR="008607F0" w:rsidRDefault="008607F0" w:rsidP="00081F4E">
            <w:pPr>
              <w:pStyle w:val="Footer"/>
              <w:ind w:left="3960" w:firstLine="4680"/>
            </w:pPr>
            <w:r w:rsidRPr="00081F4E">
              <w:t xml:space="preserve">Page </w:t>
            </w:r>
            <w:r w:rsidRPr="00081F4E">
              <w:rPr>
                <w:bCs/>
                <w:sz w:val="24"/>
                <w:szCs w:val="24"/>
              </w:rPr>
              <w:fldChar w:fldCharType="begin"/>
            </w:r>
            <w:r w:rsidRPr="00081F4E">
              <w:rPr>
                <w:bCs/>
              </w:rPr>
              <w:instrText xml:space="preserve"> PAGE </w:instrText>
            </w:r>
            <w:r w:rsidRPr="00081F4E">
              <w:rPr>
                <w:bCs/>
                <w:sz w:val="24"/>
                <w:szCs w:val="24"/>
              </w:rPr>
              <w:fldChar w:fldCharType="separate"/>
            </w:r>
            <w:r w:rsidR="00D5111F">
              <w:rPr>
                <w:bCs/>
                <w:noProof/>
              </w:rPr>
              <w:t>66</w:t>
            </w:r>
            <w:r w:rsidRPr="00081F4E">
              <w:rPr>
                <w:bCs/>
                <w:sz w:val="24"/>
                <w:szCs w:val="24"/>
              </w:rPr>
              <w:fldChar w:fldCharType="end"/>
            </w:r>
            <w:r w:rsidRPr="00081F4E">
              <w:t xml:space="preserve"> of </w:t>
            </w:r>
            <w:r w:rsidRPr="00081F4E">
              <w:rPr>
                <w:bCs/>
                <w:sz w:val="24"/>
                <w:szCs w:val="24"/>
              </w:rPr>
              <w:fldChar w:fldCharType="begin"/>
            </w:r>
            <w:r w:rsidRPr="00081F4E">
              <w:rPr>
                <w:bCs/>
              </w:rPr>
              <w:instrText xml:space="preserve"> NUMPAGES  </w:instrText>
            </w:r>
            <w:r w:rsidRPr="00081F4E">
              <w:rPr>
                <w:bCs/>
                <w:sz w:val="24"/>
                <w:szCs w:val="24"/>
              </w:rPr>
              <w:fldChar w:fldCharType="separate"/>
            </w:r>
            <w:r w:rsidR="00D5111F">
              <w:rPr>
                <w:bCs/>
                <w:noProof/>
              </w:rPr>
              <w:t>76</w:t>
            </w:r>
            <w:r w:rsidRPr="00081F4E">
              <w:rPr>
                <w:bCs/>
                <w:sz w:val="24"/>
                <w:szCs w:val="24"/>
              </w:rPr>
              <w:fldChar w:fldCharType="end"/>
            </w:r>
          </w:p>
        </w:sdtContent>
      </w:sdt>
    </w:sdtContent>
  </w:sdt>
  <w:p w14:paraId="5039C483" w14:textId="77777777" w:rsidR="008607F0" w:rsidRDefault="008607F0">
    <w:pPr>
      <w:spacing w:line="14" w:lineRule="auto"/>
      <w:rPr>
        <w:sz w:val="20"/>
        <w:szCs w:val="20"/>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126FBE" w14:textId="77777777" w:rsidR="008607F0" w:rsidRPr="00081F4E" w:rsidRDefault="008607F0">
    <w:pPr>
      <w:pStyle w:val="Footer"/>
    </w:pPr>
    <w:r>
      <w:tab/>
    </w:r>
    <w:r>
      <w:tab/>
    </w:r>
    <w:sdt>
      <w:sdtPr>
        <w:id w:val="-1973592569"/>
        <w:docPartObj>
          <w:docPartGallery w:val="Page Numbers (Bottom of Page)"/>
          <w:docPartUnique/>
        </w:docPartObj>
      </w:sdtPr>
      <w:sdtEndPr/>
      <w:sdtContent>
        <w:sdt>
          <w:sdtPr>
            <w:id w:val="-758524301"/>
            <w:docPartObj>
              <w:docPartGallery w:val="Page Numbers (Top of Page)"/>
              <w:docPartUnique/>
            </w:docPartObj>
          </w:sdtPr>
          <w:sdtEndPr/>
          <w:sdtContent>
            <w:r w:rsidRPr="00081F4E">
              <w:t xml:space="preserve">Page </w:t>
            </w:r>
            <w:r w:rsidRPr="00081F4E">
              <w:rPr>
                <w:bCs/>
                <w:sz w:val="24"/>
                <w:szCs w:val="24"/>
              </w:rPr>
              <w:fldChar w:fldCharType="begin"/>
            </w:r>
            <w:r w:rsidRPr="00081F4E">
              <w:rPr>
                <w:bCs/>
              </w:rPr>
              <w:instrText xml:space="preserve"> PAGE </w:instrText>
            </w:r>
            <w:r w:rsidRPr="00081F4E">
              <w:rPr>
                <w:bCs/>
                <w:sz w:val="24"/>
                <w:szCs w:val="24"/>
              </w:rPr>
              <w:fldChar w:fldCharType="separate"/>
            </w:r>
            <w:r w:rsidR="00D5111F">
              <w:rPr>
                <w:bCs/>
                <w:noProof/>
              </w:rPr>
              <w:t>68</w:t>
            </w:r>
            <w:r w:rsidRPr="00081F4E">
              <w:rPr>
                <w:bCs/>
                <w:sz w:val="24"/>
                <w:szCs w:val="24"/>
              </w:rPr>
              <w:fldChar w:fldCharType="end"/>
            </w:r>
            <w:r w:rsidRPr="00081F4E">
              <w:t xml:space="preserve"> of </w:t>
            </w:r>
            <w:r w:rsidRPr="00081F4E">
              <w:rPr>
                <w:bCs/>
                <w:sz w:val="24"/>
                <w:szCs w:val="24"/>
              </w:rPr>
              <w:fldChar w:fldCharType="begin"/>
            </w:r>
            <w:r w:rsidRPr="00081F4E">
              <w:rPr>
                <w:bCs/>
              </w:rPr>
              <w:instrText xml:space="preserve"> NUMPAGES  </w:instrText>
            </w:r>
            <w:r w:rsidRPr="00081F4E">
              <w:rPr>
                <w:bCs/>
                <w:sz w:val="24"/>
                <w:szCs w:val="24"/>
              </w:rPr>
              <w:fldChar w:fldCharType="separate"/>
            </w:r>
            <w:r w:rsidR="00D5111F">
              <w:rPr>
                <w:bCs/>
                <w:noProof/>
              </w:rPr>
              <w:t>76</w:t>
            </w:r>
            <w:r w:rsidRPr="00081F4E">
              <w:rPr>
                <w:bCs/>
                <w:sz w:val="24"/>
                <w:szCs w:val="24"/>
              </w:rPr>
              <w:fldChar w:fldCharType="end"/>
            </w:r>
          </w:sdtContent>
        </w:sdt>
      </w:sdtContent>
    </w:sdt>
  </w:p>
  <w:p w14:paraId="6255B4D9" w14:textId="77777777" w:rsidR="008607F0" w:rsidRDefault="008607F0">
    <w:pPr>
      <w:spacing w:line="14" w:lineRule="auto"/>
      <w:rPr>
        <w:sz w:val="20"/>
        <w:szCs w:val="20"/>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CFE7C2" w14:textId="77777777" w:rsidR="008607F0" w:rsidRDefault="008607F0">
    <w:pPr>
      <w:spacing w:line="14" w:lineRule="auto"/>
      <w:rPr>
        <w:sz w:val="2"/>
        <w:szCs w:val="2"/>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F8ECD4" w14:textId="77777777" w:rsidR="008607F0" w:rsidRPr="00651EC4" w:rsidRDefault="008607F0">
    <w:pPr>
      <w:pStyle w:val="Footer"/>
    </w:pPr>
    <w:r>
      <w:tab/>
    </w:r>
    <w:r>
      <w:tab/>
    </w:r>
    <w:sdt>
      <w:sdtPr>
        <w:id w:val="-102339490"/>
        <w:docPartObj>
          <w:docPartGallery w:val="Page Numbers (Bottom of Page)"/>
          <w:docPartUnique/>
        </w:docPartObj>
      </w:sdtPr>
      <w:sdtEndPr/>
      <w:sdtContent>
        <w:sdt>
          <w:sdtPr>
            <w:id w:val="1792484992"/>
            <w:docPartObj>
              <w:docPartGallery w:val="Page Numbers (Top of Page)"/>
              <w:docPartUnique/>
            </w:docPartObj>
          </w:sdtPr>
          <w:sdtEndPr/>
          <w:sdtContent>
            <w:r w:rsidRPr="00651EC4">
              <w:t xml:space="preserve">Page </w:t>
            </w:r>
            <w:r w:rsidRPr="00651EC4">
              <w:rPr>
                <w:bCs/>
                <w:sz w:val="24"/>
                <w:szCs w:val="24"/>
              </w:rPr>
              <w:fldChar w:fldCharType="begin"/>
            </w:r>
            <w:r w:rsidRPr="00651EC4">
              <w:rPr>
                <w:bCs/>
              </w:rPr>
              <w:instrText xml:space="preserve"> PAGE </w:instrText>
            </w:r>
            <w:r w:rsidRPr="00651EC4">
              <w:rPr>
                <w:bCs/>
                <w:sz w:val="24"/>
                <w:szCs w:val="24"/>
              </w:rPr>
              <w:fldChar w:fldCharType="separate"/>
            </w:r>
            <w:r w:rsidR="00D5111F">
              <w:rPr>
                <w:bCs/>
                <w:noProof/>
              </w:rPr>
              <w:t>70</w:t>
            </w:r>
            <w:r w:rsidRPr="00651EC4">
              <w:rPr>
                <w:bCs/>
                <w:sz w:val="24"/>
                <w:szCs w:val="24"/>
              </w:rPr>
              <w:fldChar w:fldCharType="end"/>
            </w:r>
            <w:r w:rsidRPr="00651EC4">
              <w:t xml:space="preserve"> of </w:t>
            </w:r>
            <w:r w:rsidRPr="00651EC4">
              <w:rPr>
                <w:bCs/>
                <w:sz w:val="24"/>
                <w:szCs w:val="24"/>
              </w:rPr>
              <w:fldChar w:fldCharType="begin"/>
            </w:r>
            <w:r w:rsidRPr="00651EC4">
              <w:rPr>
                <w:bCs/>
              </w:rPr>
              <w:instrText xml:space="preserve"> NUMPAGES  </w:instrText>
            </w:r>
            <w:r w:rsidRPr="00651EC4">
              <w:rPr>
                <w:bCs/>
                <w:sz w:val="24"/>
                <w:szCs w:val="24"/>
              </w:rPr>
              <w:fldChar w:fldCharType="separate"/>
            </w:r>
            <w:r w:rsidR="00D5111F">
              <w:rPr>
                <w:bCs/>
                <w:noProof/>
              </w:rPr>
              <w:t>76</w:t>
            </w:r>
            <w:r w:rsidRPr="00651EC4">
              <w:rPr>
                <w:bCs/>
                <w:sz w:val="24"/>
                <w:szCs w:val="24"/>
              </w:rPr>
              <w:fldChar w:fldCharType="end"/>
            </w:r>
          </w:sdtContent>
        </w:sdt>
      </w:sdtContent>
    </w:sdt>
  </w:p>
  <w:p w14:paraId="5AA24473" w14:textId="77777777" w:rsidR="008607F0" w:rsidRDefault="008607F0">
    <w:pPr>
      <w:spacing w:line="14" w:lineRule="auto"/>
      <w:rPr>
        <w:sz w:val="20"/>
        <w:szCs w:val="20"/>
      </w:rP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714A9B" w14:textId="77777777" w:rsidR="008607F0" w:rsidRPr="00396DF7" w:rsidRDefault="008607F0">
    <w:pPr>
      <w:pStyle w:val="Footer"/>
    </w:pPr>
    <w:r>
      <w:tab/>
    </w:r>
    <w:r>
      <w:tab/>
    </w:r>
    <w:sdt>
      <w:sdtPr>
        <w:id w:val="-1154373966"/>
        <w:docPartObj>
          <w:docPartGallery w:val="Page Numbers (Bottom of Page)"/>
          <w:docPartUnique/>
        </w:docPartObj>
      </w:sdtPr>
      <w:sdtEndPr/>
      <w:sdtContent>
        <w:sdt>
          <w:sdtPr>
            <w:id w:val="2027285036"/>
            <w:docPartObj>
              <w:docPartGallery w:val="Page Numbers (Top of Page)"/>
              <w:docPartUnique/>
            </w:docPartObj>
          </w:sdtPr>
          <w:sdtEndPr/>
          <w:sdtContent>
            <w:r w:rsidRPr="00396DF7">
              <w:t xml:space="preserve">Page </w:t>
            </w:r>
            <w:r w:rsidRPr="00396DF7">
              <w:rPr>
                <w:bCs/>
                <w:sz w:val="24"/>
                <w:szCs w:val="24"/>
              </w:rPr>
              <w:fldChar w:fldCharType="begin"/>
            </w:r>
            <w:r w:rsidRPr="00396DF7">
              <w:rPr>
                <w:bCs/>
              </w:rPr>
              <w:instrText xml:space="preserve"> PAGE </w:instrText>
            </w:r>
            <w:r w:rsidRPr="00396DF7">
              <w:rPr>
                <w:bCs/>
                <w:sz w:val="24"/>
                <w:szCs w:val="24"/>
              </w:rPr>
              <w:fldChar w:fldCharType="separate"/>
            </w:r>
            <w:r w:rsidR="00D5111F">
              <w:rPr>
                <w:bCs/>
                <w:noProof/>
              </w:rPr>
              <w:t>76</w:t>
            </w:r>
            <w:r w:rsidRPr="00396DF7">
              <w:rPr>
                <w:bCs/>
                <w:sz w:val="24"/>
                <w:szCs w:val="24"/>
              </w:rPr>
              <w:fldChar w:fldCharType="end"/>
            </w:r>
            <w:r w:rsidRPr="00396DF7">
              <w:t xml:space="preserve"> of </w:t>
            </w:r>
            <w:r w:rsidRPr="00396DF7">
              <w:rPr>
                <w:bCs/>
                <w:sz w:val="24"/>
                <w:szCs w:val="24"/>
              </w:rPr>
              <w:fldChar w:fldCharType="begin"/>
            </w:r>
            <w:r w:rsidRPr="00396DF7">
              <w:rPr>
                <w:bCs/>
              </w:rPr>
              <w:instrText xml:space="preserve"> NUMPAGES  </w:instrText>
            </w:r>
            <w:r w:rsidRPr="00396DF7">
              <w:rPr>
                <w:bCs/>
                <w:sz w:val="24"/>
                <w:szCs w:val="24"/>
              </w:rPr>
              <w:fldChar w:fldCharType="separate"/>
            </w:r>
            <w:r w:rsidR="00D5111F">
              <w:rPr>
                <w:bCs/>
                <w:noProof/>
              </w:rPr>
              <w:t>76</w:t>
            </w:r>
            <w:r w:rsidRPr="00396DF7">
              <w:rPr>
                <w:bCs/>
                <w:sz w:val="24"/>
                <w:szCs w:val="24"/>
              </w:rPr>
              <w:fldChar w:fldCharType="end"/>
            </w:r>
          </w:sdtContent>
        </w:sdt>
      </w:sdtContent>
    </w:sdt>
  </w:p>
  <w:p w14:paraId="4247E776" w14:textId="77777777" w:rsidR="008607F0" w:rsidRDefault="008607F0">
    <w:pPr>
      <w:spacing w:line="14" w:lineRule="auto"/>
      <w:rPr>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04ED8F" w14:textId="77777777" w:rsidR="008607F0" w:rsidRDefault="008607F0">
    <w:pPr>
      <w:pStyle w:val="Footer"/>
    </w:pPr>
    <w:r>
      <w:tab/>
    </w:r>
    <w:r>
      <w:tab/>
    </w:r>
    <w:sdt>
      <w:sdtPr>
        <w:id w:val="-216361447"/>
        <w:docPartObj>
          <w:docPartGallery w:val="Page Numbers (Bottom of Page)"/>
          <w:docPartUnique/>
        </w:docPartObj>
      </w:sdtPr>
      <w:sdtEndPr/>
      <w:sdtContent>
        <w:sdt>
          <w:sdtPr>
            <w:id w:val="-1705238520"/>
            <w:docPartObj>
              <w:docPartGallery w:val="Page Numbers (Top of Page)"/>
              <w:docPartUnique/>
            </w:docPartObj>
          </w:sdtPr>
          <w:sdtEndPr/>
          <w:sdtContent>
            <w:r w:rsidRPr="00EF4BAF">
              <w:t xml:space="preserve">Page </w:t>
            </w:r>
            <w:r w:rsidRPr="00EF4BAF">
              <w:rPr>
                <w:bCs/>
                <w:sz w:val="24"/>
                <w:szCs w:val="24"/>
              </w:rPr>
              <w:fldChar w:fldCharType="begin"/>
            </w:r>
            <w:r w:rsidRPr="00EF4BAF">
              <w:rPr>
                <w:bCs/>
              </w:rPr>
              <w:instrText xml:space="preserve"> PAGE </w:instrText>
            </w:r>
            <w:r w:rsidRPr="00EF4BAF">
              <w:rPr>
                <w:bCs/>
                <w:sz w:val="24"/>
                <w:szCs w:val="24"/>
              </w:rPr>
              <w:fldChar w:fldCharType="separate"/>
            </w:r>
            <w:r w:rsidR="00C95F88">
              <w:rPr>
                <w:bCs/>
                <w:noProof/>
              </w:rPr>
              <w:t>2</w:t>
            </w:r>
            <w:r w:rsidRPr="00EF4BAF">
              <w:rPr>
                <w:bCs/>
                <w:sz w:val="24"/>
                <w:szCs w:val="24"/>
              </w:rPr>
              <w:fldChar w:fldCharType="end"/>
            </w:r>
            <w:r w:rsidRPr="00EF4BAF">
              <w:t xml:space="preserve"> of </w:t>
            </w:r>
            <w:r w:rsidRPr="00EF4BAF">
              <w:rPr>
                <w:bCs/>
                <w:sz w:val="24"/>
                <w:szCs w:val="24"/>
              </w:rPr>
              <w:fldChar w:fldCharType="begin"/>
            </w:r>
            <w:r w:rsidRPr="00EF4BAF">
              <w:rPr>
                <w:bCs/>
              </w:rPr>
              <w:instrText xml:space="preserve"> NUMPAGES  </w:instrText>
            </w:r>
            <w:r w:rsidRPr="00EF4BAF">
              <w:rPr>
                <w:bCs/>
                <w:sz w:val="24"/>
                <w:szCs w:val="24"/>
              </w:rPr>
              <w:fldChar w:fldCharType="separate"/>
            </w:r>
            <w:r w:rsidR="00C95F88">
              <w:rPr>
                <w:bCs/>
                <w:noProof/>
              </w:rPr>
              <w:t>2</w:t>
            </w:r>
            <w:r w:rsidRPr="00EF4BAF">
              <w:rPr>
                <w:bCs/>
                <w:sz w:val="24"/>
                <w:szCs w:val="24"/>
              </w:rPr>
              <w:fldChar w:fldCharType="end"/>
            </w:r>
          </w:sdtContent>
        </w:sdt>
      </w:sdtContent>
    </w:sdt>
  </w:p>
  <w:p w14:paraId="601A461D" w14:textId="77777777" w:rsidR="008607F0" w:rsidRDefault="008607F0">
    <w:pPr>
      <w:spacing w:line="14" w:lineRule="auto"/>
      <w:rPr>
        <w:sz w:val="2"/>
        <w:szCs w:val="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28411066"/>
      <w:docPartObj>
        <w:docPartGallery w:val="Page Numbers (Bottom of Page)"/>
        <w:docPartUnique/>
      </w:docPartObj>
    </w:sdtPr>
    <w:sdtEndPr/>
    <w:sdtContent>
      <w:sdt>
        <w:sdtPr>
          <w:id w:val="1830399561"/>
          <w:docPartObj>
            <w:docPartGallery w:val="Page Numbers (Top of Page)"/>
            <w:docPartUnique/>
          </w:docPartObj>
        </w:sdtPr>
        <w:sdtEndPr/>
        <w:sdtContent>
          <w:p w14:paraId="23BCC658" w14:textId="77777777" w:rsidR="008607F0" w:rsidRDefault="008607F0" w:rsidP="00594DF4">
            <w:pPr>
              <w:pStyle w:val="Footer"/>
              <w:ind w:left="3960" w:firstLine="4680"/>
            </w:pPr>
            <w:r w:rsidRPr="00594DF4">
              <w:t xml:space="preserve">Page </w:t>
            </w:r>
            <w:r w:rsidRPr="00594DF4">
              <w:rPr>
                <w:bCs/>
                <w:sz w:val="24"/>
                <w:szCs w:val="24"/>
              </w:rPr>
              <w:fldChar w:fldCharType="begin"/>
            </w:r>
            <w:r w:rsidRPr="00594DF4">
              <w:rPr>
                <w:bCs/>
              </w:rPr>
              <w:instrText xml:space="preserve"> PAGE </w:instrText>
            </w:r>
            <w:r w:rsidRPr="00594DF4">
              <w:rPr>
                <w:bCs/>
                <w:sz w:val="24"/>
                <w:szCs w:val="24"/>
              </w:rPr>
              <w:fldChar w:fldCharType="separate"/>
            </w:r>
            <w:r w:rsidR="00DC747B">
              <w:rPr>
                <w:bCs/>
                <w:noProof/>
              </w:rPr>
              <w:t>8</w:t>
            </w:r>
            <w:r w:rsidRPr="00594DF4">
              <w:rPr>
                <w:bCs/>
                <w:sz w:val="24"/>
                <w:szCs w:val="24"/>
              </w:rPr>
              <w:fldChar w:fldCharType="end"/>
            </w:r>
            <w:r w:rsidRPr="00594DF4">
              <w:t xml:space="preserve"> of </w:t>
            </w:r>
            <w:r w:rsidRPr="00594DF4">
              <w:rPr>
                <w:bCs/>
                <w:sz w:val="24"/>
                <w:szCs w:val="24"/>
              </w:rPr>
              <w:fldChar w:fldCharType="begin"/>
            </w:r>
            <w:r w:rsidRPr="00594DF4">
              <w:rPr>
                <w:bCs/>
              </w:rPr>
              <w:instrText xml:space="preserve"> NUMPAGES  </w:instrText>
            </w:r>
            <w:r w:rsidRPr="00594DF4">
              <w:rPr>
                <w:bCs/>
                <w:sz w:val="24"/>
                <w:szCs w:val="24"/>
              </w:rPr>
              <w:fldChar w:fldCharType="separate"/>
            </w:r>
            <w:r w:rsidR="00DC747B">
              <w:rPr>
                <w:bCs/>
                <w:noProof/>
              </w:rPr>
              <w:t>72</w:t>
            </w:r>
            <w:r w:rsidRPr="00594DF4">
              <w:rPr>
                <w:bCs/>
                <w:sz w:val="24"/>
                <w:szCs w:val="24"/>
              </w:rPr>
              <w:fldChar w:fldCharType="end"/>
            </w:r>
          </w:p>
        </w:sdtContent>
      </w:sdt>
    </w:sdtContent>
  </w:sdt>
  <w:p w14:paraId="1C11EE38" w14:textId="77777777" w:rsidR="008607F0" w:rsidRDefault="008607F0">
    <w:pPr>
      <w:spacing w:line="14" w:lineRule="auto"/>
      <w:rPr>
        <w:sz w:val="20"/>
        <w:szCs w:val="2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F979C4" w14:textId="77777777" w:rsidR="008607F0" w:rsidRDefault="008607F0">
    <w:pPr>
      <w:pStyle w:val="Footer"/>
    </w:pPr>
    <w:r>
      <w:tab/>
    </w:r>
    <w:r>
      <w:tab/>
      <w:t xml:space="preserve">  </w:t>
    </w:r>
    <w:sdt>
      <w:sdtPr>
        <w:id w:val="-1941282721"/>
        <w:docPartObj>
          <w:docPartGallery w:val="Page Numbers (Bottom of Page)"/>
          <w:docPartUnique/>
        </w:docPartObj>
      </w:sdtPr>
      <w:sdtEndPr/>
      <w:sdtContent>
        <w:sdt>
          <w:sdtPr>
            <w:id w:val="1103994975"/>
            <w:docPartObj>
              <w:docPartGallery w:val="Page Numbers (Top of Page)"/>
              <w:docPartUnique/>
            </w:docPartObj>
          </w:sdtPr>
          <w:sdtEndPr/>
          <w:sdtContent>
            <w:r w:rsidRPr="004171D4">
              <w:t xml:space="preserve">Page </w:t>
            </w:r>
            <w:r w:rsidRPr="004171D4">
              <w:rPr>
                <w:bCs/>
                <w:sz w:val="24"/>
                <w:szCs w:val="24"/>
              </w:rPr>
              <w:fldChar w:fldCharType="begin"/>
            </w:r>
            <w:r w:rsidRPr="004171D4">
              <w:rPr>
                <w:bCs/>
              </w:rPr>
              <w:instrText xml:space="preserve"> PAGE </w:instrText>
            </w:r>
            <w:r w:rsidRPr="004171D4">
              <w:rPr>
                <w:bCs/>
                <w:sz w:val="24"/>
                <w:szCs w:val="24"/>
              </w:rPr>
              <w:fldChar w:fldCharType="separate"/>
            </w:r>
            <w:r w:rsidR="00121F6D">
              <w:rPr>
                <w:bCs/>
                <w:noProof/>
              </w:rPr>
              <w:t>22</w:t>
            </w:r>
            <w:r w:rsidRPr="004171D4">
              <w:rPr>
                <w:bCs/>
                <w:sz w:val="24"/>
                <w:szCs w:val="24"/>
              </w:rPr>
              <w:fldChar w:fldCharType="end"/>
            </w:r>
            <w:r w:rsidRPr="004171D4">
              <w:t xml:space="preserve"> of </w:t>
            </w:r>
            <w:r w:rsidRPr="004171D4">
              <w:rPr>
                <w:bCs/>
                <w:sz w:val="24"/>
                <w:szCs w:val="24"/>
              </w:rPr>
              <w:fldChar w:fldCharType="begin"/>
            </w:r>
            <w:r w:rsidRPr="004171D4">
              <w:rPr>
                <w:bCs/>
              </w:rPr>
              <w:instrText xml:space="preserve"> NUMPAGES  </w:instrText>
            </w:r>
            <w:r w:rsidRPr="004171D4">
              <w:rPr>
                <w:bCs/>
                <w:sz w:val="24"/>
                <w:szCs w:val="24"/>
              </w:rPr>
              <w:fldChar w:fldCharType="separate"/>
            </w:r>
            <w:r w:rsidR="00121F6D">
              <w:rPr>
                <w:bCs/>
                <w:noProof/>
              </w:rPr>
              <w:t>74</w:t>
            </w:r>
            <w:r w:rsidRPr="004171D4">
              <w:rPr>
                <w:bCs/>
                <w:sz w:val="24"/>
                <w:szCs w:val="24"/>
              </w:rPr>
              <w:fldChar w:fldCharType="end"/>
            </w:r>
          </w:sdtContent>
        </w:sdt>
      </w:sdtContent>
    </w:sdt>
  </w:p>
  <w:p w14:paraId="7BC102F4" w14:textId="77777777" w:rsidR="008607F0" w:rsidRDefault="008607F0">
    <w:pPr>
      <w:spacing w:line="14" w:lineRule="auto"/>
      <w:rPr>
        <w:sz w:val="20"/>
        <w:szCs w:val="2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3D8AD8" w14:textId="77777777" w:rsidR="008607F0" w:rsidRDefault="008607F0">
    <w:pPr>
      <w:pStyle w:val="Footer"/>
    </w:pPr>
    <w:r>
      <w:tab/>
    </w:r>
    <w:r>
      <w:tab/>
    </w:r>
    <w:sdt>
      <w:sdtPr>
        <w:id w:val="-1326736882"/>
        <w:docPartObj>
          <w:docPartGallery w:val="Page Numbers (Bottom of Page)"/>
          <w:docPartUnique/>
        </w:docPartObj>
      </w:sdtPr>
      <w:sdtEndPr/>
      <w:sdtContent>
        <w:sdt>
          <w:sdtPr>
            <w:id w:val="-980378426"/>
            <w:docPartObj>
              <w:docPartGallery w:val="Page Numbers (Top of Page)"/>
              <w:docPartUnique/>
            </w:docPartObj>
          </w:sdtPr>
          <w:sdtEndPr/>
          <w:sdtContent>
            <w:r w:rsidRPr="009266A4">
              <w:t xml:space="preserve">Page </w:t>
            </w:r>
            <w:r w:rsidRPr="009266A4">
              <w:rPr>
                <w:bCs/>
                <w:sz w:val="24"/>
                <w:szCs w:val="24"/>
              </w:rPr>
              <w:fldChar w:fldCharType="begin"/>
            </w:r>
            <w:r w:rsidRPr="009266A4">
              <w:rPr>
                <w:bCs/>
              </w:rPr>
              <w:instrText xml:space="preserve"> PAGE </w:instrText>
            </w:r>
            <w:r w:rsidRPr="009266A4">
              <w:rPr>
                <w:bCs/>
                <w:sz w:val="24"/>
                <w:szCs w:val="24"/>
              </w:rPr>
              <w:fldChar w:fldCharType="separate"/>
            </w:r>
            <w:r w:rsidR="00336973">
              <w:rPr>
                <w:bCs/>
                <w:noProof/>
              </w:rPr>
              <w:t>34</w:t>
            </w:r>
            <w:r w:rsidRPr="009266A4">
              <w:rPr>
                <w:bCs/>
                <w:sz w:val="24"/>
                <w:szCs w:val="24"/>
              </w:rPr>
              <w:fldChar w:fldCharType="end"/>
            </w:r>
            <w:r w:rsidRPr="009266A4">
              <w:t xml:space="preserve"> of </w:t>
            </w:r>
            <w:r w:rsidRPr="009266A4">
              <w:rPr>
                <w:bCs/>
                <w:sz w:val="24"/>
                <w:szCs w:val="24"/>
              </w:rPr>
              <w:fldChar w:fldCharType="begin"/>
            </w:r>
            <w:r w:rsidRPr="009266A4">
              <w:rPr>
                <w:bCs/>
              </w:rPr>
              <w:instrText xml:space="preserve"> NUMPAGES  </w:instrText>
            </w:r>
            <w:r w:rsidRPr="009266A4">
              <w:rPr>
                <w:bCs/>
                <w:sz w:val="24"/>
                <w:szCs w:val="24"/>
              </w:rPr>
              <w:fldChar w:fldCharType="separate"/>
            </w:r>
            <w:r w:rsidR="00336973">
              <w:rPr>
                <w:bCs/>
                <w:noProof/>
              </w:rPr>
              <w:t>74</w:t>
            </w:r>
            <w:r w:rsidRPr="009266A4">
              <w:rPr>
                <w:bCs/>
                <w:sz w:val="24"/>
                <w:szCs w:val="24"/>
              </w:rPr>
              <w:fldChar w:fldCharType="end"/>
            </w:r>
          </w:sdtContent>
        </w:sdt>
      </w:sdtContent>
    </w:sdt>
  </w:p>
  <w:p w14:paraId="7B045702" w14:textId="77777777" w:rsidR="008607F0" w:rsidRDefault="008607F0">
    <w:pPr>
      <w:spacing w:line="14" w:lineRule="auto"/>
      <w:rPr>
        <w:sz w:val="20"/>
        <w:szCs w:val="20"/>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17146603"/>
      <w:docPartObj>
        <w:docPartGallery w:val="Page Numbers (Bottom of Page)"/>
        <w:docPartUnique/>
      </w:docPartObj>
    </w:sdtPr>
    <w:sdtEndPr/>
    <w:sdtContent>
      <w:sdt>
        <w:sdtPr>
          <w:id w:val="-616679922"/>
          <w:docPartObj>
            <w:docPartGallery w:val="Page Numbers (Top of Page)"/>
            <w:docPartUnique/>
          </w:docPartObj>
        </w:sdtPr>
        <w:sdtEndPr/>
        <w:sdtContent>
          <w:p w14:paraId="7D097C37" w14:textId="77777777" w:rsidR="008607F0" w:rsidRDefault="008607F0" w:rsidP="00544F89">
            <w:pPr>
              <w:pStyle w:val="Footer"/>
              <w:ind w:left="3960" w:firstLine="4680"/>
            </w:pPr>
            <w:r w:rsidRPr="00544F89">
              <w:t xml:space="preserve">Page </w:t>
            </w:r>
            <w:r w:rsidRPr="00544F89">
              <w:rPr>
                <w:bCs/>
                <w:sz w:val="24"/>
                <w:szCs w:val="24"/>
              </w:rPr>
              <w:fldChar w:fldCharType="begin"/>
            </w:r>
            <w:r w:rsidRPr="00544F89">
              <w:rPr>
                <w:bCs/>
              </w:rPr>
              <w:instrText xml:space="preserve"> PAGE </w:instrText>
            </w:r>
            <w:r w:rsidRPr="00544F89">
              <w:rPr>
                <w:bCs/>
                <w:sz w:val="24"/>
                <w:szCs w:val="24"/>
              </w:rPr>
              <w:fldChar w:fldCharType="separate"/>
            </w:r>
            <w:r w:rsidR="00336973">
              <w:rPr>
                <w:bCs/>
                <w:noProof/>
              </w:rPr>
              <w:t>36</w:t>
            </w:r>
            <w:r w:rsidRPr="00544F89">
              <w:rPr>
                <w:bCs/>
                <w:sz w:val="24"/>
                <w:szCs w:val="24"/>
              </w:rPr>
              <w:fldChar w:fldCharType="end"/>
            </w:r>
            <w:r w:rsidRPr="00544F89">
              <w:t xml:space="preserve"> of </w:t>
            </w:r>
            <w:r w:rsidRPr="00544F89">
              <w:rPr>
                <w:bCs/>
                <w:sz w:val="24"/>
                <w:szCs w:val="24"/>
              </w:rPr>
              <w:fldChar w:fldCharType="begin"/>
            </w:r>
            <w:r w:rsidRPr="00544F89">
              <w:rPr>
                <w:bCs/>
              </w:rPr>
              <w:instrText xml:space="preserve"> NUMPAGES  </w:instrText>
            </w:r>
            <w:r w:rsidRPr="00544F89">
              <w:rPr>
                <w:bCs/>
                <w:sz w:val="24"/>
                <w:szCs w:val="24"/>
              </w:rPr>
              <w:fldChar w:fldCharType="separate"/>
            </w:r>
            <w:r w:rsidR="00336973">
              <w:rPr>
                <w:bCs/>
                <w:noProof/>
              </w:rPr>
              <w:t>74</w:t>
            </w:r>
            <w:r w:rsidRPr="00544F89">
              <w:rPr>
                <w:bCs/>
                <w:sz w:val="24"/>
                <w:szCs w:val="24"/>
              </w:rPr>
              <w:fldChar w:fldCharType="end"/>
            </w:r>
          </w:p>
        </w:sdtContent>
      </w:sdt>
    </w:sdtContent>
  </w:sdt>
  <w:p w14:paraId="6FEF55CB" w14:textId="77777777" w:rsidR="008607F0" w:rsidRDefault="008607F0">
    <w:pPr>
      <w:spacing w:line="14" w:lineRule="auto"/>
      <w:rPr>
        <w:sz w:val="20"/>
        <w:szCs w:val="20"/>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33694414"/>
      <w:docPartObj>
        <w:docPartGallery w:val="Page Numbers (Bottom of Page)"/>
        <w:docPartUnique/>
      </w:docPartObj>
    </w:sdtPr>
    <w:sdtEndPr/>
    <w:sdtContent>
      <w:sdt>
        <w:sdtPr>
          <w:id w:val="2127892502"/>
          <w:docPartObj>
            <w:docPartGallery w:val="Page Numbers (Top of Page)"/>
            <w:docPartUnique/>
          </w:docPartObj>
        </w:sdtPr>
        <w:sdtEndPr/>
        <w:sdtContent>
          <w:p w14:paraId="142EDF55" w14:textId="77777777" w:rsidR="008607F0" w:rsidRPr="009D220C" w:rsidRDefault="008607F0" w:rsidP="009D220C">
            <w:pPr>
              <w:pStyle w:val="Footer"/>
              <w:ind w:left="3960" w:firstLine="4680"/>
            </w:pPr>
            <w:r w:rsidRPr="009D220C">
              <w:t xml:space="preserve">Page </w:t>
            </w:r>
            <w:r w:rsidRPr="009D220C">
              <w:rPr>
                <w:bCs/>
                <w:sz w:val="24"/>
                <w:szCs w:val="24"/>
              </w:rPr>
              <w:fldChar w:fldCharType="begin"/>
            </w:r>
            <w:r w:rsidRPr="009D220C">
              <w:rPr>
                <w:bCs/>
              </w:rPr>
              <w:instrText xml:space="preserve"> PAGE </w:instrText>
            </w:r>
            <w:r w:rsidRPr="009D220C">
              <w:rPr>
                <w:bCs/>
                <w:sz w:val="24"/>
                <w:szCs w:val="24"/>
              </w:rPr>
              <w:fldChar w:fldCharType="separate"/>
            </w:r>
            <w:r w:rsidR="00336973">
              <w:rPr>
                <w:bCs/>
                <w:noProof/>
              </w:rPr>
              <w:t>37</w:t>
            </w:r>
            <w:r w:rsidRPr="009D220C">
              <w:rPr>
                <w:bCs/>
                <w:sz w:val="24"/>
                <w:szCs w:val="24"/>
              </w:rPr>
              <w:fldChar w:fldCharType="end"/>
            </w:r>
            <w:r w:rsidRPr="009D220C">
              <w:t xml:space="preserve"> of </w:t>
            </w:r>
            <w:r w:rsidRPr="009D220C">
              <w:rPr>
                <w:bCs/>
                <w:sz w:val="24"/>
                <w:szCs w:val="24"/>
              </w:rPr>
              <w:fldChar w:fldCharType="begin"/>
            </w:r>
            <w:r w:rsidRPr="009D220C">
              <w:rPr>
                <w:bCs/>
              </w:rPr>
              <w:instrText xml:space="preserve"> NUMPAGES  </w:instrText>
            </w:r>
            <w:r w:rsidRPr="009D220C">
              <w:rPr>
                <w:bCs/>
                <w:sz w:val="24"/>
                <w:szCs w:val="24"/>
              </w:rPr>
              <w:fldChar w:fldCharType="separate"/>
            </w:r>
            <w:r w:rsidR="00336973">
              <w:rPr>
                <w:bCs/>
                <w:noProof/>
              </w:rPr>
              <w:t>74</w:t>
            </w:r>
            <w:r w:rsidRPr="009D220C">
              <w:rPr>
                <w:bCs/>
                <w:sz w:val="24"/>
                <w:szCs w:val="24"/>
              </w:rPr>
              <w:fldChar w:fldCharType="end"/>
            </w:r>
          </w:p>
        </w:sdtContent>
      </w:sdt>
    </w:sdtContent>
  </w:sdt>
  <w:p w14:paraId="653A8B68" w14:textId="77777777" w:rsidR="008607F0" w:rsidRDefault="008607F0">
    <w:pPr>
      <w:spacing w:line="14" w:lineRule="auto"/>
      <w:rPr>
        <w:sz w:val="2"/>
        <w:szCs w:val="2"/>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0197551"/>
      <w:docPartObj>
        <w:docPartGallery w:val="Page Numbers (Bottom of Page)"/>
        <w:docPartUnique/>
      </w:docPartObj>
    </w:sdtPr>
    <w:sdtEndPr/>
    <w:sdtContent>
      <w:sdt>
        <w:sdtPr>
          <w:id w:val="1012187003"/>
          <w:docPartObj>
            <w:docPartGallery w:val="Page Numbers (Top of Page)"/>
            <w:docPartUnique/>
          </w:docPartObj>
        </w:sdtPr>
        <w:sdtEndPr/>
        <w:sdtContent>
          <w:p w14:paraId="15413DC3" w14:textId="77777777" w:rsidR="008607F0" w:rsidRPr="00036EC3" w:rsidRDefault="008607F0" w:rsidP="00036EC3">
            <w:pPr>
              <w:pStyle w:val="Footer"/>
              <w:ind w:left="3240" w:firstLine="4680"/>
            </w:pPr>
            <w:r w:rsidRPr="00036EC3">
              <w:t xml:space="preserve">Page </w:t>
            </w:r>
            <w:r w:rsidRPr="00036EC3">
              <w:rPr>
                <w:bCs/>
                <w:sz w:val="24"/>
                <w:szCs w:val="24"/>
              </w:rPr>
              <w:fldChar w:fldCharType="begin"/>
            </w:r>
            <w:r w:rsidRPr="00036EC3">
              <w:rPr>
                <w:bCs/>
              </w:rPr>
              <w:instrText xml:space="preserve"> PAGE </w:instrText>
            </w:r>
            <w:r w:rsidRPr="00036EC3">
              <w:rPr>
                <w:bCs/>
                <w:sz w:val="24"/>
                <w:szCs w:val="24"/>
              </w:rPr>
              <w:fldChar w:fldCharType="separate"/>
            </w:r>
            <w:r w:rsidR="00D5111F">
              <w:rPr>
                <w:bCs/>
                <w:noProof/>
              </w:rPr>
              <w:t>55</w:t>
            </w:r>
            <w:r w:rsidRPr="00036EC3">
              <w:rPr>
                <w:bCs/>
                <w:sz w:val="24"/>
                <w:szCs w:val="24"/>
              </w:rPr>
              <w:fldChar w:fldCharType="end"/>
            </w:r>
            <w:r w:rsidRPr="00036EC3">
              <w:t xml:space="preserve"> of </w:t>
            </w:r>
            <w:r w:rsidRPr="00036EC3">
              <w:rPr>
                <w:bCs/>
                <w:sz w:val="24"/>
                <w:szCs w:val="24"/>
              </w:rPr>
              <w:fldChar w:fldCharType="begin"/>
            </w:r>
            <w:r w:rsidRPr="00036EC3">
              <w:rPr>
                <w:bCs/>
              </w:rPr>
              <w:instrText xml:space="preserve"> NUMPAGES  </w:instrText>
            </w:r>
            <w:r w:rsidRPr="00036EC3">
              <w:rPr>
                <w:bCs/>
                <w:sz w:val="24"/>
                <w:szCs w:val="24"/>
              </w:rPr>
              <w:fldChar w:fldCharType="separate"/>
            </w:r>
            <w:r w:rsidR="00D5111F">
              <w:rPr>
                <w:bCs/>
                <w:noProof/>
              </w:rPr>
              <w:t>76</w:t>
            </w:r>
            <w:r w:rsidRPr="00036EC3">
              <w:rPr>
                <w:bCs/>
                <w:sz w:val="24"/>
                <w:szCs w:val="24"/>
              </w:rPr>
              <w:fldChar w:fldCharType="end"/>
            </w:r>
          </w:p>
        </w:sdtContent>
      </w:sdt>
    </w:sdtContent>
  </w:sdt>
  <w:p w14:paraId="02EB14B8" w14:textId="77777777" w:rsidR="008607F0" w:rsidRDefault="008607F0">
    <w:pPr>
      <w:spacing w:line="14" w:lineRule="auto"/>
      <w:rPr>
        <w:sz w:val="20"/>
        <w:szCs w:val="20"/>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96846898"/>
      <w:docPartObj>
        <w:docPartGallery w:val="Page Numbers (Bottom of Page)"/>
        <w:docPartUnique/>
      </w:docPartObj>
    </w:sdtPr>
    <w:sdtEndPr/>
    <w:sdtContent>
      <w:sdt>
        <w:sdtPr>
          <w:id w:val="230361786"/>
          <w:docPartObj>
            <w:docPartGallery w:val="Page Numbers (Top of Page)"/>
            <w:docPartUnique/>
          </w:docPartObj>
        </w:sdtPr>
        <w:sdtEndPr/>
        <w:sdtContent>
          <w:p w14:paraId="65C39242" w14:textId="77777777" w:rsidR="008607F0" w:rsidRPr="001167F4" w:rsidRDefault="008607F0" w:rsidP="001167F4">
            <w:pPr>
              <w:pStyle w:val="Footer"/>
              <w:ind w:left="3960" w:firstLine="4680"/>
            </w:pPr>
            <w:r w:rsidRPr="001167F4">
              <w:t xml:space="preserve">Page </w:t>
            </w:r>
            <w:r w:rsidRPr="001167F4">
              <w:rPr>
                <w:bCs/>
                <w:sz w:val="24"/>
                <w:szCs w:val="24"/>
              </w:rPr>
              <w:fldChar w:fldCharType="begin"/>
            </w:r>
            <w:r w:rsidRPr="001167F4">
              <w:rPr>
                <w:bCs/>
              </w:rPr>
              <w:instrText xml:space="preserve"> PAGE </w:instrText>
            </w:r>
            <w:r w:rsidRPr="001167F4">
              <w:rPr>
                <w:bCs/>
                <w:sz w:val="24"/>
                <w:szCs w:val="24"/>
              </w:rPr>
              <w:fldChar w:fldCharType="separate"/>
            </w:r>
            <w:r w:rsidR="00D5111F">
              <w:rPr>
                <w:bCs/>
                <w:noProof/>
              </w:rPr>
              <w:t>56</w:t>
            </w:r>
            <w:r w:rsidRPr="001167F4">
              <w:rPr>
                <w:bCs/>
                <w:sz w:val="24"/>
                <w:szCs w:val="24"/>
              </w:rPr>
              <w:fldChar w:fldCharType="end"/>
            </w:r>
            <w:r w:rsidRPr="001167F4">
              <w:t xml:space="preserve"> of </w:t>
            </w:r>
            <w:r w:rsidRPr="001167F4">
              <w:rPr>
                <w:bCs/>
                <w:sz w:val="24"/>
                <w:szCs w:val="24"/>
              </w:rPr>
              <w:fldChar w:fldCharType="begin"/>
            </w:r>
            <w:r w:rsidRPr="001167F4">
              <w:rPr>
                <w:bCs/>
              </w:rPr>
              <w:instrText xml:space="preserve"> NUMPAGES  </w:instrText>
            </w:r>
            <w:r w:rsidRPr="001167F4">
              <w:rPr>
                <w:bCs/>
                <w:sz w:val="24"/>
                <w:szCs w:val="24"/>
              </w:rPr>
              <w:fldChar w:fldCharType="separate"/>
            </w:r>
            <w:r w:rsidR="00D5111F">
              <w:rPr>
                <w:bCs/>
                <w:noProof/>
              </w:rPr>
              <w:t>76</w:t>
            </w:r>
            <w:r w:rsidRPr="001167F4">
              <w:rPr>
                <w:bCs/>
                <w:sz w:val="24"/>
                <w:szCs w:val="24"/>
              </w:rPr>
              <w:fldChar w:fldCharType="end"/>
            </w:r>
          </w:p>
        </w:sdtContent>
      </w:sdt>
    </w:sdtContent>
  </w:sdt>
  <w:p w14:paraId="1ACEE0D8" w14:textId="77777777" w:rsidR="008607F0" w:rsidRDefault="008607F0">
    <w:pPr>
      <w:spacing w:line="14" w:lineRule="auto"/>
      <w:rPr>
        <w:sz w:val="2"/>
        <w:szCs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3B9E6A1" w14:textId="77777777" w:rsidR="00A27BD5" w:rsidRDefault="00A27BD5">
      <w:r>
        <w:separator/>
      </w:r>
    </w:p>
  </w:footnote>
  <w:footnote w:type="continuationSeparator" w:id="0">
    <w:p w14:paraId="1A9B8DDD" w14:textId="77777777" w:rsidR="00A27BD5" w:rsidRDefault="00A27BD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CF687F" w14:textId="77777777" w:rsidR="008607F0" w:rsidRDefault="008607F0">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73FF66" w14:textId="77777777" w:rsidR="008607F0" w:rsidRDefault="008607F0">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8D8216" w14:textId="77777777" w:rsidR="008607F0" w:rsidRDefault="008607F0">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C294DD" w14:textId="77777777" w:rsidR="008607F0" w:rsidRDefault="008607F0">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82819C" w14:textId="77777777" w:rsidR="008607F0" w:rsidRDefault="008607F0">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A8021C" w14:textId="77777777" w:rsidR="008607F0" w:rsidRDefault="008607F0">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335BA5" w14:textId="77777777" w:rsidR="008607F0" w:rsidRDefault="008607F0">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2A38B7" w14:textId="77777777" w:rsidR="008607F0" w:rsidRDefault="008607F0">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6CFFBC" w14:textId="77777777" w:rsidR="008607F0" w:rsidRDefault="008607F0">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13153B" w14:textId="77777777" w:rsidR="008607F0" w:rsidRDefault="008607F0">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042670" w14:textId="77777777" w:rsidR="008607F0" w:rsidRDefault="008607F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9AF4E2" w14:textId="77777777" w:rsidR="008607F0" w:rsidRDefault="008607F0">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8E2DB6" w14:textId="77777777" w:rsidR="008607F0" w:rsidRDefault="008607F0">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60C759" w14:textId="77777777" w:rsidR="008607F0" w:rsidRDefault="008607F0">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E00A2C" w14:textId="77777777" w:rsidR="008607F0" w:rsidRDefault="008607F0">
    <w:pPr>
      <w:pStyle w:val="Head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0D1A2C" w14:textId="77777777" w:rsidR="008607F0" w:rsidRDefault="008607F0">
    <w:pPr>
      <w:pStyle w:val="Heade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81E475" w14:textId="77777777" w:rsidR="008607F0" w:rsidRDefault="008607F0">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038492" w14:textId="77777777" w:rsidR="008607F0" w:rsidRDefault="008607F0">
    <w:pPr>
      <w:pStyle w:val="Header"/>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060F3F" w14:textId="77777777" w:rsidR="008607F0" w:rsidRDefault="008607F0">
    <w:pPr>
      <w:pStyle w:val="Heade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1ABF87" w14:textId="77777777" w:rsidR="008607F0" w:rsidRDefault="008607F0">
    <w:pPr>
      <w:pStyle w:val="Header"/>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3CCCA9" w14:textId="77777777" w:rsidR="008607F0" w:rsidRDefault="008607F0">
    <w:pPr>
      <w:pStyle w:val="Header"/>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FE0DE4" w14:textId="77777777" w:rsidR="008607F0" w:rsidRDefault="008607F0">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CA6C67" w14:textId="77777777" w:rsidR="008607F0" w:rsidRDefault="008607F0">
    <w:pPr>
      <w:pStyle w:val="Heade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6DAA86" w14:textId="77777777" w:rsidR="008607F0" w:rsidRDefault="008607F0">
    <w:pPr>
      <w:pStyle w:val="Header"/>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C4E4EC" w14:textId="77777777" w:rsidR="008607F0" w:rsidRDefault="008607F0">
    <w:pPr>
      <w:pStyle w:val="Header"/>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FAE9DE" w14:textId="77777777" w:rsidR="008607F0" w:rsidRDefault="008607F0">
    <w:pPr>
      <w:pStyle w:val="Header"/>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CC5173" w14:textId="77777777" w:rsidR="008607F0" w:rsidRDefault="008607F0">
    <w:pPr>
      <w:pStyle w:val="Header"/>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B3F83D" w14:textId="77777777" w:rsidR="008607F0" w:rsidRDefault="008607F0">
    <w:pPr>
      <w:pStyle w:val="Header"/>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6EB7D1" w14:textId="77777777" w:rsidR="008607F0" w:rsidRDefault="008607F0">
    <w:pPr>
      <w:pStyle w:val="Header"/>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88E484" w14:textId="77777777" w:rsidR="008607F0" w:rsidRDefault="008607F0">
    <w:pPr>
      <w:pStyle w:val="Header"/>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730D2A" w14:textId="77777777" w:rsidR="008607F0" w:rsidRDefault="008607F0">
    <w:pPr>
      <w:pStyle w:val="Header"/>
    </w:pP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0A6973" w14:textId="77777777" w:rsidR="008607F0" w:rsidRDefault="008607F0">
    <w:pPr>
      <w:pStyle w:val="Header"/>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FCC23" w14:textId="77777777" w:rsidR="008607F0" w:rsidRDefault="008607F0">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65FA1E" w14:textId="77777777" w:rsidR="008607F0" w:rsidRDefault="008607F0">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6DB531" w14:textId="77777777" w:rsidR="008607F0" w:rsidRDefault="008607F0">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1FFF65" w14:textId="77777777" w:rsidR="008607F0" w:rsidRDefault="008607F0">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AB1869" w14:textId="77777777" w:rsidR="008607F0" w:rsidRDefault="008607F0">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AA11C9" w14:textId="77777777" w:rsidR="008607F0" w:rsidRDefault="008607F0">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8CFB75" w14:textId="77777777" w:rsidR="008607F0" w:rsidRDefault="008607F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C06B0"/>
    <w:multiLevelType w:val="hybridMultilevel"/>
    <w:tmpl w:val="996EA7E8"/>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
    <w:nsid w:val="03D663CE"/>
    <w:multiLevelType w:val="hybridMultilevel"/>
    <w:tmpl w:val="2AC06928"/>
    <w:lvl w:ilvl="0" w:tplc="0409000F">
      <w:start w:val="1"/>
      <w:numFmt w:val="decimal"/>
      <w:lvlText w:val="%1."/>
      <w:lvlJc w:val="left"/>
      <w:pPr>
        <w:ind w:left="2250" w:hanging="360"/>
      </w:p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2">
    <w:nsid w:val="048D3D5F"/>
    <w:multiLevelType w:val="hybridMultilevel"/>
    <w:tmpl w:val="56A0C8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7A02C27"/>
    <w:multiLevelType w:val="hybridMultilevel"/>
    <w:tmpl w:val="FE28F71C"/>
    <w:lvl w:ilvl="0" w:tplc="0409000F">
      <w:start w:val="1"/>
      <w:numFmt w:val="decimal"/>
      <w:lvlText w:val="%1."/>
      <w:lvlJc w:val="left"/>
      <w:pPr>
        <w:tabs>
          <w:tab w:val="num" w:pos="720"/>
        </w:tabs>
        <w:ind w:left="720" w:hanging="360"/>
      </w:pPr>
      <w:rPr>
        <w:rFonts w:hint="default"/>
      </w:rPr>
    </w:lvl>
    <w:lvl w:ilvl="1" w:tplc="D8085C60" w:tentative="1">
      <w:start w:val="1"/>
      <w:numFmt w:val="bullet"/>
      <w:lvlText w:val="•"/>
      <w:lvlJc w:val="left"/>
      <w:pPr>
        <w:tabs>
          <w:tab w:val="num" w:pos="1440"/>
        </w:tabs>
        <w:ind w:left="1440" w:hanging="360"/>
      </w:pPr>
      <w:rPr>
        <w:rFonts w:ascii="Arial" w:hAnsi="Arial" w:hint="default"/>
      </w:rPr>
    </w:lvl>
    <w:lvl w:ilvl="2" w:tplc="45CCFCB8" w:tentative="1">
      <w:start w:val="1"/>
      <w:numFmt w:val="bullet"/>
      <w:lvlText w:val="•"/>
      <w:lvlJc w:val="left"/>
      <w:pPr>
        <w:tabs>
          <w:tab w:val="num" w:pos="2160"/>
        </w:tabs>
        <w:ind w:left="2160" w:hanging="360"/>
      </w:pPr>
      <w:rPr>
        <w:rFonts w:ascii="Arial" w:hAnsi="Arial" w:hint="default"/>
      </w:rPr>
    </w:lvl>
    <w:lvl w:ilvl="3" w:tplc="B35EC3A2" w:tentative="1">
      <w:start w:val="1"/>
      <w:numFmt w:val="bullet"/>
      <w:lvlText w:val="•"/>
      <w:lvlJc w:val="left"/>
      <w:pPr>
        <w:tabs>
          <w:tab w:val="num" w:pos="2880"/>
        </w:tabs>
        <w:ind w:left="2880" w:hanging="360"/>
      </w:pPr>
      <w:rPr>
        <w:rFonts w:ascii="Arial" w:hAnsi="Arial" w:hint="default"/>
      </w:rPr>
    </w:lvl>
    <w:lvl w:ilvl="4" w:tplc="C39E002E" w:tentative="1">
      <w:start w:val="1"/>
      <w:numFmt w:val="bullet"/>
      <w:lvlText w:val="•"/>
      <w:lvlJc w:val="left"/>
      <w:pPr>
        <w:tabs>
          <w:tab w:val="num" w:pos="3600"/>
        </w:tabs>
        <w:ind w:left="3600" w:hanging="360"/>
      </w:pPr>
      <w:rPr>
        <w:rFonts w:ascii="Arial" w:hAnsi="Arial" w:hint="default"/>
      </w:rPr>
    </w:lvl>
    <w:lvl w:ilvl="5" w:tplc="2F789118" w:tentative="1">
      <w:start w:val="1"/>
      <w:numFmt w:val="bullet"/>
      <w:lvlText w:val="•"/>
      <w:lvlJc w:val="left"/>
      <w:pPr>
        <w:tabs>
          <w:tab w:val="num" w:pos="4320"/>
        </w:tabs>
        <w:ind w:left="4320" w:hanging="360"/>
      </w:pPr>
      <w:rPr>
        <w:rFonts w:ascii="Arial" w:hAnsi="Arial" w:hint="default"/>
      </w:rPr>
    </w:lvl>
    <w:lvl w:ilvl="6" w:tplc="C7940B36" w:tentative="1">
      <w:start w:val="1"/>
      <w:numFmt w:val="bullet"/>
      <w:lvlText w:val="•"/>
      <w:lvlJc w:val="left"/>
      <w:pPr>
        <w:tabs>
          <w:tab w:val="num" w:pos="5040"/>
        </w:tabs>
        <w:ind w:left="5040" w:hanging="360"/>
      </w:pPr>
      <w:rPr>
        <w:rFonts w:ascii="Arial" w:hAnsi="Arial" w:hint="default"/>
      </w:rPr>
    </w:lvl>
    <w:lvl w:ilvl="7" w:tplc="91F6F386" w:tentative="1">
      <w:start w:val="1"/>
      <w:numFmt w:val="bullet"/>
      <w:lvlText w:val="•"/>
      <w:lvlJc w:val="left"/>
      <w:pPr>
        <w:tabs>
          <w:tab w:val="num" w:pos="5760"/>
        </w:tabs>
        <w:ind w:left="5760" w:hanging="360"/>
      </w:pPr>
      <w:rPr>
        <w:rFonts w:ascii="Arial" w:hAnsi="Arial" w:hint="default"/>
      </w:rPr>
    </w:lvl>
    <w:lvl w:ilvl="8" w:tplc="DC066370" w:tentative="1">
      <w:start w:val="1"/>
      <w:numFmt w:val="bullet"/>
      <w:lvlText w:val="•"/>
      <w:lvlJc w:val="left"/>
      <w:pPr>
        <w:tabs>
          <w:tab w:val="num" w:pos="6480"/>
        </w:tabs>
        <w:ind w:left="6480" w:hanging="360"/>
      </w:pPr>
      <w:rPr>
        <w:rFonts w:ascii="Arial" w:hAnsi="Arial" w:hint="default"/>
      </w:rPr>
    </w:lvl>
  </w:abstractNum>
  <w:abstractNum w:abstractNumId="4">
    <w:nsid w:val="09FC279E"/>
    <w:multiLevelType w:val="hybridMultilevel"/>
    <w:tmpl w:val="130408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F5F52E1"/>
    <w:multiLevelType w:val="hybridMultilevel"/>
    <w:tmpl w:val="B3C03A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136406BF"/>
    <w:multiLevelType w:val="hybridMultilevel"/>
    <w:tmpl w:val="EFA63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3BC4C01"/>
    <w:multiLevelType w:val="hybridMultilevel"/>
    <w:tmpl w:val="180A94D2"/>
    <w:lvl w:ilvl="0" w:tplc="04090001">
      <w:start w:val="1"/>
      <w:numFmt w:val="bullet"/>
      <w:lvlText w:val=""/>
      <w:lvlJc w:val="left"/>
      <w:pPr>
        <w:ind w:left="2260" w:hanging="360"/>
      </w:pPr>
      <w:rPr>
        <w:rFonts w:ascii="Symbol" w:hAnsi="Symbol" w:hint="default"/>
      </w:rPr>
    </w:lvl>
    <w:lvl w:ilvl="1" w:tplc="04090003">
      <w:start w:val="1"/>
      <w:numFmt w:val="bullet"/>
      <w:lvlText w:val="o"/>
      <w:lvlJc w:val="left"/>
      <w:pPr>
        <w:ind w:left="2980" w:hanging="360"/>
      </w:pPr>
      <w:rPr>
        <w:rFonts w:ascii="Courier New" w:hAnsi="Courier New" w:cs="Courier New" w:hint="default"/>
      </w:rPr>
    </w:lvl>
    <w:lvl w:ilvl="2" w:tplc="04090003">
      <w:start w:val="1"/>
      <w:numFmt w:val="bullet"/>
      <w:lvlText w:val="o"/>
      <w:lvlJc w:val="left"/>
      <w:pPr>
        <w:ind w:left="3700" w:hanging="360"/>
      </w:pPr>
      <w:rPr>
        <w:rFonts w:ascii="Courier New" w:hAnsi="Courier New" w:cs="Courier New" w:hint="default"/>
      </w:rPr>
    </w:lvl>
    <w:lvl w:ilvl="3" w:tplc="04090001" w:tentative="1">
      <w:start w:val="1"/>
      <w:numFmt w:val="bullet"/>
      <w:lvlText w:val=""/>
      <w:lvlJc w:val="left"/>
      <w:pPr>
        <w:ind w:left="4420" w:hanging="360"/>
      </w:pPr>
      <w:rPr>
        <w:rFonts w:ascii="Symbol" w:hAnsi="Symbol" w:hint="default"/>
      </w:rPr>
    </w:lvl>
    <w:lvl w:ilvl="4" w:tplc="04090003" w:tentative="1">
      <w:start w:val="1"/>
      <w:numFmt w:val="bullet"/>
      <w:lvlText w:val="o"/>
      <w:lvlJc w:val="left"/>
      <w:pPr>
        <w:ind w:left="5140" w:hanging="360"/>
      </w:pPr>
      <w:rPr>
        <w:rFonts w:ascii="Courier New" w:hAnsi="Courier New" w:cs="Courier New" w:hint="default"/>
      </w:rPr>
    </w:lvl>
    <w:lvl w:ilvl="5" w:tplc="04090005" w:tentative="1">
      <w:start w:val="1"/>
      <w:numFmt w:val="bullet"/>
      <w:lvlText w:val=""/>
      <w:lvlJc w:val="left"/>
      <w:pPr>
        <w:ind w:left="5860" w:hanging="360"/>
      </w:pPr>
      <w:rPr>
        <w:rFonts w:ascii="Wingdings" w:hAnsi="Wingdings" w:hint="default"/>
      </w:rPr>
    </w:lvl>
    <w:lvl w:ilvl="6" w:tplc="04090001" w:tentative="1">
      <w:start w:val="1"/>
      <w:numFmt w:val="bullet"/>
      <w:lvlText w:val=""/>
      <w:lvlJc w:val="left"/>
      <w:pPr>
        <w:ind w:left="6580" w:hanging="360"/>
      </w:pPr>
      <w:rPr>
        <w:rFonts w:ascii="Symbol" w:hAnsi="Symbol" w:hint="default"/>
      </w:rPr>
    </w:lvl>
    <w:lvl w:ilvl="7" w:tplc="04090003" w:tentative="1">
      <w:start w:val="1"/>
      <w:numFmt w:val="bullet"/>
      <w:lvlText w:val="o"/>
      <w:lvlJc w:val="left"/>
      <w:pPr>
        <w:ind w:left="7300" w:hanging="360"/>
      </w:pPr>
      <w:rPr>
        <w:rFonts w:ascii="Courier New" w:hAnsi="Courier New" w:cs="Courier New" w:hint="default"/>
      </w:rPr>
    </w:lvl>
    <w:lvl w:ilvl="8" w:tplc="04090005" w:tentative="1">
      <w:start w:val="1"/>
      <w:numFmt w:val="bullet"/>
      <w:lvlText w:val=""/>
      <w:lvlJc w:val="left"/>
      <w:pPr>
        <w:ind w:left="8020" w:hanging="360"/>
      </w:pPr>
      <w:rPr>
        <w:rFonts w:ascii="Wingdings" w:hAnsi="Wingdings" w:hint="default"/>
      </w:rPr>
    </w:lvl>
  </w:abstractNum>
  <w:abstractNum w:abstractNumId="8">
    <w:nsid w:val="16F97CCF"/>
    <w:multiLevelType w:val="hybridMultilevel"/>
    <w:tmpl w:val="E610B2E0"/>
    <w:lvl w:ilvl="0" w:tplc="EDEC1774">
      <w:start w:val="1"/>
      <w:numFmt w:val="bullet"/>
      <w:lvlText w:val="▪"/>
      <w:lvlJc w:val="left"/>
      <w:pPr>
        <w:ind w:left="492" w:hanging="221"/>
      </w:pPr>
      <w:rPr>
        <w:rFonts w:ascii="Arial" w:eastAsia="Arial" w:hAnsi="Arial" w:hint="default"/>
        <w:color w:val="333333"/>
        <w:w w:val="104"/>
        <w:sz w:val="19"/>
        <w:szCs w:val="19"/>
      </w:rPr>
    </w:lvl>
    <w:lvl w:ilvl="1" w:tplc="0CF2FC88">
      <w:start w:val="1"/>
      <w:numFmt w:val="bullet"/>
      <w:lvlText w:val="•"/>
      <w:lvlJc w:val="left"/>
      <w:pPr>
        <w:ind w:left="587" w:hanging="221"/>
      </w:pPr>
      <w:rPr>
        <w:rFonts w:hint="default"/>
      </w:rPr>
    </w:lvl>
    <w:lvl w:ilvl="2" w:tplc="813C5B80">
      <w:start w:val="1"/>
      <w:numFmt w:val="bullet"/>
      <w:lvlText w:val="•"/>
      <w:lvlJc w:val="left"/>
      <w:pPr>
        <w:ind w:left="681" w:hanging="221"/>
      </w:pPr>
      <w:rPr>
        <w:rFonts w:hint="default"/>
      </w:rPr>
    </w:lvl>
    <w:lvl w:ilvl="3" w:tplc="BA1C339C">
      <w:start w:val="1"/>
      <w:numFmt w:val="bullet"/>
      <w:lvlText w:val="•"/>
      <w:lvlJc w:val="left"/>
      <w:pPr>
        <w:ind w:left="776" w:hanging="221"/>
      </w:pPr>
      <w:rPr>
        <w:rFonts w:hint="default"/>
      </w:rPr>
    </w:lvl>
    <w:lvl w:ilvl="4" w:tplc="716A579A">
      <w:start w:val="1"/>
      <w:numFmt w:val="bullet"/>
      <w:lvlText w:val="•"/>
      <w:lvlJc w:val="left"/>
      <w:pPr>
        <w:ind w:left="871" w:hanging="221"/>
      </w:pPr>
      <w:rPr>
        <w:rFonts w:hint="default"/>
      </w:rPr>
    </w:lvl>
    <w:lvl w:ilvl="5" w:tplc="13A4E420">
      <w:start w:val="1"/>
      <w:numFmt w:val="bullet"/>
      <w:lvlText w:val="•"/>
      <w:lvlJc w:val="left"/>
      <w:pPr>
        <w:ind w:left="966" w:hanging="221"/>
      </w:pPr>
      <w:rPr>
        <w:rFonts w:hint="default"/>
      </w:rPr>
    </w:lvl>
    <w:lvl w:ilvl="6" w:tplc="22046098">
      <w:start w:val="1"/>
      <w:numFmt w:val="bullet"/>
      <w:lvlText w:val="•"/>
      <w:lvlJc w:val="left"/>
      <w:pPr>
        <w:ind w:left="1060" w:hanging="221"/>
      </w:pPr>
      <w:rPr>
        <w:rFonts w:hint="default"/>
      </w:rPr>
    </w:lvl>
    <w:lvl w:ilvl="7" w:tplc="36001F5A">
      <w:start w:val="1"/>
      <w:numFmt w:val="bullet"/>
      <w:lvlText w:val="•"/>
      <w:lvlJc w:val="left"/>
      <w:pPr>
        <w:ind w:left="1155" w:hanging="221"/>
      </w:pPr>
      <w:rPr>
        <w:rFonts w:hint="default"/>
      </w:rPr>
    </w:lvl>
    <w:lvl w:ilvl="8" w:tplc="310A9564">
      <w:start w:val="1"/>
      <w:numFmt w:val="bullet"/>
      <w:lvlText w:val="•"/>
      <w:lvlJc w:val="left"/>
      <w:pPr>
        <w:ind w:left="1250" w:hanging="221"/>
      </w:pPr>
      <w:rPr>
        <w:rFonts w:hint="default"/>
      </w:rPr>
    </w:lvl>
  </w:abstractNum>
  <w:abstractNum w:abstractNumId="9">
    <w:nsid w:val="19E46459"/>
    <w:multiLevelType w:val="hybridMultilevel"/>
    <w:tmpl w:val="F6A6D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B2A4025"/>
    <w:multiLevelType w:val="hybridMultilevel"/>
    <w:tmpl w:val="16CE294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1D7963F9"/>
    <w:multiLevelType w:val="hybridMultilevel"/>
    <w:tmpl w:val="7506DF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E4565F9"/>
    <w:multiLevelType w:val="hybridMultilevel"/>
    <w:tmpl w:val="863E7C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EE2768E"/>
    <w:multiLevelType w:val="hybridMultilevel"/>
    <w:tmpl w:val="FE9E9176"/>
    <w:lvl w:ilvl="0" w:tplc="04090001">
      <w:start w:val="1"/>
      <w:numFmt w:val="bullet"/>
      <w:lvlText w:val=""/>
      <w:lvlJc w:val="left"/>
      <w:pPr>
        <w:ind w:left="2260" w:hanging="360"/>
      </w:pPr>
      <w:rPr>
        <w:rFonts w:ascii="Symbol" w:hAnsi="Symbol" w:hint="default"/>
      </w:rPr>
    </w:lvl>
    <w:lvl w:ilvl="1" w:tplc="04090003" w:tentative="1">
      <w:start w:val="1"/>
      <w:numFmt w:val="bullet"/>
      <w:lvlText w:val="o"/>
      <w:lvlJc w:val="left"/>
      <w:pPr>
        <w:ind w:left="2980" w:hanging="360"/>
      </w:pPr>
      <w:rPr>
        <w:rFonts w:ascii="Courier New" w:hAnsi="Courier New" w:cs="Courier New" w:hint="default"/>
      </w:rPr>
    </w:lvl>
    <w:lvl w:ilvl="2" w:tplc="04090005" w:tentative="1">
      <w:start w:val="1"/>
      <w:numFmt w:val="bullet"/>
      <w:lvlText w:val=""/>
      <w:lvlJc w:val="left"/>
      <w:pPr>
        <w:ind w:left="3700" w:hanging="360"/>
      </w:pPr>
      <w:rPr>
        <w:rFonts w:ascii="Wingdings" w:hAnsi="Wingdings" w:hint="default"/>
      </w:rPr>
    </w:lvl>
    <w:lvl w:ilvl="3" w:tplc="04090001" w:tentative="1">
      <w:start w:val="1"/>
      <w:numFmt w:val="bullet"/>
      <w:lvlText w:val=""/>
      <w:lvlJc w:val="left"/>
      <w:pPr>
        <w:ind w:left="4420" w:hanging="360"/>
      </w:pPr>
      <w:rPr>
        <w:rFonts w:ascii="Symbol" w:hAnsi="Symbol" w:hint="default"/>
      </w:rPr>
    </w:lvl>
    <w:lvl w:ilvl="4" w:tplc="04090003" w:tentative="1">
      <w:start w:val="1"/>
      <w:numFmt w:val="bullet"/>
      <w:lvlText w:val="o"/>
      <w:lvlJc w:val="left"/>
      <w:pPr>
        <w:ind w:left="5140" w:hanging="360"/>
      </w:pPr>
      <w:rPr>
        <w:rFonts w:ascii="Courier New" w:hAnsi="Courier New" w:cs="Courier New" w:hint="default"/>
      </w:rPr>
    </w:lvl>
    <w:lvl w:ilvl="5" w:tplc="04090005" w:tentative="1">
      <w:start w:val="1"/>
      <w:numFmt w:val="bullet"/>
      <w:lvlText w:val=""/>
      <w:lvlJc w:val="left"/>
      <w:pPr>
        <w:ind w:left="5860" w:hanging="360"/>
      </w:pPr>
      <w:rPr>
        <w:rFonts w:ascii="Wingdings" w:hAnsi="Wingdings" w:hint="default"/>
      </w:rPr>
    </w:lvl>
    <w:lvl w:ilvl="6" w:tplc="04090001" w:tentative="1">
      <w:start w:val="1"/>
      <w:numFmt w:val="bullet"/>
      <w:lvlText w:val=""/>
      <w:lvlJc w:val="left"/>
      <w:pPr>
        <w:ind w:left="6580" w:hanging="360"/>
      </w:pPr>
      <w:rPr>
        <w:rFonts w:ascii="Symbol" w:hAnsi="Symbol" w:hint="default"/>
      </w:rPr>
    </w:lvl>
    <w:lvl w:ilvl="7" w:tplc="04090003" w:tentative="1">
      <w:start w:val="1"/>
      <w:numFmt w:val="bullet"/>
      <w:lvlText w:val="o"/>
      <w:lvlJc w:val="left"/>
      <w:pPr>
        <w:ind w:left="7300" w:hanging="360"/>
      </w:pPr>
      <w:rPr>
        <w:rFonts w:ascii="Courier New" w:hAnsi="Courier New" w:cs="Courier New" w:hint="default"/>
      </w:rPr>
    </w:lvl>
    <w:lvl w:ilvl="8" w:tplc="04090005" w:tentative="1">
      <w:start w:val="1"/>
      <w:numFmt w:val="bullet"/>
      <w:lvlText w:val=""/>
      <w:lvlJc w:val="left"/>
      <w:pPr>
        <w:ind w:left="8020" w:hanging="360"/>
      </w:pPr>
      <w:rPr>
        <w:rFonts w:ascii="Wingdings" w:hAnsi="Wingdings" w:hint="default"/>
      </w:rPr>
    </w:lvl>
  </w:abstractNum>
  <w:abstractNum w:abstractNumId="14">
    <w:nsid w:val="215742E9"/>
    <w:multiLevelType w:val="hybridMultilevel"/>
    <w:tmpl w:val="717C26A2"/>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5">
    <w:nsid w:val="216D0733"/>
    <w:multiLevelType w:val="hybridMultilevel"/>
    <w:tmpl w:val="B2784C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229A26FF"/>
    <w:multiLevelType w:val="hybridMultilevel"/>
    <w:tmpl w:val="98F8F4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22CD4A84"/>
    <w:multiLevelType w:val="hybridMultilevel"/>
    <w:tmpl w:val="70C824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22F53B53"/>
    <w:multiLevelType w:val="hybridMultilevel"/>
    <w:tmpl w:val="2F9852BA"/>
    <w:lvl w:ilvl="0" w:tplc="04090001">
      <w:start w:val="1"/>
      <w:numFmt w:val="bullet"/>
      <w:lvlText w:val=""/>
      <w:lvlJc w:val="left"/>
      <w:pPr>
        <w:ind w:left="2260" w:hanging="360"/>
      </w:pPr>
      <w:rPr>
        <w:rFonts w:ascii="Symbol" w:hAnsi="Symbol" w:hint="default"/>
      </w:rPr>
    </w:lvl>
    <w:lvl w:ilvl="1" w:tplc="04090003">
      <w:start w:val="1"/>
      <w:numFmt w:val="bullet"/>
      <w:lvlText w:val="o"/>
      <w:lvlJc w:val="left"/>
      <w:pPr>
        <w:ind w:left="2980" w:hanging="360"/>
      </w:pPr>
      <w:rPr>
        <w:rFonts w:ascii="Courier New" w:hAnsi="Courier New" w:cs="Courier New" w:hint="default"/>
      </w:rPr>
    </w:lvl>
    <w:lvl w:ilvl="2" w:tplc="04090005">
      <w:start w:val="1"/>
      <w:numFmt w:val="bullet"/>
      <w:lvlText w:val=""/>
      <w:lvlJc w:val="left"/>
      <w:pPr>
        <w:ind w:left="3700" w:hanging="360"/>
      </w:pPr>
      <w:rPr>
        <w:rFonts w:ascii="Wingdings" w:hAnsi="Wingdings" w:hint="default"/>
      </w:rPr>
    </w:lvl>
    <w:lvl w:ilvl="3" w:tplc="04090001" w:tentative="1">
      <w:start w:val="1"/>
      <w:numFmt w:val="bullet"/>
      <w:lvlText w:val=""/>
      <w:lvlJc w:val="left"/>
      <w:pPr>
        <w:ind w:left="4420" w:hanging="360"/>
      </w:pPr>
      <w:rPr>
        <w:rFonts w:ascii="Symbol" w:hAnsi="Symbol" w:hint="default"/>
      </w:rPr>
    </w:lvl>
    <w:lvl w:ilvl="4" w:tplc="04090003" w:tentative="1">
      <w:start w:val="1"/>
      <w:numFmt w:val="bullet"/>
      <w:lvlText w:val="o"/>
      <w:lvlJc w:val="left"/>
      <w:pPr>
        <w:ind w:left="5140" w:hanging="360"/>
      </w:pPr>
      <w:rPr>
        <w:rFonts w:ascii="Courier New" w:hAnsi="Courier New" w:cs="Courier New" w:hint="default"/>
      </w:rPr>
    </w:lvl>
    <w:lvl w:ilvl="5" w:tplc="04090005" w:tentative="1">
      <w:start w:val="1"/>
      <w:numFmt w:val="bullet"/>
      <w:lvlText w:val=""/>
      <w:lvlJc w:val="left"/>
      <w:pPr>
        <w:ind w:left="5860" w:hanging="360"/>
      </w:pPr>
      <w:rPr>
        <w:rFonts w:ascii="Wingdings" w:hAnsi="Wingdings" w:hint="default"/>
      </w:rPr>
    </w:lvl>
    <w:lvl w:ilvl="6" w:tplc="04090001" w:tentative="1">
      <w:start w:val="1"/>
      <w:numFmt w:val="bullet"/>
      <w:lvlText w:val=""/>
      <w:lvlJc w:val="left"/>
      <w:pPr>
        <w:ind w:left="6580" w:hanging="360"/>
      </w:pPr>
      <w:rPr>
        <w:rFonts w:ascii="Symbol" w:hAnsi="Symbol" w:hint="default"/>
      </w:rPr>
    </w:lvl>
    <w:lvl w:ilvl="7" w:tplc="04090003" w:tentative="1">
      <w:start w:val="1"/>
      <w:numFmt w:val="bullet"/>
      <w:lvlText w:val="o"/>
      <w:lvlJc w:val="left"/>
      <w:pPr>
        <w:ind w:left="7300" w:hanging="360"/>
      </w:pPr>
      <w:rPr>
        <w:rFonts w:ascii="Courier New" w:hAnsi="Courier New" w:cs="Courier New" w:hint="default"/>
      </w:rPr>
    </w:lvl>
    <w:lvl w:ilvl="8" w:tplc="04090005" w:tentative="1">
      <w:start w:val="1"/>
      <w:numFmt w:val="bullet"/>
      <w:lvlText w:val=""/>
      <w:lvlJc w:val="left"/>
      <w:pPr>
        <w:ind w:left="8020" w:hanging="360"/>
      </w:pPr>
      <w:rPr>
        <w:rFonts w:ascii="Wingdings" w:hAnsi="Wingdings" w:hint="default"/>
      </w:rPr>
    </w:lvl>
  </w:abstractNum>
  <w:abstractNum w:abstractNumId="19">
    <w:nsid w:val="23AE0C92"/>
    <w:multiLevelType w:val="hybridMultilevel"/>
    <w:tmpl w:val="EB20DB26"/>
    <w:lvl w:ilvl="0" w:tplc="04090001">
      <w:start w:val="1"/>
      <w:numFmt w:val="bullet"/>
      <w:lvlText w:val=""/>
      <w:lvlJc w:val="left"/>
      <w:pPr>
        <w:ind w:left="3340" w:hanging="360"/>
      </w:pPr>
      <w:rPr>
        <w:rFonts w:ascii="Symbol" w:hAnsi="Symbol" w:hint="default"/>
      </w:rPr>
    </w:lvl>
    <w:lvl w:ilvl="1" w:tplc="04090003" w:tentative="1">
      <w:start w:val="1"/>
      <w:numFmt w:val="bullet"/>
      <w:lvlText w:val="o"/>
      <w:lvlJc w:val="left"/>
      <w:pPr>
        <w:ind w:left="4060" w:hanging="360"/>
      </w:pPr>
      <w:rPr>
        <w:rFonts w:ascii="Courier New" w:hAnsi="Courier New" w:cs="Courier New" w:hint="default"/>
      </w:rPr>
    </w:lvl>
    <w:lvl w:ilvl="2" w:tplc="04090005" w:tentative="1">
      <w:start w:val="1"/>
      <w:numFmt w:val="bullet"/>
      <w:lvlText w:val=""/>
      <w:lvlJc w:val="left"/>
      <w:pPr>
        <w:ind w:left="4780" w:hanging="360"/>
      </w:pPr>
      <w:rPr>
        <w:rFonts w:ascii="Wingdings" w:hAnsi="Wingdings" w:hint="default"/>
      </w:rPr>
    </w:lvl>
    <w:lvl w:ilvl="3" w:tplc="04090001" w:tentative="1">
      <w:start w:val="1"/>
      <w:numFmt w:val="bullet"/>
      <w:lvlText w:val=""/>
      <w:lvlJc w:val="left"/>
      <w:pPr>
        <w:ind w:left="5500" w:hanging="360"/>
      </w:pPr>
      <w:rPr>
        <w:rFonts w:ascii="Symbol" w:hAnsi="Symbol" w:hint="default"/>
      </w:rPr>
    </w:lvl>
    <w:lvl w:ilvl="4" w:tplc="04090003" w:tentative="1">
      <w:start w:val="1"/>
      <w:numFmt w:val="bullet"/>
      <w:lvlText w:val="o"/>
      <w:lvlJc w:val="left"/>
      <w:pPr>
        <w:ind w:left="6220" w:hanging="360"/>
      </w:pPr>
      <w:rPr>
        <w:rFonts w:ascii="Courier New" w:hAnsi="Courier New" w:cs="Courier New" w:hint="default"/>
      </w:rPr>
    </w:lvl>
    <w:lvl w:ilvl="5" w:tplc="04090005" w:tentative="1">
      <w:start w:val="1"/>
      <w:numFmt w:val="bullet"/>
      <w:lvlText w:val=""/>
      <w:lvlJc w:val="left"/>
      <w:pPr>
        <w:ind w:left="6940" w:hanging="360"/>
      </w:pPr>
      <w:rPr>
        <w:rFonts w:ascii="Wingdings" w:hAnsi="Wingdings" w:hint="default"/>
      </w:rPr>
    </w:lvl>
    <w:lvl w:ilvl="6" w:tplc="04090001" w:tentative="1">
      <w:start w:val="1"/>
      <w:numFmt w:val="bullet"/>
      <w:lvlText w:val=""/>
      <w:lvlJc w:val="left"/>
      <w:pPr>
        <w:ind w:left="7660" w:hanging="360"/>
      </w:pPr>
      <w:rPr>
        <w:rFonts w:ascii="Symbol" w:hAnsi="Symbol" w:hint="default"/>
      </w:rPr>
    </w:lvl>
    <w:lvl w:ilvl="7" w:tplc="04090003" w:tentative="1">
      <w:start w:val="1"/>
      <w:numFmt w:val="bullet"/>
      <w:lvlText w:val="o"/>
      <w:lvlJc w:val="left"/>
      <w:pPr>
        <w:ind w:left="8380" w:hanging="360"/>
      </w:pPr>
      <w:rPr>
        <w:rFonts w:ascii="Courier New" w:hAnsi="Courier New" w:cs="Courier New" w:hint="default"/>
      </w:rPr>
    </w:lvl>
    <w:lvl w:ilvl="8" w:tplc="04090005" w:tentative="1">
      <w:start w:val="1"/>
      <w:numFmt w:val="bullet"/>
      <w:lvlText w:val=""/>
      <w:lvlJc w:val="left"/>
      <w:pPr>
        <w:ind w:left="9100" w:hanging="360"/>
      </w:pPr>
      <w:rPr>
        <w:rFonts w:ascii="Wingdings" w:hAnsi="Wingdings" w:hint="default"/>
      </w:rPr>
    </w:lvl>
  </w:abstractNum>
  <w:abstractNum w:abstractNumId="20">
    <w:nsid w:val="24661D4C"/>
    <w:multiLevelType w:val="hybridMultilevel"/>
    <w:tmpl w:val="6BFC3E70"/>
    <w:lvl w:ilvl="0" w:tplc="04090001">
      <w:start w:val="1"/>
      <w:numFmt w:val="bullet"/>
      <w:lvlText w:val=""/>
      <w:lvlJc w:val="left"/>
      <w:pPr>
        <w:ind w:left="2260" w:hanging="360"/>
      </w:pPr>
      <w:rPr>
        <w:rFonts w:ascii="Symbol" w:hAnsi="Symbol" w:hint="default"/>
      </w:rPr>
    </w:lvl>
    <w:lvl w:ilvl="1" w:tplc="04090003" w:tentative="1">
      <w:start w:val="1"/>
      <w:numFmt w:val="bullet"/>
      <w:lvlText w:val="o"/>
      <w:lvlJc w:val="left"/>
      <w:pPr>
        <w:ind w:left="2980" w:hanging="360"/>
      </w:pPr>
      <w:rPr>
        <w:rFonts w:ascii="Courier New" w:hAnsi="Courier New" w:cs="Courier New" w:hint="default"/>
      </w:rPr>
    </w:lvl>
    <w:lvl w:ilvl="2" w:tplc="04090005" w:tentative="1">
      <w:start w:val="1"/>
      <w:numFmt w:val="bullet"/>
      <w:lvlText w:val=""/>
      <w:lvlJc w:val="left"/>
      <w:pPr>
        <w:ind w:left="3700" w:hanging="360"/>
      </w:pPr>
      <w:rPr>
        <w:rFonts w:ascii="Wingdings" w:hAnsi="Wingdings" w:hint="default"/>
      </w:rPr>
    </w:lvl>
    <w:lvl w:ilvl="3" w:tplc="04090001" w:tentative="1">
      <w:start w:val="1"/>
      <w:numFmt w:val="bullet"/>
      <w:lvlText w:val=""/>
      <w:lvlJc w:val="left"/>
      <w:pPr>
        <w:ind w:left="4420" w:hanging="360"/>
      </w:pPr>
      <w:rPr>
        <w:rFonts w:ascii="Symbol" w:hAnsi="Symbol" w:hint="default"/>
      </w:rPr>
    </w:lvl>
    <w:lvl w:ilvl="4" w:tplc="04090003" w:tentative="1">
      <w:start w:val="1"/>
      <w:numFmt w:val="bullet"/>
      <w:lvlText w:val="o"/>
      <w:lvlJc w:val="left"/>
      <w:pPr>
        <w:ind w:left="5140" w:hanging="360"/>
      </w:pPr>
      <w:rPr>
        <w:rFonts w:ascii="Courier New" w:hAnsi="Courier New" w:cs="Courier New" w:hint="default"/>
      </w:rPr>
    </w:lvl>
    <w:lvl w:ilvl="5" w:tplc="04090005" w:tentative="1">
      <w:start w:val="1"/>
      <w:numFmt w:val="bullet"/>
      <w:lvlText w:val=""/>
      <w:lvlJc w:val="left"/>
      <w:pPr>
        <w:ind w:left="5860" w:hanging="360"/>
      </w:pPr>
      <w:rPr>
        <w:rFonts w:ascii="Wingdings" w:hAnsi="Wingdings" w:hint="default"/>
      </w:rPr>
    </w:lvl>
    <w:lvl w:ilvl="6" w:tplc="04090001" w:tentative="1">
      <w:start w:val="1"/>
      <w:numFmt w:val="bullet"/>
      <w:lvlText w:val=""/>
      <w:lvlJc w:val="left"/>
      <w:pPr>
        <w:ind w:left="6580" w:hanging="360"/>
      </w:pPr>
      <w:rPr>
        <w:rFonts w:ascii="Symbol" w:hAnsi="Symbol" w:hint="default"/>
      </w:rPr>
    </w:lvl>
    <w:lvl w:ilvl="7" w:tplc="04090003" w:tentative="1">
      <w:start w:val="1"/>
      <w:numFmt w:val="bullet"/>
      <w:lvlText w:val="o"/>
      <w:lvlJc w:val="left"/>
      <w:pPr>
        <w:ind w:left="7300" w:hanging="360"/>
      </w:pPr>
      <w:rPr>
        <w:rFonts w:ascii="Courier New" w:hAnsi="Courier New" w:cs="Courier New" w:hint="default"/>
      </w:rPr>
    </w:lvl>
    <w:lvl w:ilvl="8" w:tplc="04090005" w:tentative="1">
      <w:start w:val="1"/>
      <w:numFmt w:val="bullet"/>
      <w:lvlText w:val=""/>
      <w:lvlJc w:val="left"/>
      <w:pPr>
        <w:ind w:left="8020" w:hanging="360"/>
      </w:pPr>
      <w:rPr>
        <w:rFonts w:ascii="Wingdings" w:hAnsi="Wingdings" w:hint="default"/>
      </w:rPr>
    </w:lvl>
  </w:abstractNum>
  <w:abstractNum w:abstractNumId="21">
    <w:nsid w:val="24CA06CF"/>
    <w:multiLevelType w:val="hybridMultilevel"/>
    <w:tmpl w:val="A6EC5876"/>
    <w:lvl w:ilvl="0" w:tplc="04090001">
      <w:start w:val="1"/>
      <w:numFmt w:val="bullet"/>
      <w:lvlText w:val=""/>
      <w:lvlJc w:val="left"/>
      <w:pPr>
        <w:ind w:left="1082" w:hanging="360"/>
      </w:pPr>
      <w:rPr>
        <w:rFonts w:ascii="Symbol" w:hAnsi="Symbol" w:hint="default"/>
      </w:rPr>
    </w:lvl>
    <w:lvl w:ilvl="1" w:tplc="04090003" w:tentative="1">
      <w:start w:val="1"/>
      <w:numFmt w:val="bullet"/>
      <w:lvlText w:val="o"/>
      <w:lvlJc w:val="left"/>
      <w:pPr>
        <w:ind w:left="1802" w:hanging="360"/>
      </w:pPr>
      <w:rPr>
        <w:rFonts w:ascii="Courier New" w:hAnsi="Courier New" w:cs="Courier New" w:hint="default"/>
      </w:rPr>
    </w:lvl>
    <w:lvl w:ilvl="2" w:tplc="04090005" w:tentative="1">
      <w:start w:val="1"/>
      <w:numFmt w:val="bullet"/>
      <w:lvlText w:val=""/>
      <w:lvlJc w:val="left"/>
      <w:pPr>
        <w:ind w:left="2522" w:hanging="360"/>
      </w:pPr>
      <w:rPr>
        <w:rFonts w:ascii="Wingdings" w:hAnsi="Wingdings" w:hint="default"/>
      </w:rPr>
    </w:lvl>
    <w:lvl w:ilvl="3" w:tplc="04090001" w:tentative="1">
      <w:start w:val="1"/>
      <w:numFmt w:val="bullet"/>
      <w:lvlText w:val=""/>
      <w:lvlJc w:val="left"/>
      <w:pPr>
        <w:ind w:left="3242" w:hanging="360"/>
      </w:pPr>
      <w:rPr>
        <w:rFonts w:ascii="Symbol" w:hAnsi="Symbol" w:hint="default"/>
      </w:rPr>
    </w:lvl>
    <w:lvl w:ilvl="4" w:tplc="04090003" w:tentative="1">
      <w:start w:val="1"/>
      <w:numFmt w:val="bullet"/>
      <w:lvlText w:val="o"/>
      <w:lvlJc w:val="left"/>
      <w:pPr>
        <w:ind w:left="3962" w:hanging="360"/>
      </w:pPr>
      <w:rPr>
        <w:rFonts w:ascii="Courier New" w:hAnsi="Courier New" w:cs="Courier New" w:hint="default"/>
      </w:rPr>
    </w:lvl>
    <w:lvl w:ilvl="5" w:tplc="04090005" w:tentative="1">
      <w:start w:val="1"/>
      <w:numFmt w:val="bullet"/>
      <w:lvlText w:val=""/>
      <w:lvlJc w:val="left"/>
      <w:pPr>
        <w:ind w:left="4682" w:hanging="360"/>
      </w:pPr>
      <w:rPr>
        <w:rFonts w:ascii="Wingdings" w:hAnsi="Wingdings" w:hint="default"/>
      </w:rPr>
    </w:lvl>
    <w:lvl w:ilvl="6" w:tplc="04090001" w:tentative="1">
      <w:start w:val="1"/>
      <w:numFmt w:val="bullet"/>
      <w:lvlText w:val=""/>
      <w:lvlJc w:val="left"/>
      <w:pPr>
        <w:ind w:left="5402" w:hanging="360"/>
      </w:pPr>
      <w:rPr>
        <w:rFonts w:ascii="Symbol" w:hAnsi="Symbol" w:hint="default"/>
      </w:rPr>
    </w:lvl>
    <w:lvl w:ilvl="7" w:tplc="04090003" w:tentative="1">
      <w:start w:val="1"/>
      <w:numFmt w:val="bullet"/>
      <w:lvlText w:val="o"/>
      <w:lvlJc w:val="left"/>
      <w:pPr>
        <w:ind w:left="6122" w:hanging="360"/>
      </w:pPr>
      <w:rPr>
        <w:rFonts w:ascii="Courier New" w:hAnsi="Courier New" w:cs="Courier New" w:hint="default"/>
      </w:rPr>
    </w:lvl>
    <w:lvl w:ilvl="8" w:tplc="04090005" w:tentative="1">
      <w:start w:val="1"/>
      <w:numFmt w:val="bullet"/>
      <w:lvlText w:val=""/>
      <w:lvlJc w:val="left"/>
      <w:pPr>
        <w:ind w:left="6842" w:hanging="360"/>
      </w:pPr>
      <w:rPr>
        <w:rFonts w:ascii="Wingdings" w:hAnsi="Wingdings" w:hint="default"/>
      </w:rPr>
    </w:lvl>
  </w:abstractNum>
  <w:abstractNum w:abstractNumId="22">
    <w:nsid w:val="27953399"/>
    <w:multiLevelType w:val="hybridMultilevel"/>
    <w:tmpl w:val="417212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28212BD7"/>
    <w:multiLevelType w:val="hybridMultilevel"/>
    <w:tmpl w:val="255481F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29FA12B4"/>
    <w:multiLevelType w:val="hybridMultilevel"/>
    <w:tmpl w:val="79B209E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2AF00559"/>
    <w:multiLevelType w:val="hybridMultilevel"/>
    <w:tmpl w:val="A400FF9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2BB744F6"/>
    <w:multiLevelType w:val="hybridMultilevel"/>
    <w:tmpl w:val="92F8B14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2E496C6E"/>
    <w:multiLevelType w:val="hybridMultilevel"/>
    <w:tmpl w:val="F774DC34"/>
    <w:lvl w:ilvl="0" w:tplc="04090003">
      <w:start w:val="1"/>
      <w:numFmt w:val="bullet"/>
      <w:lvlText w:val="o"/>
      <w:lvlJc w:val="left"/>
      <w:pPr>
        <w:ind w:left="2260" w:hanging="360"/>
      </w:pPr>
      <w:rPr>
        <w:rFonts w:ascii="Courier New" w:hAnsi="Courier New" w:cs="Courier New" w:hint="default"/>
      </w:rPr>
    </w:lvl>
    <w:lvl w:ilvl="1" w:tplc="04090003" w:tentative="1">
      <w:start w:val="1"/>
      <w:numFmt w:val="bullet"/>
      <w:lvlText w:val="o"/>
      <w:lvlJc w:val="left"/>
      <w:pPr>
        <w:ind w:left="2980" w:hanging="360"/>
      </w:pPr>
      <w:rPr>
        <w:rFonts w:ascii="Courier New" w:hAnsi="Courier New" w:cs="Courier New" w:hint="default"/>
      </w:rPr>
    </w:lvl>
    <w:lvl w:ilvl="2" w:tplc="04090005" w:tentative="1">
      <w:start w:val="1"/>
      <w:numFmt w:val="bullet"/>
      <w:lvlText w:val=""/>
      <w:lvlJc w:val="left"/>
      <w:pPr>
        <w:ind w:left="3700" w:hanging="360"/>
      </w:pPr>
      <w:rPr>
        <w:rFonts w:ascii="Wingdings" w:hAnsi="Wingdings" w:hint="default"/>
      </w:rPr>
    </w:lvl>
    <w:lvl w:ilvl="3" w:tplc="04090001" w:tentative="1">
      <w:start w:val="1"/>
      <w:numFmt w:val="bullet"/>
      <w:lvlText w:val=""/>
      <w:lvlJc w:val="left"/>
      <w:pPr>
        <w:ind w:left="4420" w:hanging="360"/>
      </w:pPr>
      <w:rPr>
        <w:rFonts w:ascii="Symbol" w:hAnsi="Symbol" w:hint="default"/>
      </w:rPr>
    </w:lvl>
    <w:lvl w:ilvl="4" w:tplc="04090003" w:tentative="1">
      <w:start w:val="1"/>
      <w:numFmt w:val="bullet"/>
      <w:lvlText w:val="o"/>
      <w:lvlJc w:val="left"/>
      <w:pPr>
        <w:ind w:left="5140" w:hanging="360"/>
      </w:pPr>
      <w:rPr>
        <w:rFonts w:ascii="Courier New" w:hAnsi="Courier New" w:cs="Courier New" w:hint="default"/>
      </w:rPr>
    </w:lvl>
    <w:lvl w:ilvl="5" w:tplc="04090005" w:tentative="1">
      <w:start w:val="1"/>
      <w:numFmt w:val="bullet"/>
      <w:lvlText w:val=""/>
      <w:lvlJc w:val="left"/>
      <w:pPr>
        <w:ind w:left="5860" w:hanging="360"/>
      </w:pPr>
      <w:rPr>
        <w:rFonts w:ascii="Wingdings" w:hAnsi="Wingdings" w:hint="default"/>
      </w:rPr>
    </w:lvl>
    <w:lvl w:ilvl="6" w:tplc="04090001" w:tentative="1">
      <w:start w:val="1"/>
      <w:numFmt w:val="bullet"/>
      <w:lvlText w:val=""/>
      <w:lvlJc w:val="left"/>
      <w:pPr>
        <w:ind w:left="6580" w:hanging="360"/>
      </w:pPr>
      <w:rPr>
        <w:rFonts w:ascii="Symbol" w:hAnsi="Symbol" w:hint="default"/>
      </w:rPr>
    </w:lvl>
    <w:lvl w:ilvl="7" w:tplc="04090003" w:tentative="1">
      <w:start w:val="1"/>
      <w:numFmt w:val="bullet"/>
      <w:lvlText w:val="o"/>
      <w:lvlJc w:val="left"/>
      <w:pPr>
        <w:ind w:left="7300" w:hanging="360"/>
      </w:pPr>
      <w:rPr>
        <w:rFonts w:ascii="Courier New" w:hAnsi="Courier New" w:cs="Courier New" w:hint="default"/>
      </w:rPr>
    </w:lvl>
    <w:lvl w:ilvl="8" w:tplc="04090005" w:tentative="1">
      <w:start w:val="1"/>
      <w:numFmt w:val="bullet"/>
      <w:lvlText w:val=""/>
      <w:lvlJc w:val="left"/>
      <w:pPr>
        <w:ind w:left="8020" w:hanging="360"/>
      </w:pPr>
      <w:rPr>
        <w:rFonts w:ascii="Wingdings" w:hAnsi="Wingdings" w:hint="default"/>
      </w:rPr>
    </w:lvl>
  </w:abstractNum>
  <w:abstractNum w:abstractNumId="28">
    <w:nsid w:val="35164689"/>
    <w:multiLevelType w:val="hybridMultilevel"/>
    <w:tmpl w:val="87928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6D13E4B"/>
    <w:multiLevelType w:val="hybridMultilevel"/>
    <w:tmpl w:val="161A3BFA"/>
    <w:lvl w:ilvl="0" w:tplc="04090001">
      <w:start w:val="1"/>
      <w:numFmt w:val="bullet"/>
      <w:lvlText w:val=""/>
      <w:lvlJc w:val="left"/>
      <w:pPr>
        <w:ind w:left="2620" w:hanging="360"/>
      </w:pPr>
      <w:rPr>
        <w:rFonts w:ascii="Symbol" w:hAnsi="Symbol" w:hint="default"/>
      </w:rPr>
    </w:lvl>
    <w:lvl w:ilvl="1" w:tplc="04090003" w:tentative="1">
      <w:start w:val="1"/>
      <w:numFmt w:val="bullet"/>
      <w:lvlText w:val="o"/>
      <w:lvlJc w:val="left"/>
      <w:pPr>
        <w:ind w:left="3340" w:hanging="360"/>
      </w:pPr>
      <w:rPr>
        <w:rFonts w:ascii="Courier New" w:hAnsi="Courier New" w:cs="Courier New" w:hint="default"/>
      </w:rPr>
    </w:lvl>
    <w:lvl w:ilvl="2" w:tplc="04090005" w:tentative="1">
      <w:start w:val="1"/>
      <w:numFmt w:val="bullet"/>
      <w:lvlText w:val=""/>
      <w:lvlJc w:val="left"/>
      <w:pPr>
        <w:ind w:left="4060" w:hanging="360"/>
      </w:pPr>
      <w:rPr>
        <w:rFonts w:ascii="Wingdings" w:hAnsi="Wingdings" w:hint="default"/>
      </w:rPr>
    </w:lvl>
    <w:lvl w:ilvl="3" w:tplc="04090001" w:tentative="1">
      <w:start w:val="1"/>
      <w:numFmt w:val="bullet"/>
      <w:lvlText w:val=""/>
      <w:lvlJc w:val="left"/>
      <w:pPr>
        <w:ind w:left="4780" w:hanging="360"/>
      </w:pPr>
      <w:rPr>
        <w:rFonts w:ascii="Symbol" w:hAnsi="Symbol" w:hint="default"/>
      </w:rPr>
    </w:lvl>
    <w:lvl w:ilvl="4" w:tplc="04090003" w:tentative="1">
      <w:start w:val="1"/>
      <w:numFmt w:val="bullet"/>
      <w:lvlText w:val="o"/>
      <w:lvlJc w:val="left"/>
      <w:pPr>
        <w:ind w:left="5500" w:hanging="360"/>
      </w:pPr>
      <w:rPr>
        <w:rFonts w:ascii="Courier New" w:hAnsi="Courier New" w:cs="Courier New" w:hint="default"/>
      </w:rPr>
    </w:lvl>
    <w:lvl w:ilvl="5" w:tplc="04090005" w:tentative="1">
      <w:start w:val="1"/>
      <w:numFmt w:val="bullet"/>
      <w:lvlText w:val=""/>
      <w:lvlJc w:val="left"/>
      <w:pPr>
        <w:ind w:left="6220" w:hanging="360"/>
      </w:pPr>
      <w:rPr>
        <w:rFonts w:ascii="Wingdings" w:hAnsi="Wingdings" w:hint="default"/>
      </w:rPr>
    </w:lvl>
    <w:lvl w:ilvl="6" w:tplc="04090001" w:tentative="1">
      <w:start w:val="1"/>
      <w:numFmt w:val="bullet"/>
      <w:lvlText w:val=""/>
      <w:lvlJc w:val="left"/>
      <w:pPr>
        <w:ind w:left="6940" w:hanging="360"/>
      </w:pPr>
      <w:rPr>
        <w:rFonts w:ascii="Symbol" w:hAnsi="Symbol" w:hint="default"/>
      </w:rPr>
    </w:lvl>
    <w:lvl w:ilvl="7" w:tplc="04090003" w:tentative="1">
      <w:start w:val="1"/>
      <w:numFmt w:val="bullet"/>
      <w:lvlText w:val="o"/>
      <w:lvlJc w:val="left"/>
      <w:pPr>
        <w:ind w:left="7660" w:hanging="360"/>
      </w:pPr>
      <w:rPr>
        <w:rFonts w:ascii="Courier New" w:hAnsi="Courier New" w:cs="Courier New" w:hint="default"/>
      </w:rPr>
    </w:lvl>
    <w:lvl w:ilvl="8" w:tplc="04090005" w:tentative="1">
      <w:start w:val="1"/>
      <w:numFmt w:val="bullet"/>
      <w:lvlText w:val=""/>
      <w:lvlJc w:val="left"/>
      <w:pPr>
        <w:ind w:left="8380" w:hanging="360"/>
      </w:pPr>
      <w:rPr>
        <w:rFonts w:ascii="Wingdings" w:hAnsi="Wingdings" w:hint="default"/>
      </w:rPr>
    </w:lvl>
  </w:abstractNum>
  <w:abstractNum w:abstractNumId="30">
    <w:nsid w:val="3C327F20"/>
    <w:multiLevelType w:val="hybridMultilevel"/>
    <w:tmpl w:val="8F24CBA4"/>
    <w:lvl w:ilvl="0" w:tplc="04090001">
      <w:start w:val="1"/>
      <w:numFmt w:val="bullet"/>
      <w:lvlText w:val=""/>
      <w:lvlJc w:val="left"/>
      <w:pPr>
        <w:ind w:left="2260" w:hanging="360"/>
      </w:pPr>
      <w:rPr>
        <w:rFonts w:ascii="Symbol" w:hAnsi="Symbol" w:hint="default"/>
      </w:rPr>
    </w:lvl>
    <w:lvl w:ilvl="1" w:tplc="04090003" w:tentative="1">
      <w:start w:val="1"/>
      <w:numFmt w:val="bullet"/>
      <w:lvlText w:val="o"/>
      <w:lvlJc w:val="left"/>
      <w:pPr>
        <w:ind w:left="2980" w:hanging="360"/>
      </w:pPr>
      <w:rPr>
        <w:rFonts w:ascii="Courier New" w:hAnsi="Courier New" w:cs="Courier New" w:hint="default"/>
      </w:rPr>
    </w:lvl>
    <w:lvl w:ilvl="2" w:tplc="04090005" w:tentative="1">
      <w:start w:val="1"/>
      <w:numFmt w:val="bullet"/>
      <w:lvlText w:val=""/>
      <w:lvlJc w:val="left"/>
      <w:pPr>
        <w:ind w:left="3700" w:hanging="360"/>
      </w:pPr>
      <w:rPr>
        <w:rFonts w:ascii="Wingdings" w:hAnsi="Wingdings" w:hint="default"/>
      </w:rPr>
    </w:lvl>
    <w:lvl w:ilvl="3" w:tplc="04090001" w:tentative="1">
      <w:start w:val="1"/>
      <w:numFmt w:val="bullet"/>
      <w:lvlText w:val=""/>
      <w:lvlJc w:val="left"/>
      <w:pPr>
        <w:ind w:left="4420" w:hanging="360"/>
      </w:pPr>
      <w:rPr>
        <w:rFonts w:ascii="Symbol" w:hAnsi="Symbol" w:hint="default"/>
      </w:rPr>
    </w:lvl>
    <w:lvl w:ilvl="4" w:tplc="04090003" w:tentative="1">
      <w:start w:val="1"/>
      <w:numFmt w:val="bullet"/>
      <w:lvlText w:val="o"/>
      <w:lvlJc w:val="left"/>
      <w:pPr>
        <w:ind w:left="5140" w:hanging="360"/>
      </w:pPr>
      <w:rPr>
        <w:rFonts w:ascii="Courier New" w:hAnsi="Courier New" w:cs="Courier New" w:hint="default"/>
      </w:rPr>
    </w:lvl>
    <w:lvl w:ilvl="5" w:tplc="04090005" w:tentative="1">
      <w:start w:val="1"/>
      <w:numFmt w:val="bullet"/>
      <w:lvlText w:val=""/>
      <w:lvlJc w:val="left"/>
      <w:pPr>
        <w:ind w:left="5860" w:hanging="360"/>
      </w:pPr>
      <w:rPr>
        <w:rFonts w:ascii="Wingdings" w:hAnsi="Wingdings" w:hint="default"/>
      </w:rPr>
    </w:lvl>
    <w:lvl w:ilvl="6" w:tplc="04090001" w:tentative="1">
      <w:start w:val="1"/>
      <w:numFmt w:val="bullet"/>
      <w:lvlText w:val=""/>
      <w:lvlJc w:val="left"/>
      <w:pPr>
        <w:ind w:left="6580" w:hanging="360"/>
      </w:pPr>
      <w:rPr>
        <w:rFonts w:ascii="Symbol" w:hAnsi="Symbol" w:hint="default"/>
      </w:rPr>
    </w:lvl>
    <w:lvl w:ilvl="7" w:tplc="04090003" w:tentative="1">
      <w:start w:val="1"/>
      <w:numFmt w:val="bullet"/>
      <w:lvlText w:val="o"/>
      <w:lvlJc w:val="left"/>
      <w:pPr>
        <w:ind w:left="7300" w:hanging="360"/>
      </w:pPr>
      <w:rPr>
        <w:rFonts w:ascii="Courier New" w:hAnsi="Courier New" w:cs="Courier New" w:hint="default"/>
      </w:rPr>
    </w:lvl>
    <w:lvl w:ilvl="8" w:tplc="04090005" w:tentative="1">
      <w:start w:val="1"/>
      <w:numFmt w:val="bullet"/>
      <w:lvlText w:val=""/>
      <w:lvlJc w:val="left"/>
      <w:pPr>
        <w:ind w:left="8020" w:hanging="360"/>
      </w:pPr>
      <w:rPr>
        <w:rFonts w:ascii="Wingdings" w:hAnsi="Wingdings" w:hint="default"/>
      </w:rPr>
    </w:lvl>
  </w:abstractNum>
  <w:abstractNum w:abstractNumId="31">
    <w:nsid w:val="45B43BA5"/>
    <w:multiLevelType w:val="hybridMultilevel"/>
    <w:tmpl w:val="D8D4BED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nsid w:val="46F1516C"/>
    <w:multiLevelType w:val="hybridMultilevel"/>
    <w:tmpl w:val="C6D46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87277BF"/>
    <w:multiLevelType w:val="hybridMultilevel"/>
    <w:tmpl w:val="52166A70"/>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4">
    <w:nsid w:val="48F347B1"/>
    <w:multiLevelType w:val="hybridMultilevel"/>
    <w:tmpl w:val="3E3A86F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nsid w:val="505B67E2"/>
    <w:multiLevelType w:val="hybridMultilevel"/>
    <w:tmpl w:val="0B3C621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nsid w:val="54BE5261"/>
    <w:multiLevelType w:val="hybridMultilevel"/>
    <w:tmpl w:val="81087448"/>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37">
    <w:nsid w:val="55B95BED"/>
    <w:multiLevelType w:val="hybridMultilevel"/>
    <w:tmpl w:val="C3ECCCF4"/>
    <w:lvl w:ilvl="0" w:tplc="59F0AB0C">
      <w:start w:val="1"/>
      <w:numFmt w:val="bullet"/>
      <w:lvlText w:val="•"/>
      <w:lvlJc w:val="left"/>
      <w:pPr>
        <w:tabs>
          <w:tab w:val="num" w:pos="1800"/>
        </w:tabs>
        <w:ind w:left="1800" w:hanging="360"/>
      </w:pPr>
      <w:rPr>
        <w:rFonts w:ascii="Arial" w:hAnsi="Arial" w:hint="default"/>
      </w:rPr>
    </w:lvl>
    <w:lvl w:ilvl="1" w:tplc="560A4352" w:tentative="1">
      <w:start w:val="1"/>
      <w:numFmt w:val="bullet"/>
      <w:lvlText w:val="•"/>
      <w:lvlJc w:val="left"/>
      <w:pPr>
        <w:tabs>
          <w:tab w:val="num" w:pos="2520"/>
        </w:tabs>
        <w:ind w:left="2520" w:hanging="360"/>
      </w:pPr>
      <w:rPr>
        <w:rFonts w:ascii="Arial" w:hAnsi="Arial" w:hint="default"/>
      </w:rPr>
    </w:lvl>
    <w:lvl w:ilvl="2" w:tplc="2D1E4DF8" w:tentative="1">
      <w:start w:val="1"/>
      <w:numFmt w:val="bullet"/>
      <w:lvlText w:val="•"/>
      <w:lvlJc w:val="left"/>
      <w:pPr>
        <w:tabs>
          <w:tab w:val="num" w:pos="3240"/>
        </w:tabs>
        <w:ind w:left="3240" w:hanging="360"/>
      </w:pPr>
      <w:rPr>
        <w:rFonts w:ascii="Arial" w:hAnsi="Arial" w:hint="default"/>
      </w:rPr>
    </w:lvl>
    <w:lvl w:ilvl="3" w:tplc="75140F6E" w:tentative="1">
      <w:start w:val="1"/>
      <w:numFmt w:val="bullet"/>
      <w:lvlText w:val="•"/>
      <w:lvlJc w:val="left"/>
      <w:pPr>
        <w:tabs>
          <w:tab w:val="num" w:pos="3960"/>
        </w:tabs>
        <w:ind w:left="3960" w:hanging="360"/>
      </w:pPr>
      <w:rPr>
        <w:rFonts w:ascii="Arial" w:hAnsi="Arial" w:hint="default"/>
      </w:rPr>
    </w:lvl>
    <w:lvl w:ilvl="4" w:tplc="3AB24D56" w:tentative="1">
      <w:start w:val="1"/>
      <w:numFmt w:val="bullet"/>
      <w:lvlText w:val="•"/>
      <w:lvlJc w:val="left"/>
      <w:pPr>
        <w:tabs>
          <w:tab w:val="num" w:pos="4680"/>
        </w:tabs>
        <w:ind w:left="4680" w:hanging="360"/>
      </w:pPr>
      <w:rPr>
        <w:rFonts w:ascii="Arial" w:hAnsi="Arial" w:hint="default"/>
      </w:rPr>
    </w:lvl>
    <w:lvl w:ilvl="5" w:tplc="52BC6098" w:tentative="1">
      <w:start w:val="1"/>
      <w:numFmt w:val="bullet"/>
      <w:lvlText w:val="•"/>
      <w:lvlJc w:val="left"/>
      <w:pPr>
        <w:tabs>
          <w:tab w:val="num" w:pos="5400"/>
        </w:tabs>
        <w:ind w:left="5400" w:hanging="360"/>
      </w:pPr>
      <w:rPr>
        <w:rFonts w:ascii="Arial" w:hAnsi="Arial" w:hint="default"/>
      </w:rPr>
    </w:lvl>
    <w:lvl w:ilvl="6" w:tplc="2CBEC42A" w:tentative="1">
      <w:start w:val="1"/>
      <w:numFmt w:val="bullet"/>
      <w:lvlText w:val="•"/>
      <w:lvlJc w:val="left"/>
      <w:pPr>
        <w:tabs>
          <w:tab w:val="num" w:pos="6120"/>
        </w:tabs>
        <w:ind w:left="6120" w:hanging="360"/>
      </w:pPr>
      <w:rPr>
        <w:rFonts w:ascii="Arial" w:hAnsi="Arial" w:hint="default"/>
      </w:rPr>
    </w:lvl>
    <w:lvl w:ilvl="7" w:tplc="2EA84E64" w:tentative="1">
      <w:start w:val="1"/>
      <w:numFmt w:val="bullet"/>
      <w:lvlText w:val="•"/>
      <w:lvlJc w:val="left"/>
      <w:pPr>
        <w:tabs>
          <w:tab w:val="num" w:pos="6840"/>
        </w:tabs>
        <w:ind w:left="6840" w:hanging="360"/>
      </w:pPr>
      <w:rPr>
        <w:rFonts w:ascii="Arial" w:hAnsi="Arial" w:hint="default"/>
      </w:rPr>
    </w:lvl>
    <w:lvl w:ilvl="8" w:tplc="A42828D6" w:tentative="1">
      <w:start w:val="1"/>
      <w:numFmt w:val="bullet"/>
      <w:lvlText w:val="•"/>
      <w:lvlJc w:val="left"/>
      <w:pPr>
        <w:tabs>
          <w:tab w:val="num" w:pos="7560"/>
        </w:tabs>
        <w:ind w:left="7560" w:hanging="360"/>
      </w:pPr>
      <w:rPr>
        <w:rFonts w:ascii="Arial" w:hAnsi="Arial" w:hint="default"/>
      </w:rPr>
    </w:lvl>
  </w:abstractNum>
  <w:abstractNum w:abstractNumId="38">
    <w:nsid w:val="55EA49E4"/>
    <w:multiLevelType w:val="hybridMultilevel"/>
    <w:tmpl w:val="B5783F6E"/>
    <w:lvl w:ilvl="0" w:tplc="04090001">
      <w:start w:val="1"/>
      <w:numFmt w:val="bullet"/>
      <w:lvlText w:val=""/>
      <w:lvlJc w:val="left"/>
      <w:pPr>
        <w:ind w:left="2260" w:hanging="360"/>
      </w:pPr>
      <w:rPr>
        <w:rFonts w:ascii="Symbol" w:hAnsi="Symbol" w:hint="default"/>
      </w:rPr>
    </w:lvl>
    <w:lvl w:ilvl="1" w:tplc="04090003" w:tentative="1">
      <w:start w:val="1"/>
      <w:numFmt w:val="bullet"/>
      <w:lvlText w:val="o"/>
      <w:lvlJc w:val="left"/>
      <w:pPr>
        <w:ind w:left="2980" w:hanging="360"/>
      </w:pPr>
      <w:rPr>
        <w:rFonts w:ascii="Courier New" w:hAnsi="Courier New" w:cs="Courier New" w:hint="default"/>
      </w:rPr>
    </w:lvl>
    <w:lvl w:ilvl="2" w:tplc="04090005" w:tentative="1">
      <w:start w:val="1"/>
      <w:numFmt w:val="bullet"/>
      <w:lvlText w:val=""/>
      <w:lvlJc w:val="left"/>
      <w:pPr>
        <w:ind w:left="3700" w:hanging="360"/>
      </w:pPr>
      <w:rPr>
        <w:rFonts w:ascii="Wingdings" w:hAnsi="Wingdings" w:hint="default"/>
      </w:rPr>
    </w:lvl>
    <w:lvl w:ilvl="3" w:tplc="04090001" w:tentative="1">
      <w:start w:val="1"/>
      <w:numFmt w:val="bullet"/>
      <w:lvlText w:val=""/>
      <w:lvlJc w:val="left"/>
      <w:pPr>
        <w:ind w:left="4420" w:hanging="360"/>
      </w:pPr>
      <w:rPr>
        <w:rFonts w:ascii="Symbol" w:hAnsi="Symbol" w:hint="default"/>
      </w:rPr>
    </w:lvl>
    <w:lvl w:ilvl="4" w:tplc="04090003" w:tentative="1">
      <w:start w:val="1"/>
      <w:numFmt w:val="bullet"/>
      <w:lvlText w:val="o"/>
      <w:lvlJc w:val="left"/>
      <w:pPr>
        <w:ind w:left="5140" w:hanging="360"/>
      </w:pPr>
      <w:rPr>
        <w:rFonts w:ascii="Courier New" w:hAnsi="Courier New" w:cs="Courier New" w:hint="default"/>
      </w:rPr>
    </w:lvl>
    <w:lvl w:ilvl="5" w:tplc="04090005" w:tentative="1">
      <w:start w:val="1"/>
      <w:numFmt w:val="bullet"/>
      <w:lvlText w:val=""/>
      <w:lvlJc w:val="left"/>
      <w:pPr>
        <w:ind w:left="5860" w:hanging="360"/>
      </w:pPr>
      <w:rPr>
        <w:rFonts w:ascii="Wingdings" w:hAnsi="Wingdings" w:hint="default"/>
      </w:rPr>
    </w:lvl>
    <w:lvl w:ilvl="6" w:tplc="04090001" w:tentative="1">
      <w:start w:val="1"/>
      <w:numFmt w:val="bullet"/>
      <w:lvlText w:val=""/>
      <w:lvlJc w:val="left"/>
      <w:pPr>
        <w:ind w:left="6580" w:hanging="360"/>
      </w:pPr>
      <w:rPr>
        <w:rFonts w:ascii="Symbol" w:hAnsi="Symbol" w:hint="default"/>
      </w:rPr>
    </w:lvl>
    <w:lvl w:ilvl="7" w:tplc="04090003" w:tentative="1">
      <w:start w:val="1"/>
      <w:numFmt w:val="bullet"/>
      <w:lvlText w:val="o"/>
      <w:lvlJc w:val="left"/>
      <w:pPr>
        <w:ind w:left="7300" w:hanging="360"/>
      </w:pPr>
      <w:rPr>
        <w:rFonts w:ascii="Courier New" w:hAnsi="Courier New" w:cs="Courier New" w:hint="default"/>
      </w:rPr>
    </w:lvl>
    <w:lvl w:ilvl="8" w:tplc="04090005" w:tentative="1">
      <w:start w:val="1"/>
      <w:numFmt w:val="bullet"/>
      <w:lvlText w:val=""/>
      <w:lvlJc w:val="left"/>
      <w:pPr>
        <w:ind w:left="8020" w:hanging="360"/>
      </w:pPr>
      <w:rPr>
        <w:rFonts w:ascii="Wingdings" w:hAnsi="Wingdings" w:hint="default"/>
      </w:rPr>
    </w:lvl>
  </w:abstractNum>
  <w:abstractNum w:abstractNumId="39">
    <w:nsid w:val="57B16552"/>
    <w:multiLevelType w:val="hybridMultilevel"/>
    <w:tmpl w:val="81D2E662"/>
    <w:lvl w:ilvl="0" w:tplc="04090001">
      <w:start w:val="1"/>
      <w:numFmt w:val="bullet"/>
      <w:lvlText w:val=""/>
      <w:lvlJc w:val="left"/>
      <w:pPr>
        <w:ind w:left="2620" w:hanging="360"/>
      </w:pPr>
      <w:rPr>
        <w:rFonts w:ascii="Symbol" w:hAnsi="Symbol" w:hint="default"/>
      </w:rPr>
    </w:lvl>
    <w:lvl w:ilvl="1" w:tplc="04090003" w:tentative="1">
      <w:start w:val="1"/>
      <w:numFmt w:val="bullet"/>
      <w:lvlText w:val="o"/>
      <w:lvlJc w:val="left"/>
      <w:pPr>
        <w:ind w:left="3340" w:hanging="360"/>
      </w:pPr>
      <w:rPr>
        <w:rFonts w:ascii="Courier New" w:hAnsi="Courier New" w:cs="Courier New" w:hint="default"/>
      </w:rPr>
    </w:lvl>
    <w:lvl w:ilvl="2" w:tplc="04090005" w:tentative="1">
      <w:start w:val="1"/>
      <w:numFmt w:val="bullet"/>
      <w:lvlText w:val=""/>
      <w:lvlJc w:val="left"/>
      <w:pPr>
        <w:ind w:left="4060" w:hanging="360"/>
      </w:pPr>
      <w:rPr>
        <w:rFonts w:ascii="Wingdings" w:hAnsi="Wingdings" w:hint="default"/>
      </w:rPr>
    </w:lvl>
    <w:lvl w:ilvl="3" w:tplc="04090001" w:tentative="1">
      <w:start w:val="1"/>
      <w:numFmt w:val="bullet"/>
      <w:lvlText w:val=""/>
      <w:lvlJc w:val="left"/>
      <w:pPr>
        <w:ind w:left="4780" w:hanging="360"/>
      </w:pPr>
      <w:rPr>
        <w:rFonts w:ascii="Symbol" w:hAnsi="Symbol" w:hint="default"/>
      </w:rPr>
    </w:lvl>
    <w:lvl w:ilvl="4" w:tplc="04090003" w:tentative="1">
      <w:start w:val="1"/>
      <w:numFmt w:val="bullet"/>
      <w:lvlText w:val="o"/>
      <w:lvlJc w:val="left"/>
      <w:pPr>
        <w:ind w:left="5500" w:hanging="360"/>
      </w:pPr>
      <w:rPr>
        <w:rFonts w:ascii="Courier New" w:hAnsi="Courier New" w:cs="Courier New" w:hint="default"/>
      </w:rPr>
    </w:lvl>
    <w:lvl w:ilvl="5" w:tplc="04090005" w:tentative="1">
      <w:start w:val="1"/>
      <w:numFmt w:val="bullet"/>
      <w:lvlText w:val=""/>
      <w:lvlJc w:val="left"/>
      <w:pPr>
        <w:ind w:left="6220" w:hanging="360"/>
      </w:pPr>
      <w:rPr>
        <w:rFonts w:ascii="Wingdings" w:hAnsi="Wingdings" w:hint="default"/>
      </w:rPr>
    </w:lvl>
    <w:lvl w:ilvl="6" w:tplc="04090001" w:tentative="1">
      <w:start w:val="1"/>
      <w:numFmt w:val="bullet"/>
      <w:lvlText w:val=""/>
      <w:lvlJc w:val="left"/>
      <w:pPr>
        <w:ind w:left="6940" w:hanging="360"/>
      </w:pPr>
      <w:rPr>
        <w:rFonts w:ascii="Symbol" w:hAnsi="Symbol" w:hint="default"/>
      </w:rPr>
    </w:lvl>
    <w:lvl w:ilvl="7" w:tplc="04090003" w:tentative="1">
      <w:start w:val="1"/>
      <w:numFmt w:val="bullet"/>
      <w:lvlText w:val="o"/>
      <w:lvlJc w:val="left"/>
      <w:pPr>
        <w:ind w:left="7660" w:hanging="360"/>
      </w:pPr>
      <w:rPr>
        <w:rFonts w:ascii="Courier New" w:hAnsi="Courier New" w:cs="Courier New" w:hint="default"/>
      </w:rPr>
    </w:lvl>
    <w:lvl w:ilvl="8" w:tplc="04090005" w:tentative="1">
      <w:start w:val="1"/>
      <w:numFmt w:val="bullet"/>
      <w:lvlText w:val=""/>
      <w:lvlJc w:val="left"/>
      <w:pPr>
        <w:ind w:left="8380" w:hanging="360"/>
      </w:pPr>
      <w:rPr>
        <w:rFonts w:ascii="Wingdings" w:hAnsi="Wingdings" w:hint="default"/>
      </w:rPr>
    </w:lvl>
  </w:abstractNum>
  <w:abstractNum w:abstractNumId="40">
    <w:nsid w:val="58E21084"/>
    <w:multiLevelType w:val="hybridMultilevel"/>
    <w:tmpl w:val="7A625F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59943BF5"/>
    <w:multiLevelType w:val="hybridMultilevel"/>
    <w:tmpl w:val="BCDCB46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nsid w:val="5AC50BB7"/>
    <w:multiLevelType w:val="hybridMultilevel"/>
    <w:tmpl w:val="1B9EE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D7A5C56"/>
    <w:multiLevelType w:val="hybridMultilevel"/>
    <w:tmpl w:val="1182045E"/>
    <w:lvl w:ilvl="0" w:tplc="04090001">
      <w:start w:val="1"/>
      <w:numFmt w:val="bullet"/>
      <w:lvlText w:val=""/>
      <w:lvlJc w:val="left"/>
      <w:pPr>
        <w:ind w:left="2620" w:hanging="360"/>
      </w:pPr>
      <w:rPr>
        <w:rFonts w:ascii="Symbol" w:hAnsi="Symbol" w:hint="default"/>
      </w:rPr>
    </w:lvl>
    <w:lvl w:ilvl="1" w:tplc="04090003" w:tentative="1">
      <w:start w:val="1"/>
      <w:numFmt w:val="bullet"/>
      <w:lvlText w:val="o"/>
      <w:lvlJc w:val="left"/>
      <w:pPr>
        <w:ind w:left="3340" w:hanging="360"/>
      </w:pPr>
      <w:rPr>
        <w:rFonts w:ascii="Courier New" w:hAnsi="Courier New" w:cs="Courier New" w:hint="default"/>
      </w:rPr>
    </w:lvl>
    <w:lvl w:ilvl="2" w:tplc="04090005" w:tentative="1">
      <w:start w:val="1"/>
      <w:numFmt w:val="bullet"/>
      <w:lvlText w:val=""/>
      <w:lvlJc w:val="left"/>
      <w:pPr>
        <w:ind w:left="4060" w:hanging="360"/>
      </w:pPr>
      <w:rPr>
        <w:rFonts w:ascii="Wingdings" w:hAnsi="Wingdings" w:hint="default"/>
      </w:rPr>
    </w:lvl>
    <w:lvl w:ilvl="3" w:tplc="04090001" w:tentative="1">
      <w:start w:val="1"/>
      <w:numFmt w:val="bullet"/>
      <w:lvlText w:val=""/>
      <w:lvlJc w:val="left"/>
      <w:pPr>
        <w:ind w:left="4780" w:hanging="360"/>
      </w:pPr>
      <w:rPr>
        <w:rFonts w:ascii="Symbol" w:hAnsi="Symbol" w:hint="default"/>
      </w:rPr>
    </w:lvl>
    <w:lvl w:ilvl="4" w:tplc="04090003" w:tentative="1">
      <w:start w:val="1"/>
      <w:numFmt w:val="bullet"/>
      <w:lvlText w:val="o"/>
      <w:lvlJc w:val="left"/>
      <w:pPr>
        <w:ind w:left="5500" w:hanging="360"/>
      </w:pPr>
      <w:rPr>
        <w:rFonts w:ascii="Courier New" w:hAnsi="Courier New" w:cs="Courier New" w:hint="default"/>
      </w:rPr>
    </w:lvl>
    <w:lvl w:ilvl="5" w:tplc="04090005" w:tentative="1">
      <w:start w:val="1"/>
      <w:numFmt w:val="bullet"/>
      <w:lvlText w:val=""/>
      <w:lvlJc w:val="left"/>
      <w:pPr>
        <w:ind w:left="6220" w:hanging="360"/>
      </w:pPr>
      <w:rPr>
        <w:rFonts w:ascii="Wingdings" w:hAnsi="Wingdings" w:hint="default"/>
      </w:rPr>
    </w:lvl>
    <w:lvl w:ilvl="6" w:tplc="04090001" w:tentative="1">
      <w:start w:val="1"/>
      <w:numFmt w:val="bullet"/>
      <w:lvlText w:val=""/>
      <w:lvlJc w:val="left"/>
      <w:pPr>
        <w:ind w:left="6940" w:hanging="360"/>
      </w:pPr>
      <w:rPr>
        <w:rFonts w:ascii="Symbol" w:hAnsi="Symbol" w:hint="default"/>
      </w:rPr>
    </w:lvl>
    <w:lvl w:ilvl="7" w:tplc="04090003" w:tentative="1">
      <w:start w:val="1"/>
      <w:numFmt w:val="bullet"/>
      <w:lvlText w:val="o"/>
      <w:lvlJc w:val="left"/>
      <w:pPr>
        <w:ind w:left="7660" w:hanging="360"/>
      </w:pPr>
      <w:rPr>
        <w:rFonts w:ascii="Courier New" w:hAnsi="Courier New" w:cs="Courier New" w:hint="default"/>
      </w:rPr>
    </w:lvl>
    <w:lvl w:ilvl="8" w:tplc="04090005" w:tentative="1">
      <w:start w:val="1"/>
      <w:numFmt w:val="bullet"/>
      <w:lvlText w:val=""/>
      <w:lvlJc w:val="left"/>
      <w:pPr>
        <w:ind w:left="8380" w:hanging="360"/>
      </w:pPr>
      <w:rPr>
        <w:rFonts w:ascii="Wingdings" w:hAnsi="Wingdings" w:hint="default"/>
      </w:rPr>
    </w:lvl>
  </w:abstractNum>
  <w:abstractNum w:abstractNumId="44">
    <w:nsid w:val="5EA81192"/>
    <w:multiLevelType w:val="hybridMultilevel"/>
    <w:tmpl w:val="8D463E2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nsid w:val="5F4071DD"/>
    <w:multiLevelType w:val="hybridMultilevel"/>
    <w:tmpl w:val="050882C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nsid w:val="63EF0F29"/>
    <w:multiLevelType w:val="hybridMultilevel"/>
    <w:tmpl w:val="6FE4E6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nsid w:val="64BA7F86"/>
    <w:multiLevelType w:val="hybridMultilevel"/>
    <w:tmpl w:val="040C80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B782869"/>
    <w:multiLevelType w:val="hybridMultilevel"/>
    <w:tmpl w:val="220A464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9">
    <w:nsid w:val="6C00134C"/>
    <w:multiLevelType w:val="hybridMultilevel"/>
    <w:tmpl w:val="867A7AD0"/>
    <w:lvl w:ilvl="0" w:tplc="E20C6F92">
      <w:start w:val="1"/>
      <w:numFmt w:val="bullet"/>
      <w:lvlText w:val="•"/>
      <w:lvlJc w:val="left"/>
      <w:pPr>
        <w:tabs>
          <w:tab w:val="num" w:pos="720"/>
        </w:tabs>
        <w:ind w:left="720" w:hanging="360"/>
      </w:pPr>
      <w:rPr>
        <w:rFonts w:ascii="Arial" w:hAnsi="Arial" w:hint="default"/>
      </w:rPr>
    </w:lvl>
    <w:lvl w:ilvl="1" w:tplc="C68C6D52">
      <w:start w:val="1"/>
      <w:numFmt w:val="bullet"/>
      <w:lvlText w:val="•"/>
      <w:lvlJc w:val="left"/>
      <w:pPr>
        <w:tabs>
          <w:tab w:val="num" w:pos="1440"/>
        </w:tabs>
        <w:ind w:left="1440" w:hanging="360"/>
      </w:pPr>
      <w:rPr>
        <w:rFonts w:ascii="Arial" w:hAnsi="Arial" w:hint="default"/>
      </w:rPr>
    </w:lvl>
    <w:lvl w:ilvl="2" w:tplc="04090001">
      <w:start w:val="1"/>
      <w:numFmt w:val="bullet"/>
      <w:lvlText w:val=""/>
      <w:lvlJc w:val="left"/>
      <w:pPr>
        <w:tabs>
          <w:tab w:val="num" w:pos="2160"/>
        </w:tabs>
        <w:ind w:left="2160" w:hanging="360"/>
      </w:pPr>
      <w:rPr>
        <w:rFonts w:ascii="Symbol" w:hAnsi="Symbol" w:hint="default"/>
      </w:rPr>
    </w:lvl>
    <w:lvl w:ilvl="3" w:tplc="DDA6D92A">
      <w:start w:val="1"/>
      <w:numFmt w:val="bullet"/>
      <w:lvlText w:val="•"/>
      <w:lvlJc w:val="left"/>
      <w:pPr>
        <w:tabs>
          <w:tab w:val="num" w:pos="2880"/>
        </w:tabs>
        <w:ind w:left="2880" w:hanging="360"/>
      </w:pPr>
      <w:rPr>
        <w:rFonts w:ascii="Arial" w:hAnsi="Arial" w:hint="default"/>
      </w:rPr>
    </w:lvl>
    <w:lvl w:ilvl="4" w:tplc="DA440C8E" w:tentative="1">
      <w:start w:val="1"/>
      <w:numFmt w:val="bullet"/>
      <w:lvlText w:val="•"/>
      <w:lvlJc w:val="left"/>
      <w:pPr>
        <w:tabs>
          <w:tab w:val="num" w:pos="3600"/>
        </w:tabs>
        <w:ind w:left="3600" w:hanging="360"/>
      </w:pPr>
      <w:rPr>
        <w:rFonts w:ascii="Arial" w:hAnsi="Arial" w:hint="default"/>
      </w:rPr>
    </w:lvl>
    <w:lvl w:ilvl="5" w:tplc="F108553C" w:tentative="1">
      <w:start w:val="1"/>
      <w:numFmt w:val="bullet"/>
      <w:lvlText w:val="•"/>
      <w:lvlJc w:val="left"/>
      <w:pPr>
        <w:tabs>
          <w:tab w:val="num" w:pos="4320"/>
        </w:tabs>
        <w:ind w:left="4320" w:hanging="360"/>
      </w:pPr>
      <w:rPr>
        <w:rFonts w:ascii="Arial" w:hAnsi="Arial" w:hint="default"/>
      </w:rPr>
    </w:lvl>
    <w:lvl w:ilvl="6" w:tplc="70B2E0BE" w:tentative="1">
      <w:start w:val="1"/>
      <w:numFmt w:val="bullet"/>
      <w:lvlText w:val="•"/>
      <w:lvlJc w:val="left"/>
      <w:pPr>
        <w:tabs>
          <w:tab w:val="num" w:pos="5040"/>
        </w:tabs>
        <w:ind w:left="5040" w:hanging="360"/>
      </w:pPr>
      <w:rPr>
        <w:rFonts w:ascii="Arial" w:hAnsi="Arial" w:hint="default"/>
      </w:rPr>
    </w:lvl>
    <w:lvl w:ilvl="7" w:tplc="5538C84A" w:tentative="1">
      <w:start w:val="1"/>
      <w:numFmt w:val="bullet"/>
      <w:lvlText w:val="•"/>
      <w:lvlJc w:val="left"/>
      <w:pPr>
        <w:tabs>
          <w:tab w:val="num" w:pos="5760"/>
        </w:tabs>
        <w:ind w:left="5760" w:hanging="360"/>
      </w:pPr>
      <w:rPr>
        <w:rFonts w:ascii="Arial" w:hAnsi="Arial" w:hint="default"/>
      </w:rPr>
    </w:lvl>
    <w:lvl w:ilvl="8" w:tplc="68668A66" w:tentative="1">
      <w:start w:val="1"/>
      <w:numFmt w:val="bullet"/>
      <w:lvlText w:val="•"/>
      <w:lvlJc w:val="left"/>
      <w:pPr>
        <w:tabs>
          <w:tab w:val="num" w:pos="6480"/>
        </w:tabs>
        <w:ind w:left="6480" w:hanging="360"/>
      </w:pPr>
      <w:rPr>
        <w:rFonts w:ascii="Arial" w:hAnsi="Arial" w:hint="default"/>
      </w:rPr>
    </w:lvl>
  </w:abstractNum>
  <w:abstractNum w:abstractNumId="50">
    <w:nsid w:val="6F4A3984"/>
    <w:multiLevelType w:val="hybridMultilevel"/>
    <w:tmpl w:val="6860B51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1">
    <w:nsid w:val="70966F48"/>
    <w:multiLevelType w:val="hybridMultilevel"/>
    <w:tmpl w:val="A84AA2C0"/>
    <w:lvl w:ilvl="0" w:tplc="04090001">
      <w:start w:val="1"/>
      <w:numFmt w:val="bullet"/>
      <w:lvlText w:val=""/>
      <w:lvlJc w:val="left"/>
      <w:pPr>
        <w:ind w:left="2260" w:hanging="360"/>
      </w:pPr>
      <w:rPr>
        <w:rFonts w:ascii="Symbol" w:hAnsi="Symbol" w:hint="default"/>
      </w:rPr>
    </w:lvl>
    <w:lvl w:ilvl="1" w:tplc="04090003" w:tentative="1">
      <w:start w:val="1"/>
      <w:numFmt w:val="bullet"/>
      <w:lvlText w:val="o"/>
      <w:lvlJc w:val="left"/>
      <w:pPr>
        <w:ind w:left="2980" w:hanging="360"/>
      </w:pPr>
      <w:rPr>
        <w:rFonts w:ascii="Courier New" w:hAnsi="Courier New" w:cs="Courier New" w:hint="default"/>
      </w:rPr>
    </w:lvl>
    <w:lvl w:ilvl="2" w:tplc="04090005" w:tentative="1">
      <w:start w:val="1"/>
      <w:numFmt w:val="bullet"/>
      <w:lvlText w:val=""/>
      <w:lvlJc w:val="left"/>
      <w:pPr>
        <w:ind w:left="3700" w:hanging="360"/>
      </w:pPr>
      <w:rPr>
        <w:rFonts w:ascii="Wingdings" w:hAnsi="Wingdings" w:hint="default"/>
      </w:rPr>
    </w:lvl>
    <w:lvl w:ilvl="3" w:tplc="04090001" w:tentative="1">
      <w:start w:val="1"/>
      <w:numFmt w:val="bullet"/>
      <w:lvlText w:val=""/>
      <w:lvlJc w:val="left"/>
      <w:pPr>
        <w:ind w:left="4420" w:hanging="360"/>
      </w:pPr>
      <w:rPr>
        <w:rFonts w:ascii="Symbol" w:hAnsi="Symbol" w:hint="default"/>
      </w:rPr>
    </w:lvl>
    <w:lvl w:ilvl="4" w:tplc="04090003" w:tentative="1">
      <w:start w:val="1"/>
      <w:numFmt w:val="bullet"/>
      <w:lvlText w:val="o"/>
      <w:lvlJc w:val="left"/>
      <w:pPr>
        <w:ind w:left="5140" w:hanging="360"/>
      </w:pPr>
      <w:rPr>
        <w:rFonts w:ascii="Courier New" w:hAnsi="Courier New" w:cs="Courier New" w:hint="default"/>
      </w:rPr>
    </w:lvl>
    <w:lvl w:ilvl="5" w:tplc="04090005" w:tentative="1">
      <w:start w:val="1"/>
      <w:numFmt w:val="bullet"/>
      <w:lvlText w:val=""/>
      <w:lvlJc w:val="left"/>
      <w:pPr>
        <w:ind w:left="5860" w:hanging="360"/>
      </w:pPr>
      <w:rPr>
        <w:rFonts w:ascii="Wingdings" w:hAnsi="Wingdings" w:hint="default"/>
      </w:rPr>
    </w:lvl>
    <w:lvl w:ilvl="6" w:tplc="04090001" w:tentative="1">
      <w:start w:val="1"/>
      <w:numFmt w:val="bullet"/>
      <w:lvlText w:val=""/>
      <w:lvlJc w:val="left"/>
      <w:pPr>
        <w:ind w:left="6580" w:hanging="360"/>
      </w:pPr>
      <w:rPr>
        <w:rFonts w:ascii="Symbol" w:hAnsi="Symbol" w:hint="default"/>
      </w:rPr>
    </w:lvl>
    <w:lvl w:ilvl="7" w:tplc="04090003" w:tentative="1">
      <w:start w:val="1"/>
      <w:numFmt w:val="bullet"/>
      <w:lvlText w:val="o"/>
      <w:lvlJc w:val="left"/>
      <w:pPr>
        <w:ind w:left="7300" w:hanging="360"/>
      </w:pPr>
      <w:rPr>
        <w:rFonts w:ascii="Courier New" w:hAnsi="Courier New" w:cs="Courier New" w:hint="default"/>
      </w:rPr>
    </w:lvl>
    <w:lvl w:ilvl="8" w:tplc="04090005" w:tentative="1">
      <w:start w:val="1"/>
      <w:numFmt w:val="bullet"/>
      <w:lvlText w:val=""/>
      <w:lvlJc w:val="left"/>
      <w:pPr>
        <w:ind w:left="8020" w:hanging="360"/>
      </w:pPr>
      <w:rPr>
        <w:rFonts w:ascii="Wingdings" w:hAnsi="Wingdings" w:hint="default"/>
      </w:rPr>
    </w:lvl>
  </w:abstractNum>
  <w:abstractNum w:abstractNumId="52">
    <w:nsid w:val="7578520A"/>
    <w:multiLevelType w:val="hybridMultilevel"/>
    <w:tmpl w:val="0D18BC6A"/>
    <w:lvl w:ilvl="0" w:tplc="04090003">
      <w:start w:val="1"/>
      <w:numFmt w:val="bullet"/>
      <w:lvlText w:val="o"/>
      <w:lvlJc w:val="left"/>
      <w:pPr>
        <w:ind w:left="971" w:hanging="360"/>
      </w:pPr>
      <w:rPr>
        <w:rFonts w:ascii="Courier New" w:hAnsi="Courier New" w:cs="Courier New" w:hint="default"/>
        <w:color w:val="BD582C"/>
        <w:sz w:val="24"/>
        <w:szCs w:val="24"/>
      </w:rPr>
    </w:lvl>
    <w:lvl w:ilvl="1" w:tplc="04090003" w:tentative="1">
      <w:start w:val="1"/>
      <w:numFmt w:val="bullet"/>
      <w:lvlText w:val="o"/>
      <w:lvlJc w:val="left"/>
      <w:pPr>
        <w:ind w:left="1691" w:hanging="360"/>
      </w:pPr>
      <w:rPr>
        <w:rFonts w:ascii="Courier New" w:hAnsi="Courier New" w:cs="Courier New" w:hint="default"/>
      </w:rPr>
    </w:lvl>
    <w:lvl w:ilvl="2" w:tplc="04090005" w:tentative="1">
      <w:start w:val="1"/>
      <w:numFmt w:val="bullet"/>
      <w:lvlText w:val=""/>
      <w:lvlJc w:val="left"/>
      <w:pPr>
        <w:ind w:left="2411" w:hanging="360"/>
      </w:pPr>
      <w:rPr>
        <w:rFonts w:ascii="Wingdings" w:hAnsi="Wingdings" w:hint="default"/>
      </w:rPr>
    </w:lvl>
    <w:lvl w:ilvl="3" w:tplc="04090001" w:tentative="1">
      <w:start w:val="1"/>
      <w:numFmt w:val="bullet"/>
      <w:lvlText w:val=""/>
      <w:lvlJc w:val="left"/>
      <w:pPr>
        <w:ind w:left="3131" w:hanging="360"/>
      </w:pPr>
      <w:rPr>
        <w:rFonts w:ascii="Symbol" w:hAnsi="Symbol" w:hint="default"/>
      </w:rPr>
    </w:lvl>
    <w:lvl w:ilvl="4" w:tplc="04090003" w:tentative="1">
      <w:start w:val="1"/>
      <w:numFmt w:val="bullet"/>
      <w:lvlText w:val="o"/>
      <w:lvlJc w:val="left"/>
      <w:pPr>
        <w:ind w:left="3851" w:hanging="360"/>
      </w:pPr>
      <w:rPr>
        <w:rFonts w:ascii="Courier New" w:hAnsi="Courier New" w:cs="Courier New" w:hint="default"/>
      </w:rPr>
    </w:lvl>
    <w:lvl w:ilvl="5" w:tplc="04090005" w:tentative="1">
      <w:start w:val="1"/>
      <w:numFmt w:val="bullet"/>
      <w:lvlText w:val=""/>
      <w:lvlJc w:val="left"/>
      <w:pPr>
        <w:ind w:left="4571" w:hanging="360"/>
      </w:pPr>
      <w:rPr>
        <w:rFonts w:ascii="Wingdings" w:hAnsi="Wingdings" w:hint="default"/>
      </w:rPr>
    </w:lvl>
    <w:lvl w:ilvl="6" w:tplc="04090001" w:tentative="1">
      <w:start w:val="1"/>
      <w:numFmt w:val="bullet"/>
      <w:lvlText w:val=""/>
      <w:lvlJc w:val="left"/>
      <w:pPr>
        <w:ind w:left="5291" w:hanging="360"/>
      </w:pPr>
      <w:rPr>
        <w:rFonts w:ascii="Symbol" w:hAnsi="Symbol" w:hint="default"/>
      </w:rPr>
    </w:lvl>
    <w:lvl w:ilvl="7" w:tplc="04090003" w:tentative="1">
      <w:start w:val="1"/>
      <w:numFmt w:val="bullet"/>
      <w:lvlText w:val="o"/>
      <w:lvlJc w:val="left"/>
      <w:pPr>
        <w:ind w:left="6011" w:hanging="360"/>
      </w:pPr>
      <w:rPr>
        <w:rFonts w:ascii="Courier New" w:hAnsi="Courier New" w:cs="Courier New" w:hint="default"/>
      </w:rPr>
    </w:lvl>
    <w:lvl w:ilvl="8" w:tplc="04090005" w:tentative="1">
      <w:start w:val="1"/>
      <w:numFmt w:val="bullet"/>
      <w:lvlText w:val=""/>
      <w:lvlJc w:val="left"/>
      <w:pPr>
        <w:ind w:left="6731" w:hanging="360"/>
      </w:pPr>
      <w:rPr>
        <w:rFonts w:ascii="Wingdings" w:hAnsi="Wingdings" w:hint="default"/>
      </w:rPr>
    </w:lvl>
  </w:abstractNum>
  <w:abstractNum w:abstractNumId="53">
    <w:nsid w:val="759938A9"/>
    <w:multiLevelType w:val="hybridMultilevel"/>
    <w:tmpl w:val="D6D64E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78430232"/>
    <w:multiLevelType w:val="hybridMultilevel"/>
    <w:tmpl w:val="8E0E14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F">
      <w:start w:val="1"/>
      <w:numFmt w:val="decimal"/>
      <w:lvlText w:val="%3."/>
      <w:lvlJc w:val="lef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A2C303A"/>
    <w:multiLevelType w:val="hybridMultilevel"/>
    <w:tmpl w:val="CAD27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ADF18BE"/>
    <w:multiLevelType w:val="hybridMultilevel"/>
    <w:tmpl w:val="E36430D0"/>
    <w:lvl w:ilvl="0" w:tplc="6AF6F3BA">
      <w:numFmt w:val="bullet"/>
      <w:lvlText w:val="•"/>
      <w:lvlJc w:val="left"/>
      <w:pPr>
        <w:ind w:left="2520" w:hanging="360"/>
      </w:pPr>
      <w:rPr>
        <w:rFonts w:ascii="Arial" w:eastAsia="Calibr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7">
    <w:nsid w:val="7B652DB0"/>
    <w:multiLevelType w:val="hybridMultilevel"/>
    <w:tmpl w:val="D08E5E6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
    <w:nsid w:val="7B79171A"/>
    <w:multiLevelType w:val="hybridMultilevel"/>
    <w:tmpl w:val="D486D670"/>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59">
    <w:nsid w:val="7FC16725"/>
    <w:multiLevelType w:val="hybridMultilevel"/>
    <w:tmpl w:val="62BAE2C8"/>
    <w:lvl w:ilvl="0" w:tplc="04090001">
      <w:start w:val="1"/>
      <w:numFmt w:val="bullet"/>
      <w:lvlText w:val=""/>
      <w:lvlJc w:val="left"/>
      <w:pPr>
        <w:ind w:left="2260" w:hanging="360"/>
      </w:pPr>
      <w:rPr>
        <w:rFonts w:ascii="Symbol" w:hAnsi="Symbol" w:hint="default"/>
      </w:rPr>
    </w:lvl>
    <w:lvl w:ilvl="1" w:tplc="04090019" w:tentative="1">
      <w:start w:val="1"/>
      <w:numFmt w:val="lowerLetter"/>
      <w:lvlText w:val="%2."/>
      <w:lvlJc w:val="left"/>
      <w:pPr>
        <w:ind w:left="2980" w:hanging="360"/>
      </w:pPr>
    </w:lvl>
    <w:lvl w:ilvl="2" w:tplc="0409001B" w:tentative="1">
      <w:start w:val="1"/>
      <w:numFmt w:val="lowerRoman"/>
      <w:lvlText w:val="%3."/>
      <w:lvlJc w:val="right"/>
      <w:pPr>
        <w:ind w:left="3700" w:hanging="180"/>
      </w:pPr>
    </w:lvl>
    <w:lvl w:ilvl="3" w:tplc="0409000F" w:tentative="1">
      <w:start w:val="1"/>
      <w:numFmt w:val="decimal"/>
      <w:lvlText w:val="%4."/>
      <w:lvlJc w:val="left"/>
      <w:pPr>
        <w:ind w:left="4420" w:hanging="360"/>
      </w:pPr>
    </w:lvl>
    <w:lvl w:ilvl="4" w:tplc="04090019" w:tentative="1">
      <w:start w:val="1"/>
      <w:numFmt w:val="lowerLetter"/>
      <w:lvlText w:val="%5."/>
      <w:lvlJc w:val="left"/>
      <w:pPr>
        <w:ind w:left="5140" w:hanging="360"/>
      </w:pPr>
    </w:lvl>
    <w:lvl w:ilvl="5" w:tplc="0409001B" w:tentative="1">
      <w:start w:val="1"/>
      <w:numFmt w:val="lowerRoman"/>
      <w:lvlText w:val="%6."/>
      <w:lvlJc w:val="right"/>
      <w:pPr>
        <w:ind w:left="5860" w:hanging="180"/>
      </w:pPr>
    </w:lvl>
    <w:lvl w:ilvl="6" w:tplc="0409000F" w:tentative="1">
      <w:start w:val="1"/>
      <w:numFmt w:val="decimal"/>
      <w:lvlText w:val="%7."/>
      <w:lvlJc w:val="left"/>
      <w:pPr>
        <w:ind w:left="6580" w:hanging="360"/>
      </w:pPr>
    </w:lvl>
    <w:lvl w:ilvl="7" w:tplc="04090019" w:tentative="1">
      <w:start w:val="1"/>
      <w:numFmt w:val="lowerLetter"/>
      <w:lvlText w:val="%8."/>
      <w:lvlJc w:val="left"/>
      <w:pPr>
        <w:ind w:left="7300" w:hanging="360"/>
      </w:pPr>
    </w:lvl>
    <w:lvl w:ilvl="8" w:tplc="0409001B" w:tentative="1">
      <w:start w:val="1"/>
      <w:numFmt w:val="lowerRoman"/>
      <w:lvlText w:val="%9."/>
      <w:lvlJc w:val="right"/>
      <w:pPr>
        <w:ind w:left="8020" w:hanging="180"/>
      </w:pPr>
    </w:lvl>
  </w:abstractNum>
  <w:num w:numId="1">
    <w:abstractNumId w:val="37"/>
  </w:num>
  <w:num w:numId="2">
    <w:abstractNumId w:val="8"/>
  </w:num>
  <w:num w:numId="3">
    <w:abstractNumId w:val="49"/>
  </w:num>
  <w:num w:numId="4">
    <w:abstractNumId w:val="51"/>
  </w:num>
  <w:num w:numId="5">
    <w:abstractNumId w:val="30"/>
  </w:num>
  <w:num w:numId="6">
    <w:abstractNumId w:val="18"/>
  </w:num>
  <w:num w:numId="7">
    <w:abstractNumId w:val="20"/>
  </w:num>
  <w:num w:numId="8">
    <w:abstractNumId w:val="52"/>
  </w:num>
  <w:num w:numId="9">
    <w:abstractNumId w:val="54"/>
  </w:num>
  <w:num w:numId="10">
    <w:abstractNumId w:val="1"/>
  </w:num>
  <w:num w:numId="11">
    <w:abstractNumId w:val="3"/>
  </w:num>
  <w:num w:numId="12">
    <w:abstractNumId w:val="16"/>
  </w:num>
  <w:num w:numId="13">
    <w:abstractNumId w:val="19"/>
  </w:num>
  <w:num w:numId="14">
    <w:abstractNumId w:val="40"/>
  </w:num>
  <w:num w:numId="15">
    <w:abstractNumId w:val="12"/>
  </w:num>
  <w:num w:numId="16">
    <w:abstractNumId w:val="11"/>
  </w:num>
  <w:num w:numId="17">
    <w:abstractNumId w:val="4"/>
  </w:num>
  <w:num w:numId="18">
    <w:abstractNumId w:val="2"/>
  </w:num>
  <w:num w:numId="19">
    <w:abstractNumId w:val="53"/>
  </w:num>
  <w:num w:numId="20">
    <w:abstractNumId w:val="15"/>
  </w:num>
  <w:num w:numId="21">
    <w:abstractNumId w:val="58"/>
  </w:num>
  <w:num w:numId="22">
    <w:abstractNumId w:val="43"/>
  </w:num>
  <w:num w:numId="23">
    <w:abstractNumId w:val="46"/>
  </w:num>
  <w:num w:numId="24">
    <w:abstractNumId w:val="29"/>
  </w:num>
  <w:num w:numId="25">
    <w:abstractNumId w:val="39"/>
  </w:num>
  <w:num w:numId="26">
    <w:abstractNumId w:val="5"/>
  </w:num>
  <w:num w:numId="27">
    <w:abstractNumId w:val="25"/>
  </w:num>
  <w:num w:numId="28">
    <w:abstractNumId w:val="45"/>
  </w:num>
  <w:num w:numId="29">
    <w:abstractNumId w:val="50"/>
  </w:num>
  <w:num w:numId="30">
    <w:abstractNumId w:val="26"/>
  </w:num>
  <w:num w:numId="31">
    <w:abstractNumId w:val="31"/>
  </w:num>
  <w:num w:numId="32">
    <w:abstractNumId w:val="35"/>
  </w:num>
  <w:num w:numId="33">
    <w:abstractNumId w:val="59"/>
  </w:num>
  <w:num w:numId="34">
    <w:abstractNumId w:val="23"/>
  </w:num>
  <w:num w:numId="35">
    <w:abstractNumId w:val="10"/>
  </w:num>
  <w:num w:numId="36">
    <w:abstractNumId w:val="27"/>
  </w:num>
  <w:num w:numId="37">
    <w:abstractNumId w:val="24"/>
  </w:num>
  <w:num w:numId="38">
    <w:abstractNumId w:val="41"/>
  </w:num>
  <w:num w:numId="39">
    <w:abstractNumId w:val="7"/>
  </w:num>
  <w:num w:numId="40">
    <w:abstractNumId w:val="17"/>
  </w:num>
  <w:num w:numId="41">
    <w:abstractNumId w:val="21"/>
  </w:num>
  <w:num w:numId="42">
    <w:abstractNumId w:val="6"/>
  </w:num>
  <w:num w:numId="43">
    <w:abstractNumId w:val="48"/>
  </w:num>
  <w:num w:numId="44">
    <w:abstractNumId w:val="34"/>
  </w:num>
  <w:num w:numId="45">
    <w:abstractNumId w:val="32"/>
  </w:num>
  <w:num w:numId="46">
    <w:abstractNumId w:val="44"/>
  </w:num>
  <w:num w:numId="47">
    <w:abstractNumId w:val="14"/>
  </w:num>
  <w:num w:numId="48">
    <w:abstractNumId w:val="33"/>
  </w:num>
  <w:num w:numId="49">
    <w:abstractNumId w:val="36"/>
  </w:num>
  <w:num w:numId="50">
    <w:abstractNumId w:val="0"/>
  </w:num>
  <w:num w:numId="51">
    <w:abstractNumId w:val="42"/>
  </w:num>
  <w:num w:numId="52">
    <w:abstractNumId w:val="22"/>
  </w:num>
  <w:num w:numId="53">
    <w:abstractNumId w:val="47"/>
  </w:num>
  <w:num w:numId="54">
    <w:abstractNumId w:val="55"/>
  </w:num>
  <w:num w:numId="55">
    <w:abstractNumId w:val="28"/>
  </w:num>
  <w:num w:numId="56">
    <w:abstractNumId w:val="9"/>
  </w:num>
  <w:num w:numId="57">
    <w:abstractNumId w:val="13"/>
  </w:num>
  <w:num w:numId="58">
    <w:abstractNumId w:val="38"/>
  </w:num>
  <w:num w:numId="59">
    <w:abstractNumId w:val="57"/>
  </w:num>
  <w:num w:numId="60">
    <w:abstractNumId w:val="56"/>
  </w:num>
  <w:numIdMacAtCleanup w:val="6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ran Nguyen">
    <w15:presenceInfo w15:providerId="Windows Live" w15:userId="514cabe0769c7547"/>
  </w15:person>
  <w15:person w15:author="Chin, Tami">
    <w15:presenceInfo w15:providerId="AD" w15:userId="S-1-5-21-280651528-1570258706-317593308-7348"/>
  </w15:person>
  <w15:person w15:author="Tami Chin">
    <w15:presenceInfo w15:providerId="AD" w15:userId="S-1-5-21-280651528-1570258706-317593308-73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hideGrammaticalErrors/>
  <w:trackRevision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0Mzc1NTI2tLA0MDY2sDBX0lEKTi0uzszPAykwtKwFAM0cmJ4tAAAA"/>
  </w:docVars>
  <w:rsids>
    <w:rsidRoot w:val="004A61D8"/>
    <w:rsid w:val="000001E8"/>
    <w:rsid w:val="00000557"/>
    <w:rsid w:val="0000078C"/>
    <w:rsid w:val="00000AB0"/>
    <w:rsid w:val="00001B52"/>
    <w:rsid w:val="00002072"/>
    <w:rsid w:val="00004560"/>
    <w:rsid w:val="0000532C"/>
    <w:rsid w:val="00012145"/>
    <w:rsid w:val="00013236"/>
    <w:rsid w:val="00014C7A"/>
    <w:rsid w:val="000201A5"/>
    <w:rsid w:val="00021838"/>
    <w:rsid w:val="00022891"/>
    <w:rsid w:val="00022ACC"/>
    <w:rsid w:val="00022B98"/>
    <w:rsid w:val="00022F0D"/>
    <w:rsid w:val="00023FFC"/>
    <w:rsid w:val="00027709"/>
    <w:rsid w:val="00027BF9"/>
    <w:rsid w:val="000303E7"/>
    <w:rsid w:val="00032B2F"/>
    <w:rsid w:val="00034088"/>
    <w:rsid w:val="00035A83"/>
    <w:rsid w:val="00036EC3"/>
    <w:rsid w:val="000423A7"/>
    <w:rsid w:val="00042D0C"/>
    <w:rsid w:val="00043377"/>
    <w:rsid w:val="000438D0"/>
    <w:rsid w:val="00045045"/>
    <w:rsid w:val="00045146"/>
    <w:rsid w:val="0004528B"/>
    <w:rsid w:val="00047368"/>
    <w:rsid w:val="00047E4E"/>
    <w:rsid w:val="00051B40"/>
    <w:rsid w:val="0005236C"/>
    <w:rsid w:val="000526A3"/>
    <w:rsid w:val="00053508"/>
    <w:rsid w:val="0005435E"/>
    <w:rsid w:val="00054766"/>
    <w:rsid w:val="00060FF5"/>
    <w:rsid w:val="00062B30"/>
    <w:rsid w:val="0006785F"/>
    <w:rsid w:val="00067DC8"/>
    <w:rsid w:val="000710AA"/>
    <w:rsid w:val="00071AF7"/>
    <w:rsid w:val="00072335"/>
    <w:rsid w:val="000732E6"/>
    <w:rsid w:val="00073524"/>
    <w:rsid w:val="000743F9"/>
    <w:rsid w:val="00074A03"/>
    <w:rsid w:val="000751BD"/>
    <w:rsid w:val="00076CD3"/>
    <w:rsid w:val="000805C7"/>
    <w:rsid w:val="00081F4E"/>
    <w:rsid w:val="000835BF"/>
    <w:rsid w:val="00083E75"/>
    <w:rsid w:val="0008515D"/>
    <w:rsid w:val="0009071F"/>
    <w:rsid w:val="00090C9F"/>
    <w:rsid w:val="000918E4"/>
    <w:rsid w:val="00092BAB"/>
    <w:rsid w:val="000931D3"/>
    <w:rsid w:val="00093D30"/>
    <w:rsid w:val="000947F2"/>
    <w:rsid w:val="00094B74"/>
    <w:rsid w:val="0009558F"/>
    <w:rsid w:val="000977EB"/>
    <w:rsid w:val="0009793C"/>
    <w:rsid w:val="000A1EB2"/>
    <w:rsid w:val="000A5CB4"/>
    <w:rsid w:val="000A67D2"/>
    <w:rsid w:val="000A7488"/>
    <w:rsid w:val="000B0DB2"/>
    <w:rsid w:val="000B2728"/>
    <w:rsid w:val="000B2F07"/>
    <w:rsid w:val="000B58E6"/>
    <w:rsid w:val="000B5EB5"/>
    <w:rsid w:val="000C0006"/>
    <w:rsid w:val="000C2232"/>
    <w:rsid w:val="000C22AB"/>
    <w:rsid w:val="000C2A52"/>
    <w:rsid w:val="000C36FB"/>
    <w:rsid w:val="000C37E4"/>
    <w:rsid w:val="000D1279"/>
    <w:rsid w:val="000D2D23"/>
    <w:rsid w:val="000D3DC2"/>
    <w:rsid w:val="000E1623"/>
    <w:rsid w:val="000E183E"/>
    <w:rsid w:val="000E1B89"/>
    <w:rsid w:val="000E1FC1"/>
    <w:rsid w:val="000E25D4"/>
    <w:rsid w:val="000E48AB"/>
    <w:rsid w:val="000E589C"/>
    <w:rsid w:val="000E737C"/>
    <w:rsid w:val="000F2D64"/>
    <w:rsid w:val="000F3F77"/>
    <w:rsid w:val="000F7035"/>
    <w:rsid w:val="000F720A"/>
    <w:rsid w:val="000F7396"/>
    <w:rsid w:val="00100623"/>
    <w:rsid w:val="001021A2"/>
    <w:rsid w:val="001045F0"/>
    <w:rsid w:val="00104E6F"/>
    <w:rsid w:val="001054D9"/>
    <w:rsid w:val="001058B5"/>
    <w:rsid w:val="00110F00"/>
    <w:rsid w:val="0011378B"/>
    <w:rsid w:val="001167F4"/>
    <w:rsid w:val="00116A4C"/>
    <w:rsid w:val="00117354"/>
    <w:rsid w:val="00120BE1"/>
    <w:rsid w:val="00121F6D"/>
    <w:rsid w:val="0012240E"/>
    <w:rsid w:val="00122798"/>
    <w:rsid w:val="001230A9"/>
    <w:rsid w:val="00124C70"/>
    <w:rsid w:val="00125566"/>
    <w:rsid w:val="00126597"/>
    <w:rsid w:val="00130B92"/>
    <w:rsid w:val="0013434A"/>
    <w:rsid w:val="00135CC1"/>
    <w:rsid w:val="00137C95"/>
    <w:rsid w:val="00140F5E"/>
    <w:rsid w:val="00144E22"/>
    <w:rsid w:val="0015015E"/>
    <w:rsid w:val="0015098B"/>
    <w:rsid w:val="00152E25"/>
    <w:rsid w:val="001538C0"/>
    <w:rsid w:val="0015412B"/>
    <w:rsid w:val="00155F12"/>
    <w:rsid w:val="00156DE3"/>
    <w:rsid w:val="0016082F"/>
    <w:rsid w:val="0016121F"/>
    <w:rsid w:val="001612C0"/>
    <w:rsid w:val="00164C10"/>
    <w:rsid w:val="00171B09"/>
    <w:rsid w:val="00171E4A"/>
    <w:rsid w:val="0017222D"/>
    <w:rsid w:val="00173FF6"/>
    <w:rsid w:val="001759A9"/>
    <w:rsid w:val="001760BA"/>
    <w:rsid w:val="00176142"/>
    <w:rsid w:val="00177697"/>
    <w:rsid w:val="001808AB"/>
    <w:rsid w:val="00180D67"/>
    <w:rsid w:val="00182564"/>
    <w:rsid w:val="00182801"/>
    <w:rsid w:val="001836CB"/>
    <w:rsid w:val="00185CD5"/>
    <w:rsid w:val="001901F9"/>
    <w:rsid w:val="001912EE"/>
    <w:rsid w:val="00191B93"/>
    <w:rsid w:val="0019264B"/>
    <w:rsid w:val="0019275E"/>
    <w:rsid w:val="00193027"/>
    <w:rsid w:val="0019352D"/>
    <w:rsid w:val="00195DA5"/>
    <w:rsid w:val="001A1DC1"/>
    <w:rsid w:val="001A21A0"/>
    <w:rsid w:val="001A3052"/>
    <w:rsid w:val="001A32E9"/>
    <w:rsid w:val="001A3D9C"/>
    <w:rsid w:val="001A4CB7"/>
    <w:rsid w:val="001A544A"/>
    <w:rsid w:val="001A5E7A"/>
    <w:rsid w:val="001A6B8E"/>
    <w:rsid w:val="001A7BB4"/>
    <w:rsid w:val="001B0F49"/>
    <w:rsid w:val="001B135E"/>
    <w:rsid w:val="001B1992"/>
    <w:rsid w:val="001B2A36"/>
    <w:rsid w:val="001B44AF"/>
    <w:rsid w:val="001B71D6"/>
    <w:rsid w:val="001C0C92"/>
    <w:rsid w:val="001C0D9C"/>
    <w:rsid w:val="001C1EAF"/>
    <w:rsid w:val="001C2735"/>
    <w:rsid w:val="001C348D"/>
    <w:rsid w:val="001C53A6"/>
    <w:rsid w:val="001D004E"/>
    <w:rsid w:val="001D0E94"/>
    <w:rsid w:val="001D2C42"/>
    <w:rsid w:val="001D3C0C"/>
    <w:rsid w:val="001D4331"/>
    <w:rsid w:val="001D7937"/>
    <w:rsid w:val="001D7F39"/>
    <w:rsid w:val="001D7F88"/>
    <w:rsid w:val="001E0441"/>
    <w:rsid w:val="001E0A75"/>
    <w:rsid w:val="001E218C"/>
    <w:rsid w:val="001E21AE"/>
    <w:rsid w:val="001F06DE"/>
    <w:rsid w:val="001F0EEC"/>
    <w:rsid w:val="001F1042"/>
    <w:rsid w:val="001F4F51"/>
    <w:rsid w:val="001F5A93"/>
    <w:rsid w:val="001F6147"/>
    <w:rsid w:val="001F63C6"/>
    <w:rsid w:val="00202DBB"/>
    <w:rsid w:val="00204D77"/>
    <w:rsid w:val="002055EC"/>
    <w:rsid w:val="00205B55"/>
    <w:rsid w:val="00207284"/>
    <w:rsid w:val="002073BC"/>
    <w:rsid w:val="00212917"/>
    <w:rsid w:val="002135C8"/>
    <w:rsid w:val="00214429"/>
    <w:rsid w:val="00217DDA"/>
    <w:rsid w:val="00222C3B"/>
    <w:rsid w:val="002235DB"/>
    <w:rsid w:val="00223F9D"/>
    <w:rsid w:val="00224160"/>
    <w:rsid w:val="002268A7"/>
    <w:rsid w:val="00230C33"/>
    <w:rsid w:val="0023409D"/>
    <w:rsid w:val="0023535C"/>
    <w:rsid w:val="002374D6"/>
    <w:rsid w:val="00240615"/>
    <w:rsid w:val="00246E89"/>
    <w:rsid w:val="0024790F"/>
    <w:rsid w:val="00250B64"/>
    <w:rsid w:val="0025120E"/>
    <w:rsid w:val="002551D6"/>
    <w:rsid w:val="0025616F"/>
    <w:rsid w:val="00256880"/>
    <w:rsid w:val="00257265"/>
    <w:rsid w:val="00257537"/>
    <w:rsid w:val="00257E56"/>
    <w:rsid w:val="00260547"/>
    <w:rsid w:val="00260E89"/>
    <w:rsid w:val="0026135F"/>
    <w:rsid w:val="00262C11"/>
    <w:rsid w:val="00262E94"/>
    <w:rsid w:val="00263F70"/>
    <w:rsid w:val="00270246"/>
    <w:rsid w:val="002703CA"/>
    <w:rsid w:val="00270E5C"/>
    <w:rsid w:val="002727CE"/>
    <w:rsid w:val="00275D8B"/>
    <w:rsid w:val="00277951"/>
    <w:rsid w:val="0028191B"/>
    <w:rsid w:val="00282682"/>
    <w:rsid w:val="00286278"/>
    <w:rsid w:val="00286397"/>
    <w:rsid w:val="002909F8"/>
    <w:rsid w:val="00290E02"/>
    <w:rsid w:val="0029180F"/>
    <w:rsid w:val="00291BA3"/>
    <w:rsid w:val="00291D98"/>
    <w:rsid w:val="0029367E"/>
    <w:rsid w:val="002939E3"/>
    <w:rsid w:val="00294DF6"/>
    <w:rsid w:val="0029632D"/>
    <w:rsid w:val="0029709C"/>
    <w:rsid w:val="00297578"/>
    <w:rsid w:val="0029785C"/>
    <w:rsid w:val="002A046F"/>
    <w:rsid w:val="002A0D2B"/>
    <w:rsid w:val="002A15DD"/>
    <w:rsid w:val="002A557D"/>
    <w:rsid w:val="002A645D"/>
    <w:rsid w:val="002A6B9E"/>
    <w:rsid w:val="002A7435"/>
    <w:rsid w:val="002B215A"/>
    <w:rsid w:val="002B355B"/>
    <w:rsid w:val="002B42BA"/>
    <w:rsid w:val="002B43CD"/>
    <w:rsid w:val="002B54BB"/>
    <w:rsid w:val="002B572D"/>
    <w:rsid w:val="002B776B"/>
    <w:rsid w:val="002B7C0D"/>
    <w:rsid w:val="002C024C"/>
    <w:rsid w:val="002C0803"/>
    <w:rsid w:val="002C2329"/>
    <w:rsid w:val="002C2382"/>
    <w:rsid w:val="002C3547"/>
    <w:rsid w:val="002C3A98"/>
    <w:rsid w:val="002C4455"/>
    <w:rsid w:val="002C6257"/>
    <w:rsid w:val="002D215F"/>
    <w:rsid w:val="002D22E8"/>
    <w:rsid w:val="002D3440"/>
    <w:rsid w:val="002D3B48"/>
    <w:rsid w:val="002D3B5D"/>
    <w:rsid w:val="002D6040"/>
    <w:rsid w:val="002D64E8"/>
    <w:rsid w:val="002E298F"/>
    <w:rsid w:val="002E2E77"/>
    <w:rsid w:val="002E38A9"/>
    <w:rsid w:val="002E3C72"/>
    <w:rsid w:val="002E44B0"/>
    <w:rsid w:val="002E4AB9"/>
    <w:rsid w:val="002E4FA8"/>
    <w:rsid w:val="002E5DD4"/>
    <w:rsid w:val="002E6687"/>
    <w:rsid w:val="002E7D73"/>
    <w:rsid w:val="002F13C8"/>
    <w:rsid w:val="002F154F"/>
    <w:rsid w:val="002F1A79"/>
    <w:rsid w:val="002F22F4"/>
    <w:rsid w:val="002F2729"/>
    <w:rsid w:val="002F4C19"/>
    <w:rsid w:val="002F524C"/>
    <w:rsid w:val="002F5394"/>
    <w:rsid w:val="002F75B2"/>
    <w:rsid w:val="002F7C3D"/>
    <w:rsid w:val="0030170B"/>
    <w:rsid w:val="0030195D"/>
    <w:rsid w:val="0030429D"/>
    <w:rsid w:val="00306488"/>
    <w:rsid w:val="00307B71"/>
    <w:rsid w:val="00312039"/>
    <w:rsid w:val="003149BC"/>
    <w:rsid w:val="00315AF9"/>
    <w:rsid w:val="00317F0B"/>
    <w:rsid w:val="00323BC3"/>
    <w:rsid w:val="003252AD"/>
    <w:rsid w:val="00325D5F"/>
    <w:rsid w:val="00327E38"/>
    <w:rsid w:val="00332151"/>
    <w:rsid w:val="00334048"/>
    <w:rsid w:val="003353AC"/>
    <w:rsid w:val="0033560A"/>
    <w:rsid w:val="00336973"/>
    <w:rsid w:val="00337D18"/>
    <w:rsid w:val="00341734"/>
    <w:rsid w:val="0034239A"/>
    <w:rsid w:val="003435DE"/>
    <w:rsid w:val="00344000"/>
    <w:rsid w:val="003452C2"/>
    <w:rsid w:val="00345E17"/>
    <w:rsid w:val="00347448"/>
    <w:rsid w:val="00352D63"/>
    <w:rsid w:val="00355693"/>
    <w:rsid w:val="003562C2"/>
    <w:rsid w:val="00356AE9"/>
    <w:rsid w:val="00357C82"/>
    <w:rsid w:val="00360E4B"/>
    <w:rsid w:val="003635EC"/>
    <w:rsid w:val="00363888"/>
    <w:rsid w:val="003646AB"/>
    <w:rsid w:val="0036477E"/>
    <w:rsid w:val="00370061"/>
    <w:rsid w:val="0037243B"/>
    <w:rsid w:val="00376E3E"/>
    <w:rsid w:val="00380A09"/>
    <w:rsid w:val="0038253B"/>
    <w:rsid w:val="00382745"/>
    <w:rsid w:val="003830C6"/>
    <w:rsid w:val="0038414D"/>
    <w:rsid w:val="00384353"/>
    <w:rsid w:val="003851FA"/>
    <w:rsid w:val="00386729"/>
    <w:rsid w:val="003868D6"/>
    <w:rsid w:val="00387613"/>
    <w:rsid w:val="00387EBB"/>
    <w:rsid w:val="00393A2B"/>
    <w:rsid w:val="003961B9"/>
    <w:rsid w:val="00396DF7"/>
    <w:rsid w:val="00397C18"/>
    <w:rsid w:val="003A0A1F"/>
    <w:rsid w:val="003A16E1"/>
    <w:rsid w:val="003B11FB"/>
    <w:rsid w:val="003B1255"/>
    <w:rsid w:val="003B1D13"/>
    <w:rsid w:val="003B2180"/>
    <w:rsid w:val="003B4AAC"/>
    <w:rsid w:val="003B77BF"/>
    <w:rsid w:val="003C0BDB"/>
    <w:rsid w:val="003C16CD"/>
    <w:rsid w:val="003C2DC4"/>
    <w:rsid w:val="003C33F6"/>
    <w:rsid w:val="003C45BA"/>
    <w:rsid w:val="003D1DF5"/>
    <w:rsid w:val="003D442F"/>
    <w:rsid w:val="003D44FE"/>
    <w:rsid w:val="003D7D68"/>
    <w:rsid w:val="003E1B81"/>
    <w:rsid w:val="003E1C21"/>
    <w:rsid w:val="003E2961"/>
    <w:rsid w:val="003E2AFF"/>
    <w:rsid w:val="003E3390"/>
    <w:rsid w:val="003E3F12"/>
    <w:rsid w:val="003E7BAA"/>
    <w:rsid w:val="003F2E89"/>
    <w:rsid w:val="003F35D9"/>
    <w:rsid w:val="003F4C9F"/>
    <w:rsid w:val="003F4CFD"/>
    <w:rsid w:val="003F4DCB"/>
    <w:rsid w:val="003F6C72"/>
    <w:rsid w:val="003F7E85"/>
    <w:rsid w:val="0040018F"/>
    <w:rsid w:val="00402074"/>
    <w:rsid w:val="00403FB9"/>
    <w:rsid w:val="004041DE"/>
    <w:rsid w:val="00404DF4"/>
    <w:rsid w:val="004076EB"/>
    <w:rsid w:val="00407A13"/>
    <w:rsid w:val="004109EC"/>
    <w:rsid w:val="004117EE"/>
    <w:rsid w:val="004123E6"/>
    <w:rsid w:val="0041308B"/>
    <w:rsid w:val="0041347C"/>
    <w:rsid w:val="00413713"/>
    <w:rsid w:val="0041470D"/>
    <w:rsid w:val="004171D4"/>
    <w:rsid w:val="00417353"/>
    <w:rsid w:val="00417401"/>
    <w:rsid w:val="0042134F"/>
    <w:rsid w:val="004229D7"/>
    <w:rsid w:val="00422DB2"/>
    <w:rsid w:val="0042322B"/>
    <w:rsid w:val="004248B1"/>
    <w:rsid w:val="00427AD4"/>
    <w:rsid w:val="004308C4"/>
    <w:rsid w:val="00435846"/>
    <w:rsid w:val="004366A3"/>
    <w:rsid w:val="004376DE"/>
    <w:rsid w:val="004417CF"/>
    <w:rsid w:val="00442BC9"/>
    <w:rsid w:val="00443FFB"/>
    <w:rsid w:val="00446799"/>
    <w:rsid w:val="0045193E"/>
    <w:rsid w:val="00452440"/>
    <w:rsid w:val="00452868"/>
    <w:rsid w:val="004531FF"/>
    <w:rsid w:val="004552D5"/>
    <w:rsid w:val="004554B1"/>
    <w:rsid w:val="0046115F"/>
    <w:rsid w:val="0046157E"/>
    <w:rsid w:val="00461B09"/>
    <w:rsid w:val="004629EB"/>
    <w:rsid w:val="00463AA6"/>
    <w:rsid w:val="00465B94"/>
    <w:rsid w:val="00466B1E"/>
    <w:rsid w:val="00470C0B"/>
    <w:rsid w:val="004735EA"/>
    <w:rsid w:val="00474212"/>
    <w:rsid w:val="004758DF"/>
    <w:rsid w:val="0047699F"/>
    <w:rsid w:val="00477260"/>
    <w:rsid w:val="00477B5D"/>
    <w:rsid w:val="004802E8"/>
    <w:rsid w:val="0048230F"/>
    <w:rsid w:val="0048264C"/>
    <w:rsid w:val="004835CB"/>
    <w:rsid w:val="00484E6D"/>
    <w:rsid w:val="00484EE6"/>
    <w:rsid w:val="00485BF1"/>
    <w:rsid w:val="00486DF8"/>
    <w:rsid w:val="004874E2"/>
    <w:rsid w:val="0049051E"/>
    <w:rsid w:val="00490F5E"/>
    <w:rsid w:val="004912A8"/>
    <w:rsid w:val="004914CD"/>
    <w:rsid w:val="00492B85"/>
    <w:rsid w:val="0049493B"/>
    <w:rsid w:val="004951C2"/>
    <w:rsid w:val="00496D03"/>
    <w:rsid w:val="004A2CDE"/>
    <w:rsid w:val="004A2FFB"/>
    <w:rsid w:val="004A35D3"/>
    <w:rsid w:val="004A5AAD"/>
    <w:rsid w:val="004A61D8"/>
    <w:rsid w:val="004A71B7"/>
    <w:rsid w:val="004B011E"/>
    <w:rsid w:val="004B51C3"/>
    <w:rsid w:val="004C1134"/>
    <w:rsid w:val="004C1734"/>
    <w:rsid w:val="004C2531"/>
    <w:rsid w:val="004C2A09"/>
    <w:rsid w:val="004C3915"/>
    <w:rsid w:val="004C440A"/>
    <w:rsid w:val="004C5A6E"/>
    <w:rsid w:val="004C60C8"/>
    <w:rsid w:val="004C6806"/>
    <w:rsid w:val="004C7C14"/>
    <w:rsid w:val="004D065D"/>
    <w:rsid w:val="004D0FDC"/>
    <w:rsid w:val="004D3596"/>
    <w:rsid w:val="004D3B8B"/>
    <w:rsid w:val="004D4348"/>
    <w:rsid w:val="004D71B6"/>
    <w:rsid w:val="004E0628"/>
    <w:rsid w:val="004E15C8"/>
    <w:rsid w:val="004E460A"/>
    <w:rsid w:val="004E5DFC"/>
    <w:rsid w:val="004E6A74"/>
    <w:rsid w:val="004F1E28"/>
    <w:rsid w:val="004F2842"/>
    <w:rsid w:val="004F3240"/>
    <w:rsid w:val="004F4511"/>
    <w:rsid w:val="004F5164"/>
    <w:rsid w:val="004F5D71"/>
    <w:rsid w:val="004F6EC1"/>
    <w:rsid w:val="00500509"/>
    <w:rsid w:val="0050170A"/>
    <w:rsid w:val="00504C26"/>
    <w:rsid w:val="0050599A"/>
    <w:rsid w:val="00506001"/>
    <w:rsid w:val="00510A83"/>
    <w:rsid w:val="005110AE"/>
    <w:rsid w:val="0051141D"/>
    <w:rsid w:val="00514330"/>
    <w:rsid w:val="00515EDB"/>
    <w:rsid w:val="0051678F"/>
    <w:rsid w:val="00517B91"/>
    <w:rsid w:val="00517DC9"/>
    <w:rsid w:val="00520A33"/>
    <w:rsid w:val="0052169A"/>
    <w:rsid w:val="00523A6B"/>
    <w:rsid w:val="0052478F"/>
    <w:rsid w:val="005262F4"/>
    <w:rsid w:val="00527F29"/>
    <w:rsid w:val="0053067A"/>
    <w:rsid w:val="00530777"/>
    <w:rsid w:val="0053387A"/>
    <w:rsid w:val="00533D4C"/>
    <w:rsid w:val="0053420B"/>
    <w:rsid w:val="00534517"/>
    <w:rsid w:val="0053463F"/>
    <w:rsid w:val="00535546"/>
    <w:rsid w:val="00536255"/>
    <w:rsid w:val="00537317"/>
    <w:rsid w:val="0054009E"/>
    <w:rsid w:val="00542F0F"/>
    <w:rsid w:val="005430C8"/>
    <w:rsid w:val="005430FA"/>
    <w:rsid w:val="00543358"/>
    <w:rsid w:val="005434A7"/>
    <w:rsid w:val="00544022"/>
    <w:rsid w:val="00544C46"/>
    <w:rsid w:val="00544D17"/>
    <w:rsid w:val="00544F89"/>
    <w:rsid w:val="0054756A"/>
    <w:rsid w:val="0054793F"/>
    <w:rsid w:val="00550D09"/>
    <w:rsid w:val="005516B8"/>
    <w:rsid w:val="00552016"/>
    <w:rsid w:val="0055419C"/>
    <w:rsid w:val="0055433F"/>
    <w:rsid w:val="005554E9"/>
    <w:rsid w:val="0055647C"/>
    <w:rsid w:val="00557256"/>
    <w:rsid w:val="00560753"/>
    <w:rsid w:val="00560833"/>
    <w:rsid w:val="00560E07"/>
    <w:rsid w:val="00562E31"/>
    <w:rsid w:val="005633F7"/>
    <w:rsid w:val="00563691"/>
    <w:rsid w:val="00563A8F"/>
    <w:rsid w:val="00563E1A"/>
    <w:rsid w:val="00564FF8"/>
    <w:rsid w:val="0056507B"/>
    <w:rsid w:val="005654F0"/>
    <w:rsid w:val="00566F1C"/>
    <w:rsid w:val="00567097"/>
    <w:rsid w:val="0057155A"/>
    <w:rsid w:val="00575EFE"/>
    <w:rsid w:val="00576980"/>
    <w:rsid w:val="005772F3"/>
    <w:rsid w:val="005773AB"/>
    <w:rsid w:val="005812A0"/>
    <w:rsid w:val="0058214F"/>
    <w:rsid w:val="00582550"/>
    <w:rsid w:val="00583E82"/>
    <w:rsid w:val="005840BC"/>
    <w:rsid w:val="00584A6B"/>
    <w:rsid w:val="00585671"/>
    <w:rsid w:val="00586824"/>
    <w:rsid w:val="00586EAA"/>
    <w:rsid w:val="005870D1"/>
    <w:rsid w:val="0058760B"/>
    <w:rsid w:val="00587EA4"/>
    <w:rsid w:val="00590D1D"/>
    <w:rsid w:val="00591237"/>
    <w:rsid w:val="00591FB9"/>
    <w:rsid w:val="00591FE6"/>
    <w:rsid w:val="0059260F"/>
    <w:rsid w:val="0059440A"/>
    <w:rsid w:val="00594DF4"/>
    <w:rsid w:val="005971B6"/>
    <w:rsid w:val="005A0674"/>
    <w:rsid w:val="005A0EBC"/>
    <w:rsid w:val="005A2448"/>
    <w:rsid w:val="005A2ADE"/>
    <w:rsid w:val="005A3852"/>
    <w:rsid w:val="005A42E1"/>
    <w:rsid w:val="005A540B"/>
    <w:rsid w:val="005A652C"/>
    <w:rsid w:val="005A711D"/>
    <w:rsid w:val="005B004A"/>
    <w:rsid w:val="005B0990"/>
    <w:rsid w:val="005B2AF1"/>
    <w:rsid w:val="005B37F1"/>
    <w:rsid w:val="005B4835"/>
    <w:rsid w:val="005B5563"/>
    <w:rsid w:val="005B65FE"/>
    <w:rsid w:val="005C050D"/>
    <w:rsid w:val="005C058B"/>
    <w:rsid w:val="005C07AB"/>
    <w:rsid w:val="005C2270"/>
    <w:rsid w:val="005C3791"/>
    <w:rsid w:val="005C4DCB"/>
    <w:rsid w:val="005C5230"/>
    <w:rsid w:val="005C5D04"/>
    <w:rsid w:val="005C6D1B"/>
    <w:rsid w:val="005D402E"/>
    <w:rsid w:val="005D6B7B"/>
    <w:rsid w:val="005E0DAE"/>
    <w:rsid w:val="005E40AA"/>
    <w:rsid w:val="005E6F7F"/>
    <w:rsid w:val="005E7F4B"/>
    <w:rsid w:val="005E7FCD"/>
    <w:rsid w:val="005F0667"/>
    <w:rsid w:val="005F3698"/>
    <w:rsid w:val="005F5DB1"/>
    <w:rsid w:val="005F65FA"/>
    <w:rsid w:val="005F69E1"/>
    <w:rsid w:val="005F6F75"/>
    <w:rsid w:val="005F717C"/>
    <w:rsid w:val="005F7D89"/>
    <w:rsid w:val="00600356"/>
    <w:rsid w:val="006010D0"/>
    <w:rsid w:val="006010E1"/>
    <w:rsid w:val="006020EB"/>
    <w:rsid w:val="00603039"/>
    <w:rsid w:val="00603DE2"/>
    <w:rsid w:val="00605D7F"/>
    <w:rsid w:val="006064BF"/>
    <w:rsid w:val="00610FFC"/>
    <w:rsid w:val="006118B9"/>
    <w:rsid w:val="0061513F"/>
    <w:rsid w:val="006153A7"/>
    <w:rsid w:val="0061576A"/>
    <w:rsid w:val="00615FB1"/>
    <w:rsid w:val="0061657E"/>
    <w:rsid w:val="006216F0"/>
    <w:rsid w:val="00622C72"/>
    <w:rsid w:val="0062322F"/>
    <w:rsid w:val="006276EC"/>
    <w:rsid w:val="00627FF7"/>
    <w:rsid w:val="00631D3C"/>
    <w:rsid w:val="0063319A"/>
    <w:rsid w:val="0063651F"/>
    <w:rsid w:val="00640A28"/>
    <w:rsid w:val="006427D6"/>
    <w:rsid w:val="0064336A"/>
    <w:rsid w:val="00644258"/>
    <w:rsid w:val="00644624"/>
    <w:rsid w:val="0064691B"/>
    <w:rsid w:val="00647D51"/>
    <w:rsid w:val="00650005"/>
    <w:rsid w:val="00651EC4"/>
    <w:rsid w:val="00653356"/>
    <w:rsid w:val="006539C1"/>
    <w:rsid w:val="0065732B"/>
    <w:rsid w:val="006611EA"/>
    <w:rsid w:val="00662286"/>
    <w:rsid w:val="0066242A"/>
    <w:rsid w:val="00664431"/>
    <w:rsid w:val="00664FBC"/>
    <w:rsid w:val="00667104"/>
    <w:rsid w:val="00667783"/>
    <w:rsid w:val="00670E96"/>
    <w:rsid w:val="006711B4"/>
    <w:rsid w:val="00671CD1"/>
    <w:rsid w:val="0067265E"/>
    <w:rsid w:val="00672CC9"/>
    <w:rsid w:val="00674A1E"/>
    <w:rsid w:val="00675440"/>
    <w:rsid w:val="00675899"/>
    <w:rsid w:val="00677BE5"/>
    <w:rsid w:val="0068518D"/>
    <w:rsid w:val="00686237"/>
    <w:rsid w:val="006869F6"/>
    <w:rsid w:val="00686B9E"/>
    <w:rsid w:val="00686F52"/>
    <w:rsid w:val="00691C91"/>
    <w:rsid w:val="0069218D"/>
    <w:rsid w:val="006930DF"/>
    <w:rsid w:val="00694AC9"/>
    <w:rsid w:val="00696079"/>
    <w:rsid w:val="00696178"/>
    <w:rsid w:val="006A5120"/>
    <w:rsid w:val="006A598A"/>
    <w:rsid w:val="006A6BBD"/>
    <w:rsid w:val="006A798C"/>
    <w:rsid w:val="006B21A9"/>
    <w:rsid w:val="006B3E9A"/>
    <w:rsid w:val="006B4038"/>
    <w:rsid w:val="006B60CE"/>
    <w:rsid w:val="006B60FC"/>
    <w:rsid w:val="006B6ABB"/>
    <w:rsid w:val="006B6C65"/>
    <w:rsid w:val="006B7020"/>
    <w:rsid w:val="006B7694"/>
    <w:rsid w:val="006C1527"/>
    <w:rsid w:val="006C2555"/>
    <w:rsid w:val="006C269F"/>
    <w:rsid w:val="006C381E"/>
    <w:rsid w:val="006C4630"/>
    <w:rsid w:val="006C4A8C"/>
    <w:rsid w:val="006C53A5"/>
    <w:rsid w:val="006C5879"/>
    <w:rsid w:val="006C75D3"/>
    <w:rsid w:val="006C7D75"/>
    <w:rsid w:val="006D261B"/>
    <w:rsid w:val="006D2668"/>
    <w:rsid w:val="006D45F1"/>
    <w:rsid w:val="006D5501"/>
    <w:rsid w:val="006D5824"/>
    <w:rsid w:val="006D5AF2"/>
    <w:rsid w:val="006D66AA"/>
    <w:rsid w:val="006D6974"/>
    <w:rsid w:val="006D6FED"/>
    <w:rsid w:val="006E19CF"/>
    <w:rsid w:val="006E1C21"/>
    <w:rsid w:val="006E298D"/>
    <w:rsid w:val="006E3672"/>
    <w:rsid w:val="006E3973"/>
    <w:rsid w:val="006E51AC"/>
    <w:rsid w:val="006F1441"/>
    <w:rsid w:val="006F157D"/>
    <w:rsid w:val="006F16D3"/>
    <w:rsid w:val="006F321B"/>
    <w:rsid w:val="006F3C50"/>
    <w:rsid w:val="006F46D4"/>
    <w:rsid w:val="006F476A"/>
    <w:rsid w:val="006F5E5F"/>
    <w:rsid w:val="006F7963"/>
    <w:rsid w:val="006F7F9D"/>
    <w:rsid w:val="00702CF9"/>
    <w:rsid w:val="00703185"/>
    <w:rsid w:val="00703B70"/>
    <w:rsid w:val="00704368"/>
    <w:rsid w:val="00704B0A"/>
    <w:rsid w:val="00706C46"/>
    <w:rsid w:val="00710A48"/>
    <w:rsid w:val="00711FAD"/>
    <w:rsid w:val="00712713"/>
    <w:rsid w:val="007153D7"/>
    <w:rsid w:val="00716600"/>
    <w:rsid w:val="00717F5B"/>
    <w:rsid w:val="007202B4"/>
    <w:rsid w:val="0072413D"/>
    <w:rsid w:val="00724D59"/>
    <w:rsid w:val="0072508A"/>
    <w:rsid w:val="007264D8"/>
    <w:rsid w:val="00726CFC"/>
    <w:rsid w:val="0072732B"/>
    <w:rsid w:val="00732057"/>
    <w:rsid w:val="0073208B"/>
    <w:rsid w:val="007321E5"/>
    <w:rsid w:val="00733570"/>
    <w:rsid w:val="00735BE3"/>
    <w:rsid w:val="00737A63"/>
    <w:rsid w:val="0074284F"/>
    <w:rsid w:val="00742CD8"/>
    <w:rsid w:val="00742DE0"/>
    <w:rsid w:val="00743939"/>
    <w:rsid w:val="00744D4D"/>
    <w:rsid w:val="00745055"/>
    <w:rsid w:val="00746600"/>
    <w:rsid w:val="007474B0"/>
    <w:rsid w:val="0075039B"/>
    <w:rsid w:val="00750456"/>
    <w:rsid w:val="007513D9"/>
    <w:rsid w:val="00751ACF"/>
    <w:rsid w:val="0075215A"/>
    <w:rsid w:val="0075231B"/>
    <w:rsid w:val="007524E5"/>
    <w:rsid w:val="00752C54"/>
    <w:rsid w:val="00752DDD"/>
    <w:rsid w:val="00753CF7"/>
    <w:rsid w:val="0075483D"/>
    <w:rsid w:val="00754C76"/>
    <w:rsid w:val="0075562C"/>
    <w:rsid w:val="00755AB5"/>
    <w:rsid w:val="00756174"/>
    <w:rsid w:val="00756698"/>
    <w:rsid w:val="00756B90"/>
    <w:rsid w:val="00756DCC"/>
    <w:rsid w:val="00757224"/>
    <w:rsid w:val="00757505"/>
    <w:rsid w:val="00757FD3"/>
    <w:rsid w:val="00761F39"/>
    <w:rsid w:val="007622C6"/>
    <w:rsid w:val="00764157"/>
    <w:rsid w:val="00764A43"/>
    <w:rsid w:val="007666DC"/>
    <w:rsid w:val="00766DB4"/>
    <w:rsid w:val="00771862"/>
    <w:rsid w:val="0077239B"/>
    <w:rsid w:val="0077447C"/>
    <w:rsid w:val="0077500D"/>
    <w:rsid w:val="007765AF"/>
    <w:rsid w:val="007777D9"/>
    <w:rsid w:val="00780CD8"/>
    <w:rsid w:val="007847E0"/>
    <w:rsid w:val="007852FE"/>
    <w:rsid w:val="00785D45"/>
    <w:rsid w:val="00786E01"/>
    <w:rsid w:val="0079129B"/>
    <w:rsid w:val="00792F2B"/>
    <w:rsid w:val="0079562A"/>
    <w:rsid w:val="00795D26"/>
    <w:rsid w:val="00795EAE"/>
    <w:rsid w:val="00797634"/>
    <w:rsid w:val="007A0937"/>
    <w:rsid w:val="007A218F"/>
    <w:rsid w:val="007A4FD0"/>
    <w:rsid w:val="007A58D6"/>
    <w:rsid w:val="007A5AC3"/>
    <w:rsid w:val="007B0DB9"/>
    <w:rsid w:val="007B0DF6"/>
    <w:rsid w:val="007B21AD"/>
    <w:rsid w:val="007B3683"/>
    <w:rsid w:val="007B3702"/>
    <w:rsid w:val="007B4350"/>
    <w:rsid w:val="007B5046"/>
    <w:rsid w:val="007B7D1A"/>
    <w:rsid w:val="007C1835"/>
    <w:rsid w:val="007C1AAC"/>
    <w:rsid w:val="007C3FE6"/>
    <w:rsid w:val="007C4D82"/>
    <w:rsid w:val="007C4F02"/>
    <w:rsid w:val="007C66F4"/>
    <w:rsid w:val="007C688A"/>
    <w:rsid w:val="007C6ED0"/>
    <w:rsid w:val="007D10E8"/>
    <w:rsid w:val="007D23D1"/>
    <w:rsid w:val="007D5289"/>
    <w:rsid w:val="007D62C1"/>
    <w:rsid w:val="007D6B60"/>
    <w:rsid w:val="007D7B16"/>
    <w:rsid w:val="007E1082"/>
    <w:rsid w:val="007E111B"/>
    <w:rsid w:val="007E28E2"/>
    <w:rsid w:val="007E2B8F"/>
    <w:rsid w:val="007E4201"/>
    <w:rsid w:val="007E4582"/>
    <w:rsid w:val="007E4A23"/>
    <w:rsid w:val="007E6F16"/>
    <w:rsid w:val="007F0456"/>
    <w:rsid w:val="007F4170"/>
    <w:rsid w:val="007F6C52"/>
    <w:rsid w:val="007F6EAB"/>
    <w:rsid w:val="007F6F13"/>
    <w:rsid w:val="008005EA"/>
    <w:rsid w:val="00802F22"/>
    <w:rsid w:val="00803838"/>
    <w:rsid w:val="008053FC"/>
    <w:rsid w:val="00813D42"/>
    <w:rsid w:val="00814872"/>
    <w:rsid w:val="00815578"/>
    <w:rsid w:val="00816996"/>
    <w:rsid w:val="00816B16"/>
    <w:rsid w:val="00816F4A"/>
    <w:rsid w:val="00817095"/>
    <w:rsid w:val="008173A5"/>
    <w:rsid w:val="00820B71"/>
    <w:rsid w:val="008215A9"/>
    <w:rsid w:val="0082216A"/>
    <w:rsid w:val="008229D2"/>
    <w:rsid w:val="00823585"/>
    <w:rsid w:val="00830589"/>
    <w:rsid w:val="00833777"/>
    <w:rsid w:val="00836018"/>
    <w:rsid w:val="00836B17"/>
    <w:rsid w:val="0084112B"/>
    <w:rsid w:val="008426EF"/>
    <w:rsid w:val="00843AED"/>
    <w:rsid w:val="0084587B"/>
    <w:rsid w:val="00847537"/>
    <w:rsid w:val="0085128B"/>
    <w:rsid w:val="00852C5C"/>
    <w:rsid w:val="00854827"/>
    <w:rsid w:val="00854ABB"/>
    <w:rsid w:val="00855E7C"/>
    <w:rsid w:val="008574A5"/>
    <w:rsid w:val="008607F0"/>
    <w:rsid w:val="00865DA4"/>
    <w:rsid w:val="00867A52"/>
    <w:rsid w:val="00867C9B"/>
    <w:rsid w:val="0087013B"/>
    <w:rsid w:val="00870194"/>
    <w:rsid w:val="0087036A"/>
    <w:rsid w:val="00871D6F"/>
    <w:rsid w:val="00872E6A"/>
    <w:rsid w:val="00874245"/>
    <w:rsid w:val="008746CE"/>
    <w:rsid w:val="008766A4"/>
    <w:rsid w:val="00876E05"/>
    <w:rsid w:val="008773D3"/>
    <w:rsid w:val="0087785C"/>
    <w:rsid w:val="008815E5"/>
    <w:rsid w:val="0088450E"/>
    <w:rsid w:val="00884D0C"/>
    <w:rsid w:val="008851DA"/>
    <w:rsid w:val="00891B63"/>
    <w:rsid w:val="00891D1B"/>
    <w:rsid w:val="00894B16"/>
    <w:rsid w:val="00894CBC"/>
    <w:rsid w:val="008A0511"/>
    <w:rsid w:val="008A5BBC"/>
    <w:rsid w:val="008A69CA"/>
    <w:rsid w:val="008A73B8"/>
    <w:rsid w:val="008A747A"/>
    <w:rsid w:val="008A76E5"/>
    <w:rsid w:val="008B0F4A"/>
    <w:rsid w:val="008B27F6"/>
    <w:rsid w:val="008B5AA6"/>
    <w:rsid w:val="008B72FE"/>
    <w:rsid w:val="008C2494"/>
    <w:rsid w:val="008C2D96"/>
    <w:rsid w:val="008C2E4D"/>
    <w:rsid w:val="008C3F8F"/>
    <w:rsid w:val="008C6F83"/>
    <w:rsid w:val="008D0773"/>
    <w:rsid w:val="008D1D72"/>
    <w:rsid w:val="008D2844"/>
    <w:rsid w:val="008D30FC"/>
    <w:rsid w:val="008D3F48"/>
    <w:rsid w:val="008D66CA"/>
    <w:rsid w:val="008D7413"/>
    <w:rsid w:val="008E0DAB"/>
    <w:rsid w:val="008E2451"/>
    <w:rsid w:val="008E2FEB"/>
    <w:rsid w:val="008E3A09"/>
    <w:rsid w:val="008E4210"/>
    <w:rsid w:val="008E5475"/>
    <w:rsid w:val="008E67C4"/>
    <w:rsid w:val="008E67C5"/>
    <w:rsid w:val="008E6B4A"/>
    <w:rsid w:val="008E6EB7"/>
    <w:rsid w:val="008F0010"/>
    <w:rsid w:val="008F0325"/>
    <w:rsid w:val="008F0E87"/>
    <w:rsid w:val="008F13A4"/>
    <w:rsid w:val="008F2139"/>
    <w:rsid w:val="008F3546"/>
    <w:rsid w:val="008F595C"/>
    <w:rsid w:val="008F6D74"/>
    <w:rsid w:val="0090147E"/>
    <w:rsid w:val="00902BF8"/>
    <w:rsid w:val="0090308A"/>
    <w:rsid w:val="00903A2F"/>
    <w:rsid w:val="00904388"/>
    <w:rsid w:val="0090522B"/>
    <w:rsid w:val="00905BD4"/>
    <w:rsid w:val="00906F70"/>
    <w:rsid w:val="00907816"/>
    <w:rsid w:val="00907885"/>
    <w:rsid w:val="00910E99"/>
    <w:rsid w:val="00911458"/>
    <w:rsid w:val="0091150C"/>
    <w:rsid w:val="00912DB9"/>
    <w:rsid w:val="00915247"/>
    <w:rsid w:val="00915248"/>
    <w:rsid w:val="00915752"/>
    <w:rsid w:val="0091701B"/>
    <w:rsid w:val="00920E15"/>
    <w:rsid w:val="00921701"/>
    <w:rsid w:val="00921BBB"/>
    <w:rsid w:val="009223C5"/>
    <w:rsid w:val="00924870"/>
    <w:rsid w:val="009266A4"/>
    <w:rsid w:val="00926D28"/>
    <w:rsid w:val="009311CE"/>
    <w:rsid w:val="00931CC3"/>
    <w:rsid w:val="009321B5"/>
    <w:rsid w:val="009321CC"/>
    <w:rsid w:val="00932923"/>
    <w:rsid w:val="0093332E"/>
    <w:rsid w:val="009334DD"/>
    <w:rsid w:val="00933D0A"/>
    <w:rsid w:val="009340A5"/>
    <w:rsid w:val="00942DDA"/>
    <w:rsid w:val="009438D0"/>
    <w:rsid w:val="00944A28"/>
    <w:rsid w:val="00944B28"/>
    <w:rsid w:val="00946EB8"/>
    <w:rsid w:val="00946F7A"/>
    <w:rsid w:val="00953746"/>
    <w:rsid w:val="00954C56"/>
    <w:rsid w:val="00955296"/>
    <w:rsid w:val="0095569E"/>
    <w:rsid w:val="00955709"/>
    <w:rsid w:val="009577B5"/>
    <w:rsid w:val="00960ADB"/>
    <w:rsid w:val="00960AF7"/>
    <w:rsid w:val="00961863"/>
    <w:rsid w:val="00962456"/>
    <w:rsid w:val="009630A3"/>
    <w:rsid w:val="00964669"/>
    <w:rsid w:val="00964FD6"/>
    <w:rsid w:val="009654B7"/>
    <w:rsid w:val="009654EE"/>
    <w:rsid w:val="00966C5C"/>
    <w:rsid w:val="009676EB"/>
    <w:rsid w:val="00970E8D"/>
    <w:rsid w:val="00973E73"/>
    <w:rsid w:val="0097400A"/>
    <w:rsid w:val="0097600F"/>
    <w:rsid w:val="00977DFD"/>
    <w:rsid w:val="00980722"/>
    <w:rsid w:val="00981A59"/>
    <w:rsid w:val="00981FB6"/>
    <w:rsid w:val="00982361"/>
    <w:rsid w:val="00982D92"/>
    <w:rsid w:val="00982EF0"/>
    <w:rsid w:val="009832E0"/>
    <w:rsid w:val="009834D9"/>
    <w:rsid w:val="009836F5"/>
    <w:rsid w:val="00983E0C"/>
    <w:rsid w:val="009840F3"/>
    <w:rsid w:val="00984784"/>
    <w:rsid w:val="00985402"/>
    <w:rsid w:val="009901C3"/>
    <w:rsid w:val="00990993"/>
    <w:rsid w:val="00990DDE"/>
    <w:rsid w:val="00991073"/>
    <w:rsid w:val="00992034"/>
    <w:rsid w:val="00992CE6"/>
    <w:rsid w:val="00996093"/>
    <w:rsid w:val="009962D8"/>
    <w:rsid w:val="00996EBE"/>
    <w:rsid w:val="0099729F"/>
    <w:rsid w:val="009A0C40"/>
    <w:rsid w:val="009A0DF2"/>
    <w:rsid w:val="009A6260"/>
    <w:rsid w:val="009B0536"/>
    <w:rsid w:val="009B0C7F"/>
    <w:rsid w:val="009B1179"/>
    <w:rsid w:val="009B333E"/>
    <w:rsid w:val="009B506F"/>
    <w:rsid w:val="009B509E"/>
    <w:rsid w:val="009B7568"/>
    <w:rsid w:val="009B768B"/>
    <w:rsid w:val="009C204D"/>
    <w:rsid w:val="009C2229"/>
    <w:rsid w:val="009C3E37"/>
    <w:rsid w:val="009C5625"/>
    <w:rsid w:val="009C5CE2"/>
    <w:rsid w:val="009C6892"/>
    <w:rsid w:val="009C6F7F"/>
    <w:rsid w:val="009C785C"/>
    <w:rsid w:val="009D1AA2"/>
    <w:rsid w:val="009D220C"/>
    <w:rsid w:val="009D3ED3"/>
    <w:rsid w:val="009D5029"/>
    <w:rsid w:val="009D59EC"/>
    <w:rsid w:val="009D633F"/>
    <w:rsid w:val="009D7D8C"/>
    <w:rsid w:val="009E0E8D"/>
    <w:rsid w:val="009E13C2"/>
    <w:rsid w:val="009E2D0F"/>
    <w:rsid w:val="009E3709"/>
    <w:rsid w:val="009E44E1"/>
    <w:rsid w:val="009E51C7"/>
    <w:rsid w:val="009E5765"/>
    <w:rsid w:val="009E7565"/>
    <w:rsid w:val="009E7A2F"/>
    <w:rsid w:val="009F0CC8"/>
    <w:rsid w:val="009F38C1"/>
    <w:rsid w:val="009F55F4"/>
    <w:rsid w:val="009F6D44"/>
    <w:rsid w:val="009F73B3"/>
    <w:rsid w:val="00A00350"/>
    <w:rsid w:val="00A018D5"/>
    <w:rsid w:val="00A01D41"/>
    <w:rsid w:val="00A02C6B"/>
    <w:rsid w:val="00A045CD"/>
    <w:rsid w:val="00A04D7E"/>
    <w:rsid w:val="00A06827"/>
    <w:rsid w:val="00A106AD"/>
    <w:rsid w:val="00A11DA9"/>
    <w:rsid w:val="00A14CA3"/>
    <w:rsid w:val="00A16D95"/>
    <w:rsid w:val="00A1737F"/>
    <w:rsid w:val="00A2323B"/>
    <w:rsid w:val="00A259C6"/>
    <w:rsid w:val="00A25BE3"/>
    <w:rsid w:val="00A26634"/>
    <w:rsid w:val="00A26BDA"/>
    <w:rsid w:val="00A276D9"/>
    <w:rsid w:val="00A27BD5"/>
    <w:rsid w:val="00A30346"/>
    <w:rsid w:val="00A32200"/>
    <w:rsid w:val="00A32734"/>
    <w:rsid w:val="00A32A3E"/>
    <w:rsid w:val="00A33042"/>
    <w:rsid w:val="00A41244"/>
    <w:rsid w:val="00A41259"/>
    <w:rsid w:val="00A42276"/>
    <w:rsid w:val="00A43D80"/>
    <w:rsid w:val="00A43FEC"/>
    <w:rsid w:val="00A44E74"/>
    <w:rsid w:val="00A4629F"/>
    <w:rsid w:val="00A472CA"/>
    <w:rsid w:val="00A479E0"/>
    <w:rsid w:val="00A5059A"/>
    <w:rsid w:val="00A509FD"/>
    <w:rsid w:val="00A5132E"/>
    <w:rsid w:val="00A52AC9"/>
    <w:rsid w:val="00A5328F"/>
    <w:rsid w:val="00A56CCD"/>
    <w:rsid w:val="00A5740B"/>
    <w:rsid w:val="00A57CB4"/>
    <w:rsid w:val="00A61C82"/>
    <w:rsid w:val="00A6223C"/>
    <w:rsid w:val="00A62430"/>
    <w:rsid w:val="00A639F2"/>
    <w:rsid w:val="00A668C4"/>
    <w:rsid w:val="00A739FD"/>
    <w:rsid w:val="00A73DE0"/>
    <w:rsid w:val="00A7742A"/>
    <w:rsid w:val="00A8291E"/>
    <w:rsid w:val="00A83B77"/>
    <w:rsid w:val="00A84547"/>
    <w:rsid w:val="00A85CDC"/>
    <w:rsid w:val="00A863BE"/>
    <w:rsid w:val="00A866B8"/>
    <w:rsid w:val="00A86F5F"/>
    <w:rsid w:val="00A90EFE"/>
    <w:rsid w:val="00A910AD"/>
    <w:rsid w:val="00A92A49"/>
    <w:rsid w:val="00A937E4"/>
    <w:rsid w:val="00A9408F"/>
    <w:rsid w:val="00A957F3"/>
    <w:rsid w:val="00A96802"/>
    <w:rsid w:val="00A97B9F"/>
    <w:rsid w:val="00AA04A5"/>
    <w:rsid w:val="00AA1C63"/>
    <w:rsid w:val="00AA335A"/>
    <w:rsid w:val="00AA3C50"/>
    <w:rsid w:val="00AA41FE"/>
    <w:rsid w:val="00AA4456"/>
    <w:rsid w:val="00AA4A2A"/>
    <w:rsid w:val="00AA4B71"/>
    <w:rsid w:val="00AA761E"/>
    <w:rsid w:val="00AB0981"/>
    <w:rsid w:val="00AB1A54"/>
    <w:rsid w:val="00AB2EC6"/>
    <w:rsid w:val="00AB4DB0"/>
    <w:rsid w:val="00AB556F"/>
    <w:rsid w:val="00AB7843"/>
    <w:rsid w:val="00AC0303"/>
    <w:rsid w:val="00AC0F63"/>
    <w:rsid w:val="00AC1295"/>
    <w:rsid w:val="00AC16E9"/>
    <w:rsid w:val="00AC4232"/>
    <w:rsid w:val="00AC45DE"/>
    <w:rsid w:val="00AC5101"/>
    <w:rsid w:val="00AC5F7E"/>
    <w:rsid w:val="00AC6334"/>
    <w:rsid w:val="00AD0093"/>
    <w:rsid w:val="00AD0E3E"/>
    <w:rsid w:val="00AD452E"/>
    <w:rsid w:val="00AD697F"/>
    <w:rsid w:val="00AE090A"/>
    <w:rsid w:val="00AE1587"/>
    <w:rsid w:val="00AE1DFA"/>
    <w:rsid w:val="00AE2797"/>
    <w:rsid w:val="00AE295E"/>
    <w:rsid w:val="00AE4040"/>
    <w:rsid w:val="00AE529D"/>
    <w:rsid w:val="00AE5CAF"/>
    <w:rsid w:val="00AE75C9"/>
    <w:rsid w:val="00AE7D38"/>
    <w:rsid w:val="00AF033C"/>
    <w:rsid w:val="00AF2A52"/>
    <w:rsid w:val="00AF48B7"/>
    <w:rsid w:val="00AF568E"/>
    <w:rsid w:val="00AF570B"/>
    <w:rsid w:val="00AF5C11"/>
    <w:rsid w:val="00AF5E7F"/>
    <w:rsid w:val="00B00EC4"/>
    <w:rsid w:val="00B01E44"/>
    <w:rsid w:val="00B0493E"/>
    <w:rsid w:val="00B04B03"/>
    <w:rsid w:val="00B07026"/>
    <w:rsid w:val="00B076AE"/>
    <w:rsid w:val="00B07939"/>
    <w:rsid w:val="00B07EB9"/>
    <w:rsid w:val="00B07F6D"/>
    <w:rsid w:val="00B11FA2"/>
    <w:rsid w:val="00B12927"/>
    <w:rsid w:val="00B139BC"/>
    <w:rsid w:val="00B13EDE"/>
    <w:rsid w:val="00B14866"/>
    <w:rsid w:val="00B20909"/>
    <w:rsid w:val="00B215B0"/>
    <w:rsid w:val="00B23192"/>
    <w:rsid w:val="00B24B77"/>
    <w:rsid w:val="00B25DE3"/>
    <w:rsid w:val="00B25FDF"/>
    <w:rsid w:val="00B27D5C"/>
    <w:rsid w:val="00B31638"/>
    <w:rsid w:val="00B32D04"/>
    <w:rsid w:val="00B32E29"/>
    <w:rsid w:val="00B33046"/>
    <w:rsid w:val="00B33F3F"/>
    <w:rsid w:val="00B343D8"/>
    <w:rsid w:val="00B34C22"/>
    <w:rsid w:val="00B359CC"/>
    <w:rsid w:val="00B35BFD"/>
    <w:rsid w:val="00B364D7"/>
    <w:rsid w:val="00B401EA"/>
    <w:rsid w:val="00B416FF"/>
    <w:rsid w:val="00B4640B"/>
    <w:rsid w:val="00B46D0C"/>
    <w:rsid w:val="00B47392"/>
    <w:rsid w:val="00B50391"/>
    <w:rsid w:val="00B51C6F"/>
    <w:rsid w:val="00B523C8"/>
    <w:rsid w:val="00B52958"/>
    <w:rsid w:val="00B53DC8"/>
    <w:rsid w:val="00B563D2"/>
    <w:rsid w:val="00B5774B"/>
    <w:rsid w:val="00B579C8"/>
    <w:rsid w:val="00B57E9D"/>
    <w:rsid w:val="00B6121C"/>
    <w:rsid w:val="00B61A87"/>
    <w:rsid w:val="00B61F25"/>
    <w:rsid w:val="00B62661"/>
    <w:rsid w:val="00B62B8D"/>
    <w:rsid w:val="00B64017"/>
    <w:rsid w:val="00B65320"/>
    <w:rsid w:val="00B65EE7"/>
    <w:rsid w:val="00B65F14"/>
    <w:rsid w:val="00B6643F"/>
    <w:rsid w:val="00B70785"/>
    <w:rsid w:val="00B7145F"/>
    <w:rsid w:val="00B71AE4"/>
    <w:rsid w:val="00B76B4C"/>
    <w:rsid w:val="00B81E2E"/>
    <w:rsid w:val="00B82CF9"/>
    <w:rsid w:val="00B84D74"/>
    <w:rsid w:val="00B8524B"/>
    <w:rsid w:val="00B90985"/>
    <w:rsid w:val="00B94526"/>
    <w:rsid w:val="00BA0B20"/>
    <w:rsid w:val="00BA0C01"/>
    <w:rsid w:val="00BA5435"/>
    <w:rsid w:val="00BA5A5F"/>
    <w:rsid w:val="00BA6DEC"/>
    <w:rsid w:val="00BA7D1C"/>
    <w:rsid w:val="00BB016A"/>
    <w:rsid w:val="00BB1E30"/>
    <w:rsid w:val="00BB202C"/>
    <w:rsid w:val="00BB2247"/>
    <w:rsid w:val="00BB3D1F"/>
    <w:rsid w:val="00BB3FBB"/>
    <w:rsid w:val="00BB48E8"/>
    <w:rsid w:val="00BB4950"/>
    <w:rsid w:val="00BB61FF"/>
    <w:rsid w:val="00BB63C8"/>
    <w:rsid w:val="00BC1AD0"/>
    <w:rsid w:val="00BC1E42"/>
    <w:rsid w:val="00BC2BF4"/>
    <w:rsid w:val="00BC4085"/>
    <w:rsid w:val="00BC4E0F"/>
    <w:rsid w:val="00BC5C76"/>
    <w:rsid w:val="00BC63F8"/>
    <w:rsid w:val="00BC69AD"/>
    <w:rsid w:val="00BC76B4"/>
    <w:rsid w:val="00BC7DD3"/>
    <w:rsid w:val="00BC7E0C"/>
    <w:rsid w:val="00BD1BE0"/>
    <w:rsid w:val="00BD51EE"/>
    <w:rsid w:val="00BD546F"/>
    <w:rsid w:val="00BD5A3B"/>
    <w:rsid w:val="00BD7330"/>
    <w:rsid w:val="00BE121F"/>
    <w:rsid w:val="00BE1F47"/>
    <w:rsid w:val="00BE26C4"/>
    <w:rsid w:val="00BE468A"/>
    <w:rsid w:val="00BE4A75"/>
    <w:rsid w:val="00BE4F83"/>
    <w:rsid w:val="00BE548B"/>
    <w:rsid w:val="00BE58E7"/>
    <w:rsid w:val="00BE6168"/>
    <w:rsid w:val="00BE7203"/>
    <w:rsid w:val="00BF052D"/>
    <w:rsid w:val="00BF0D23"/>
    <w:rsid w:val="00BF16C0"/>
    <w:rsid w:val="00BF2009"/>
    <w:rsid w:val="00BF20FB"/>
    <w:rsid w:val="00BF2E7E"/>
    <w:rsid w:val="00BF402E"/>
    <w:rsid w:val="00BF4897"/>
    <w:rsid w:val="00BF4E3A"/>
    <w:rsid w:val="00BF4E3C"/>
    <w:rsid w:val="00BF5974"/>
    <w:rsid w:val="00BF6D7D"/>
    <w:rsid w:val="00BF70FC"/>
    <w:rsid w:val="00BF7838"/>
    <w:rsid w:val="00C038B9"/>
    <w:rsid w:val="00C0535B"/>
    <w:rsid w:val="00C05C66"/>
    <w:rsid w:val="00C05D25"/>
    <w:rsid w:val="00C07554"/>
    <w:rsid w:val="00C07925"/>
    <w:rsid w:val="00C119E1"/>
    <w:rsid w:val="00C16CFA"/>
    <w:rsid w:val="00C16F92"/>
    <w:rsid w:val="00C20D50"/>
    <w:rsid w:val="00C235FD"/>
    <w:rsid w:val="00C2511A"/>
    <w:rsid w:val="00C26B25"/>
    <w:rsid w:val="00C30A8C"/>
    <w:rsid w:val="00C32764"/>
    <w:rsid w:val="00C35300"/>
    <w:rsid w:val="00C360E4"/>
    <w:rsid w:val="00C36109"/>
    <w:rsid w:val="00C36399"/>
    <w:rsid w:val="00C44CAF"/>
    <w:rsid w:val="00C5073C"/>
    <w:rsid w:val="00C51465"/>
    <w:rsid w:val="00C542B5"/>
    <w:rsid w:val="00C542EC"/>
    <w:rsid w:val="00C56942"/>
    <w:rsid w:val="00C572AA"/>
    <w:rsid w:val="00C57864"/>
    <w:rsid w:val="00C60D41"/>
    <w:rsid w:val="00C6218B"/>
    <w:rsid w:val="00C638F2"/>
    <w:rsid w:val="00C63FE7"/>
    <w:rsid w:val="00C64753"/>
    <w:rsid w:val="00C64827"/>
    <w:rsid w:val="00C669A8"/>
    <w:rsid w:val="00C67296"/>
    <w:rsid w:val="00C674E6"/>
    <w:rsid w:val="00C67B79"/>
    <w:rsid w:val="00C72B1B"/>
    <w:rsid w:val="00C75355"/>
    <w:rsid w:val="00C75F96"/>
    <w:rsid w:val="00C76855"/>
    <w:rsid w:val="00C76E2E"/>
    <w:rsid w:val="00C77976"/>
    <w:rsid w:val="00C810C0"/>
    <w:rsid w:val="00C816CF"/>
    <w:rsid w:val="00C82ADE"/>
    <w:rsid w:val="00C837E8"/>
    <w:rsid w:val="00C8407E"/>
    <w:rsid w:val="00C849DF"/>
    <w:rsid w:val="00C87B8D"/>
    <w:rsid w:val="00C92D7D"/>
    <w:rsid w:val="00C95A5E"/>
    <w:rsid w:val="00C95F88"/>
    <w:rsid w:val="00C97A1A"/>
    <w:rsid w:val="00C97D21"/>
    <w:rsid w:val="00CA0B39"/>
    <w:rsid w:val="00CA2FED"/>
    <w:rsid w:val="00CA4BD7"/>
    <w:rsid w:val="00CA695D"/>
    <w:rsid w:val="00CA7AA0"/>
    <w:rsid w:val="00CA7E69"/>
    <w:rsid w:val="00CB0CDE"/>
    <w:rsid w:val="00CB17FE"/>
    <w:rsid w:val="00CB1AD3"/>
    <w:rsid w:val="00CB3A32"/>
    <w:rsid w:val="00CB3BBE"/>
    <w:rsid w:val="00CB4D20"/>
    <w:rsid w:val="00CB6379"/>
    <w:rsid w:val="00CB6C93"/>
    <w:rsid w:val="00CB72E8"/>
    <w:rsid w:val="00CC09CA"/>
    <w:rsid w:val="00CC1E19"/>
    <w:rsid w:val="00CC23B3"/>
    <w:rsid w:val="00CC3C68"/>
    <w:rsid w:val="00CC4528"/>
    <w:rsid w:val="00CC4FAB"/>
    <w:rsid w:val="00CC6E9E"/>
    <w:rsid w:val="00CC73CA"/>
    <w:rsid w:val="00CC74FE"/>
    <w:rsid w:val="00CD04F1"/>
    <w:rsid w:val="00CD12B4"/>
    <w:rsid w:val="00CD3B7D"/>
    <w:rsid w:val="00CD5284"/>
    <w:rsid w:val="00CD54C0"/>
    <w:rsid w:val="00CD60D9"/>
    <w:rsid w:val="00CD6808"/>
    <w:rsid w:val="00CD683E"/>
    <w:rsid w:val="00CE0001"/>
    <w:rsid w:val="00CE1D16"/>
    <w:rsid w:val="00CE2B43"/>
    <w:rsid w:val="00CE4682"/>
    <w:rsid w:val="00CE516D"/>
    <w:rsid w:val="00CE604B"/>
    <w:rsid w:val="00CE6F19"/>
    <w:rsid w:val="00CE794D"/>
    <w:rsid w:val="00CE7B4C"/>
    <w:rsid w:val="00CF0719"/>
    <w:rsid w:val="00CF3EA9"/>
    <w:rsid w:val="00CF57C0"/>
    <w:rsid w:val="00D00D08"/>
    <w:rsid w:val="00D023A5"/>
    <w:rsid w:val="00D068C5"/>
    <w:rsid w:val="00D109AB"/>
    <w:rsid w:val="00D1127F"/>
    <w:rsid w:val="00D114A4"/>
    <w:rsid w:val="00D12120"/>
    <w:rsid w:val="00D20DF7"/>
    <w:rsid w:val="00D23786"/>
    <w:rsid w:val="00D25068"/>
    <w:rsid w:val="00D25CD3"/>
    <w:rsid w:val="00D261C0"/>
    <w:rsid w:val="00D2641F"/>
    <w:rsid w:val="00D2649B"/>
    <w:rsid w:val="00D26693"/>
    <w:rsid w:val="00D2672E"/>
    <w:rsid w:val="00D31211"/>
    <w:rsid w:val="00D32A3B"/>
    <w:rsid w:val="00D3301D"/>
    <w:rsid w:val="00D33A7C"/>
    <w:rsid w:val="00D33F28"/>
    <w:rsid w:val="00D34C15"/>
    <w:rsid w:val="00D3571A"/>
    <w:rsid w:val="00D36256"/>
    <w:rsid w:val="00D447D9"/>
    <w:rsid w:val="00D45381"/>
    <w:rsid w:val="00D50C08"/>
    <w:rsid w:val="00D50DA3"/>
    <w:rsid w:val="00D5111F"/>
    <w:rsid w:val="00D51751"/>
    <w:rsid w:val="00D5338D"/>
    <w:rsid w:val="00D540EC"/>
    <w:rsid w:val="00D567BB"/>
    <w:rsid w:val="00D57195"/>
    <w:rsid w:val="00D608E7"/>
    <w:rsid w:val="00D6139C"/>
    <w:rsid w:val="00D61BC8"/>
    <w:rsid w:val="00D6233B"/>
    <w:rsid w:val="00D63EAD"/>
    <w:rsid w:val="00D64FC6"/>
    <w:rsid w:val="00D65E15"/>
    <w:rsid w:val="00D66789"/>
    <w:rsid w:val="00D704DC"/>
    <w:rsid w:val="00D70B9B"/>
    <w:rsid w:val="00D714D6"/>
    <w:rsid w:val="00D75C60"/>
    <w:rsid w:val="00D75E87"/>
    <w:rsid w:val="00D77149"/>
    <w:rsid w:val="00D803C9"/>
    <w:rsid w:val="00D81BF4"/>
    <w:rsid w:val="00D83BFE"/>
    <w:rsid w:val="00D83D4D"/>
    <w:rsid w:val="00D850DD"/>
    <w:rsid w:val="00D85226"/>
    <w:rsid w:val="00D854A8"/>
    <w:rsid w:val="00D908F3"/>
    <w:rsid w:val="00D91759"/>
    <w:rsid w:val="00D92C56"/>
    <w:rsid w:val="00D93878"/>
    <w:rsid w:val="00D93D87"/>
    <w:rsid w:val="00D93DDD"/>
    <w:rsid w:val="00D953E1"/>
    <w:rsid w:val="00D95419"/>
    <w:rsid w:val="00D95502"/>
    <w:rsid w:val="00D96F1F"/>
    <w:rsid w:val="00DA0C2C"/>
    <w:rsid w:val="00DA3B1F"/>
    <w:rsid w:val="00DA49BB"/>
    <w:rsid w:val="00DA566B"/>
    <w:rsid w:val="00DA5A69"/>
    <w:rsid w:val="00DA620E"/>
    <w:rsid w:val="00DB278A"/>
    <w:rsid w:val="00DB3331"/>
    <w:rsid w:val="00DB595B"/>
    <w:rsid w:val="00DB6A26"/>
    <w:rsid w:val="00DC26A5"/>
    <w:rsid w:val="00DC3AE7"/>
    <w:rsid w:val="00DC5AA1"/>
    <w:rsid w:val="00DC747B"/>
    <w:rsid w:val="00DD0BB6"/>
    <w:rsid w:val="00DD11DA"/>
    <w:rsid w:val="00DD2FDC"/>
    <w:rsid w:val="00DD3C59"/>
    <w:rsid w:val="00DD4371"/>
    <w:rsid w:val="00DD4EF7"/>
    <w:rsid w:val="00DD632A"/>
    <w:rsid w:val="00DE1DEC"/>
    <w:rsid w:val="00DE2A26"/>
    <w:rsid w:val="00DE580A"/>
    <w:rsid w:val="00DE5EC0"/>
    <w:rsid w:val="00DE67DF"/>
    <w:rsid w:val="00DE6AA5"/>
    <w:rsid w:val="00DE7723"/>
    <w:rsid w:val="00DF3B03"/>
    <w:rsid w:val="00DF56B1"/>
    <w:rsid w:val="00DF59A8"/>
    <w:rsid w:val="00DF5CB8"/>
    <w:rsid w:val="00DF64C5"/>
    <w:rsid w:val="00DF667B"/>
    <w:rsid w:val="00DF70B7"/>
    <w:rsid w:val="00E00963"/>
    <w:rsid w:val="00E0148D"/>
    <w:rsid w:val="00E03BA4"/>
    <w:rsid w:val="00E04423"/>
    <w:rsid w:val="00E066F7"/>
    <w:rsid w:val="00E1237F"/>
    <w:rsid w:val="00E126F4"/>
    <w:rsid w:val="00E133B4"/>
    <w:rsid w:val="00E135F0"/>
    <w:rsid w:val="00E146F3"/>
    <w:rsid w:val="00E1723E"/>
    <w:rsid w:val="00E1743C"/>
    <w:rsid w:val="00E20690"/>
    <w:rsid w:val="00E2248F"/>
    <w:rsid w:val="00E2362C"/>
    <w:rsid w:val="00E237C8"/>
    <w:rsid w:val="00E240B9"/>
    <w:rsid w:val="00E24947"/>
    <w:rsid w:val="00E25FCB"/>
    <w:rsid w:val="00E26529"/>
    <w:rsid w:val="00E27CFA"/>
    <w:rsid w:val="00E30D4C"/>
    <w:rsid w:val="00E30E7E"/>
    <w:rsid w:val="00E319B7"/>
    <w:rsid w:val="00E32237"/>
    <w:rsid w:val="00E32A3E"/>
    <w:rsid w:val="00E3455B"/>
    <w:rsid w:val="00E34B8D"/>
    <w:rsid w:val="00E34E18"/>
    <w:rsid w:val="00E35E38"/>
    <w:rsid w:val="00E36D07"/>
    <w:rsid w:val="00E37A2D"/>
    <w:rsid w:val="00E40C5C"/>
    <w:rsid w:val="00E41548"/>
    <w:rsid w:val="00E4399D"/>
    <w:rsid w:val="00E44008"/>
    <w:rsid w:val="00E44285"/>
    <w:rsid w:val="00E45E9F"/>
    <w:rsid w:val="00E542AE"/>
    <w:rsid w:val="00E555DC"/>
    <w:rsid w:val="00E55696"/>
    <w:rsid w:val="00E60FFC"/>
    <w:rsid w:val="00E6367F"/>
    <w:rsid w:val="00E63CAE"/>
    <w:rsid w:val="00E64D3D"/>
    <w:rsid w:val="00E65A61"/>
    <w:rsid w:val="00E67569"/>
    <w:rsid w:val="00E677CD"/>
    <w:rsid w:val="00E67965"/>
    <w:rsid w:val="00E7127C"/>
    <w:rsid w:val="00E728AE"/>
    <w:rsid w:val="00E72F20"/>
    <w:rsid w:val="00E73C39"/>
    <w:rsid w:val="00E7459F"/>
    <w:rsid w:val="00E7683A"/>
    <w:rsid w:val="00E77A14"/>
    <w:rsid w:val="00E80075"/>
    <w:rsid w:val="00E8015F"/>
    <w:rsid w:val="00E80A88"/>
    <w:rsid w:val="00E82136"/>
    <w:rsid w:val="00E83EAB"/>
    <w:rsid w:val="00E845AB"/>
    <w:rsid w:val="00E84C5A"/>
    <w:rsid w:val="00E86ADB"/>
    <w:rsid w:val="00E86F3B"/>
    <w:rsid w:val="00E90A5E"/>
    <w:rsid w:val="00E90E18"/>
    <w:rsid w:val="00E912CF"/>
    <w:rsid w:val="00E91619"/>
    <w:rsid w:val="00E92005"/>
    <w:rsid w:val="00E92740"/>
    <w:rsid w:val="00E94053"/>
    <w:rsid w:val="00E954B5"/>
    <w:rsid w:val="00EA1480"/>
    <w:rsid w:val="00EA2374"/>
    <w:rsid w:val="00EA2BCE"/>
    <w:rsid w:val="00EA5D0F"/>
    <w:rsid w:val="00EA7531"/>
    <w:rsid w:val="00EA7EA6"/>
    <w:rsid w:val="00EB0A7A"/>
    <w:rsid w:val="00EB1F87"/>
    <w:rsid w:val="00EB30F7"/>
    <w:rsid w:val="00EB3799"/>
    <w:rsid w:val="00EB4D5D"/>
    <w:rsid w:val="00EB5097"/>
    <w:rsid w:val="00EB6C36"/>
    <w:rsid w:val="00EC20D7"/>
    <w:rsid w:val="00EC21CE"/>
    <w:rsid w:val="00EC252D"/>
    <w:rsid w:val="00EC2954"/>
    <w:rsid w:val="00EC332A"/>
    <w:rsid w:val="00EC37C9"/>
    <w:rsid w:val="00EC49E9"/>
    <w:rsid w:val="00ED084A"/>
    <w:rsid w:val="00ED0CAB"/>
    <w:rsid w:val="00ED0D7C"/>
    <w:rsid w:val="00ED717C"/>
    <w:rsid w:val="00EE0F73"/>
    <w:rsid w:val="00EE177C"/>
    <w:rsid w:val="00EE2E9D"/>
    <w:rsid w:val="00EE319F"/>
    <w:rsid w:val="00EE3D54"/>
    <w:rsid w:val="00EE76E8"/>
    <w:rsid w:val="00EF00D9"/>
    <w:rsid w:val="00EF20A3"/>
    <w:rsid w:val="00EF2B89"/>
    <w:rsid w:val="00EF3569"/>
    <w:rsid w:val="00EF4250"/>
    <w:rsid w:val="00EF4AEC"/>
    <w:rsid w:val="00EF4BAF"/>
    <w:rsid w:val="00EF5665"/>
    <w:rsid w:val="00EF59BB"/>
    <w:rsid w:val="00EF5E91"/>
    <w:rsid w:val="00EF6DF3"/>
    <w:rsid w:val="00EF747D"/>
    <w:rsid w:val="00F004E4"/>
    <w:rsid w:val="00F0441B"/>
    <w:rsid w:val="00F04F9E"/>
    <w:rsid w:val="00F05CEF"/>
    <w:rsid w:val="00F066C6"/>
    <w:rsid w:val="00F06859"/>
    <w:rsid w:val="00F10373"/>
    <w:rsid w:val="00F10E5A"/>
    <w:rsid w:val="00F11806"/>
    <w:rsid w:val="00F12688"/>
    <w:rsid w:val="00F12D64"/>
    <w:rsid w:val="00F13107"/>
    <w:rsid w:val="00F1358E"/>
    <w:rsid w:val="00F14825"/>
    <w:rsid w:val="00F156F2"/>
    <w:rsid w:val="00F15AEC"/>
    <w:rsid w:val="00F16F43"/>
    <w:rsid w:val="00F17671"/>
    <w:rsid w:val="00F179F3"/>
    <w:rsid w:val="00F17EED"/>
    <w:rsid w:val="00F20CA8"/>
    <w:rsid w:val="00F215AA"/>
    <w:rsid w:val="00F22701"/>
    <w:rsid w:val="00F244BC"/>
    <w:rsid w:val="00F25324"/>
    <w:rsid w:val="00F26EE1"/>
    <w:rsid w:val="00F30234"/>
    <w:rsid w:val="00F31841"/>
    <w:rsid w:val="00F326A8"/>
    <w:rsid w:val="00F32747"/>
    <w:rsid w:val="00F414E5"/>
    <w:rsid w:val="00F5037C"/>
    <w:rsid w:val="00F5054E"/>
    <w:rsid w:val="00F5168F"/>
    <w:rsid w:val="00F54005"/>
    <w:rsid w:val="00F56108"/>
    <w:rsid w:val="00F56194"/>
    <w:rsid w:val="00F5723D"/>
    <w:rsid w:val="00F576BF"/>
    <w:rsid w:val="00F61142"/>
    <w:rsid w:val="00F66286"/>
    <w:rsid w:val="00F672FA"/>
    <w:rsid w:val="00F706E8"/>
    <w:rsid w:val="00F73C4F"/>
    <w:rsid w:val="00F76C12"/>
    <w:rsid w:val="00F77180"/>
    <w:rsid w:val="00F80BE2"/>
    <w:rsid w:val="00F838D4"/>
    <w:rsid w:val="00F8392B"/>
    <w:rsid w:val="00F841A1"/>
    <w:rsid w:val="00F8517B"/>
    <w:rsid w:val="00F8556B"/>
    <w:rsid w:val="00F85AC1"/>
    <w:rsid w:val="00F86458"/>
    <w:rsid w:val="00F919EA"/>
    <w:rsid w:val="00F91B71"/>
    <w:rsid w:val="00F931E1"/>
    <w:rsid w:val="00F93E5A"/>
    <w:rsid w:val="00F95318"/>
    <w:rsid w:val="00F96A4B"/>
    <w:rsid w:val="00F96F6D"/>
    <w:rsid w:val="00FA02BB"/>
    <w:rsid w:val="00FA2F0E"/>
    <w:rsid w:val="00FA416F"/>
    <w:rsid w:val="00FA422F"/>
    <w:rsid w:val="00FA5348"/>
    <w:rsid w:val="00FA5F32"/>
    <w:rsid w:val="00FB2EFA"/>
    <w:rsid w:val="00FB4054"/>
    <w:rsid w:val="00FB4637"/>
    <w:rsid w:val="00FB46A5"/>
    <w:rsid w:val="00FB6FC9"/>
    <w:rsid w:val="00FB7F4E"/>
    <w:rsid w:val="00FC0D4A"/>
    <w:rsid w:val="00FC114E"/>
    <w:rsid w:val="00FC2CE1"/>
    <w:rsid w:val="00FC349E"/>
    <w:rsid w:val="00FC4E9B"/>
    <w:rsid w:val="00FC7D42"/>
    <w:rsid w:val="00FD0396"/>
    <w:rsid w:val="00FD0BA3"/>
    <w:rsid w:val="00FD220B"/>
    <w:rsid w:val="00FD312E"/>
    <w:rsid w:val="00FD391C"/>
    <w:rsid w:val="00FD3D26"/>
    <w:rsid w:val="00FD40EB"/>
    <w:rsid w:val="00FD5D45"/>
    <w:rsid w:val="00FD5F4D"/>
    <w:rsid w:val="00FD7F46"/>
    <w:rsid w:val="00FE0497"/>
    <w:rsid w:val="00FE2997"/>
    <w:rsid w:val="00FE2FDC"/>
    <w:rsid w:val="00FE3675"/>
    <w:rsid w:val="00FE6A55"/>
    <w:rsid w:val="00FE7504"/>
    <w:rsid w:val="00FF05EA"/>
    <w:rsid w:val="00FF0BEC"/>
    <w:rsid w:val="00FF158C"/>
    <w:rsid w:val="00FF2562"/>
    <w:rsid w:val="00FF2A44"/>
    <w:rsid w:val="00FF3D8D"/>
    <w:rsid w:val="00FF4424"/>
    <w:rsid w:val="00FF520D"/>
    <w:rsid w:val="00FF5541"/>
    <w:rsid w:val="00FF65ED"/>
    <w:rsid w:val="00FF7E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F35D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uiPriority="1" w:qFormat="1"/>
    <w:lsdException w:name="heading 6" w:uiPriority="9" w:qFormat="1"/>
    <w:lsdException w:name="heading 7" w:uiPriority="9" w:qFormat="1"/>
    <w:lsdException w:name="heading 8" w:uiPriority="9" w:qFormat="1"/>
    <w:lsdException w:name="heading 9" w:uiPriority="9" w:qFormat="1"/>
    <w:lsdException w:name="toc 1" w:uiPriority="1" w:qFormat="1"/>
    <w:lsdException w:name="toc 2" w:uiPriority="1"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style>
  <w:style w:type="paragraph" w:styleId="Heading1">
    <w:name w:val="heading 1"/>
    <w:basedOn w:val="Normal"/>
    <w:uiPriority w:val="1"/>
    <w:qFormat/>
    <w:pPr>
      <w:spacing w:before="241"/>
      <w:ind w:left="110"/>
      <w:outlineLvl w:val="0"/>
    </w:pPr>
    <w:rPr>
      <w:rFonts w:ascii="Calibri" w:eastAsia="Calibri" w:hAnsi="Calibri"/>
      <w:sz w:val="72"/>
      <w:szCs w:val="72"/>
    </w:rPr>
  </w:style>
  <w:style w:type="paragraph" w:styleId="Heading2">
    <w:name w:val="heading 2"/>
    <w:basedOn w:val="Normal"/>
    <w:uiPriority w:val="1"/>
    <w:qFormat/>
    <w:pPr>
      <w:ind w:left="1540"/>
      <w:outlineLvl w:val="1"/>
    </w:pPr>
    <w:rPr>
      <w:rFonts w:ascii="Calibri" w:eastAsia="Calibri" w:hAnsi="Calibri"/>
      <w:sz w:val="36"/>
      <w:szCs w:val="36"/>
    </w:rPr>
  </w:style>
  <w:style w:type="paragraph" w:styleId="Heading3">
    <w:name w:val="heading 3"/>
    <w:basedOn w:val="Normal"/>
    <w:link w:val="Heading3Char"/>
    <w:uiPriority w:val="1"/>
    <w:qFormat/>
    <w:pPr>
      <w:ind w:left="1540"/>
      <w:outlineLvl w:val="2"/>
    </w:pPr>
    <w:rPr>
      <w:rFonts w:ascii="Calibri Light" w:eastAsia="Calibri Light" w:hAnsi="Calibri Light"/>
      <w:sz w:val="32"/>
      <w:szCs w:val="32"/>
    </w:rPr>
  </w:style>
  <w:style w:type="paragraph" w:styleId="Heading4">
    <w:name w:val="heading 4"/>
    <w:basedOn w:val="Normal"/>
    <w:uiPriority w:val="1"/>
    <w:qFormat/>
    <w:pPr>
      <w:ind w:left="1540"/>
      <w:outlineLvl w:val="3"/>
    </w:pPr>
    <w:rPr>
      <w:rFonts w:ascii="Calibri Light" w:eastAsia="Calibri Light" w:hAnsi="Calibri Light"/>
      <w:sz w:val="28"/>
      <w:szCs w:val="28"/>
    </w:rPr>
  </w:style>
  <w:style w:type="paragraph" w:styleId="Heading5">
    <w:name w:val="heading 5"/>
    <w:basedOn w:val="Normal"/>
    <w:uiPriority w:val="1"/>
    <w:qFormat/>
    <w:pPr>
      <w:spacing w:before="201"/>
      <w:ind w:left="2260" w:hanging="360"/>
      <w:outlineLvl w:val="4"/>
    </w:pPr>
    <w:rPr>
      <w:rFonts w:ascii="Calibri" w:eastAsia="Calibri" w:hAnsi="Calibri"/>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44"/>
      <w:ind w:left="1540"/>
    </w:pPr>
    <w:rPr>
      <w:rFonts w:ascii="Calibri" w:eastAsia="Calibri" w:hAnsi="Calibri"/>
      <w:sz w:val="24"/>
      <w:szCs w:val="24"/>
    </w:rPr>
  </w:style>
  <w:style w:type="paragraph" w:styleId="TOC2">
    <w:name w:val="toc 2"/>
    <w:basedOn w:val="Normal"/>
    <w:uiPriority w:val="1"/>
    <w:qFormat/>
    <w:pPr>
      <w:spacing w:before="144"/>
      <w:ind w:left="1780"/>
    </w:pPr>
    <w:rPr>
      <w:rFonts w:ascii="Calibri" w:eastAsia="Calibri" w:hAnsi="Calibri"/>
      <w:sz w:val="24"/>
      <w:szCs w:val="24"/>
    </w:rPr>
  </w:style>
  <w:style w:type="paragraph" w:styleId="BodyText">
    <w:name w:val="Body Text"/>
    <w:basedOn w:val="Normal"/>
    <w:link w:val="BodyTextChar"/>
    <w:uiPriority w:val="1"/>
    <w:qFormat/>
    <w:pPr>
      <w:ind w:left="2260" w:hanging="360"/>
    </w:pPr>
    <w:rPr>
      <w:rFonts w:ascii="Calibri" w:eastAsia="Calibri" w:hAnsi="Calibri"/>
      <w:sz w:val="24"/>
      <w:szCs w:val="24"/>
    </w:rPr>
  </w:style>
  <w:style w:type="paragraph" w:styleId="ListParagraph">
    <w:name w:val="List Paragraph"/>
    <w:basedOn w:val="Normal"/>
    <w:uiPriority w:val="34"/>
    <w:qFormat/>
  </w:style>
  <w:style w:type="paragraph" w:customStyle="1" w:styleId="TableParagraph">
    <w:name w:val="Table Paragraph"/>
    <w:basedOn w:val="Normal"/>
    <w:uiPriority w:val="1"/>
    <w:qFormat/>
  </w:style>
  <w:style w:type="character" w:styleId="CommentReference">
    <w:name w:val="annotation reference"/>
    <w:basedOn w:val="DefaultParagraphFont"/>
    <w:uiPriority w:val="99"/>
    <w:semiHidden/>
    <w:unhideWhenUsed/>
    <w:rsid w:val="00204D77"/>
    <w:rPr>
      <w:sz w:val="16"/>
      <w:szCs w:val="16"/>
    </w:rPr>
  </w:style>
  <w:style w:type="paragraph" w:styleId="CommentText">
    <w:name w:val="annotation text"/>
    <w:basedOn w:val="Normal"/>
    <w:link w:val="CommentTextChar"/>
    <w:uiPriority w:val="99"/>
    <w:unhideWhenUsed/>
    <w:rsid w:val="00204D77"/>
    <w:rPr>
      <w:sz w:val="20"/>
      <w:szCs w:val="20"/>
    </w:rPr>
  </w:style>
  <w:style w:type="character" w:customStyle="1" w:styleId="CommentTextChar">
    <w:name w:val="Comment Text Char"/>
    <w:basedOn w:val="DefaultParagraphFont"/>
    <w:link w:val="CommentText"/>
    <w:uiPriority w:val="99"/>
    <w:rsid w:val="00204D77"/>
    <w:rPr>
      <w:sz w:val="20"/>
      <w:szCs w:val="20"/>
    </w:rPr>
  </w:style>
  <w:style w:type="paragraph" w:styleId="CommentSubject">
    <w:name w:val="annotation subject"/>
    <w:basedOn w:val="CommentText"/>
    <w:next w:val="CommentText"/>
    <w:link w:val="CommentSubjectChar"/>
    <w:uiPriority w:val="99"/>
    <w:semiHidden/>
    <w:unhideWhenUsed/>
    <w:rsid w:val="00204D77"/>
    <w:rPr>
      <w:b/>
      <w:bCs/>
    </w:rPr>
  </w:style>
  <w:style w:type="character" w:customStyle="1" w:styleId="CommentSubjectChar">
    <w:name w:val="Comment Subject Char"/>
    <w:basedOn w:val="CommentTextChar"/>
    <w:link w:val="CommentSubject"/>
    <w:uiPriority w:val="99"/>
    <w:semiHidden/>
    <w:rsid w:val="00204D77"/>
    <w:rPr>
      <w:b/>
      <w:bCs/>
      <w:sz w:val="20"/>
      <w:szCs w:val="20"/>
    </w:rPr>
  </w:style>
  <w:style w:type="paragraph" w:styleId="BalloonText">
    <w:name w:val="Balloon Text"/>
    <w:basedOn w:val="Normal"/>
    <w:link w:val="BalloonTextChar"/>
    <w:uiPriority w:val="99"/>
    <w:semiHidden/>
    <w:unhideWhenUsed/>
    <w:rsid w:val="00204D7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4D77"/>
    <w:rPr>
      <w:rFonts w:ascii="Segoe UI" w:hAnsi="Segoe UI" w:cs="Segoe UI"/>
      <w:sz w:val="18"/>
      <w:szCs w:val="18"/>
    </w:rPr>
  </w:style>
  <w:style w:type="table" w:styleId="TableGrid">
    <w:name w:val="Table Grid"/>
    <w:basedOn w:val="TableNormal"/>
    <w:uiPriority w:val="39"/>
    <w:rsid w:val="00DE2A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D95502"/>
    <w:pPr>
      <w:widowControl/>
      <w:autoSpaceDE w:val="0"/>
      <w:autoSpaceDN w:val="0"/>
      <w:adjustRightInd w:val="0"/>
    </w:pPr>
    <w:rPr>
      <w:rFonts w:ascii="Arial" w:hAnsi="Arial" w:cs="Arial"/>
      <w:color w:val="000000"/>
      <w:sz w:val="24"/>
      <w:szCs w:val="24"/>
    </w:rPr>
  </w:style>
  <w:style w:type="character" w:styleId="Hyperlink">
    <w:name w:val="Hyperlink"/>
    <w:basedOn w:val="DefaultParagraphFont"/>
    <w:uiPriority w:val="99"/>
    <w:unhideWhenUsed/>
    <w:rsid w:val="00667104"/>
    <w:rPr>
      <w:color w:val="0000FF" w:themeColor="hyperlink"/>
      <w:u w:val="single"/>
    </w:rPr>
  </w:style>
  <w:style w:type="character" w:customStyle="1" w:styleId="UnresolvedMention1">
    <w:name w:val="Unresolved Mention1"/>
    <w:basedOn w:val="DefaultParagraphFont"/>
    <w:uiPriority w:val="99"/>
    <w:semiHidden/>
    <w:unhideWhenUsed/>
    <w:rsid w:val="00667104"/>
    <w:rPr>
      <w:color w:val="808080"/>
      <w:shd w:val="clear" w:color="auto" w:fill="E6E6E6"/>
    </w:rPr>
  </w:style>
  <w:style w:type="paragraph" w:styleId="Header">
    <w:name w:val="header"/>
    <w:basedOn w:val="Normal"/>
    <w:link w:val="HeaderChar"/>
    <w:uiPriority w:val="99"/>
    <w:unhideWhenUsed/>
    <w:rsid w:val="00EB5097"/>
    <w:pPr>
      <w:tabs>
        <w:tab w:val="center" w:pos="4680"/>
        <w:tab w:val="right" w:pos="9360"/>
      </w:tabs>
    </w:pPr>
  </w:style>
  <w:style w:type="character" w:customStyle="1" w:styleId="HeaderChar">
    <w:name w:val="Header Char"/>
    <w:basedOn w:val="DefaultParagraphFont"/>
    <w:link w:val="Header"/>
    <w:uiPriority w:val="99"/>
    <w:rsid w:val="00EB5097"/>
  </w:style>
  <w:style w:type="paragraph" w:styleId="Footer">
    <w:name w:val="footer"/>
    <w:basedOn w:val="Normal"/>
    <w:link w:val="FooterChar"/>
    <w:uiPriority w:val="99"/>
    <w:unhideWhenUsed/>
    <w:rsid w:val="00EB5097"/>
    <w:pPr>
      <w:tabs>
        <w:tab w:val="center" w:pos="4680"/>
        <w:tab w:val="right" w:pos="9360"/>
      </w:tabs>
    </w:pPr>
  </w:style>
  <w:style w:type="character" w:customStyle="1" w:styleId="FooterChar">
    <w:name w:val="Footer Char"/>
    <w:basedOn w:val="DefaultParagraphFont"/>
    <w:link w:val="Footer"/>
    <w:uiPriority w:val="99"/>
    <w:rsid w:val="00EB5097"/>
  </w:style>
  <w:style w:type="paragraph" w:styleId="NormalWeb">
    <w:name w:val="Normal (Web)"/>
    <w:basedOn w:val="Normal"/>
    <w:uiPriority w:val="99"/>
    <w:semiHidden/>
    <w:unhideWhenUsed/>
    <w:rsid w:val="005262F4"/>
    <w:pPr>
      <w:widowControl/>
      <w:spacing w:before="100" w:beforeAutospacing="1" w:after="100" w:afterAutospacing="1"/>
    </w:pPr>
    <w:rPr>
      <w:rFonts w:ascii="Times New Roman" w:eastAsiaTheme="minorEastAsia" w:hAnsi="Times New Roman" w:cs="Times New Roman"/>
      <w:sz w:val="24"/>
      <w:szCs w:val="24"/>
    </w:rPr>
  </w:style>
  <w:style w:type="character" w:customStyle="1" w:styleId="BodyTextChar">
    <w:name w:val="Body Text Char"/>
    <w:basedOn w:val="DefaultParagraphFont"/>
    <w:link w:val="BodyText"/>
    <w:uiPriority w:val="1"/>
    <w:rsid w:val="00B11FA2"/>
    <w:rPr>
      <w:rFonts w:ascii="Calibri" w:eastAsia="Calibri" w:hAnsi="Calibri"/>
      <w:sz w:val="24"/>
      <w:szCs w:val="24"/>
    </w:rPr>
  </w:style>
  <w:style w:type="paragraph" w:styleId="Revision">
    <w:name w:val="Revision"/>
    <w:hidden/>
    <w:uiPriority w:val="99"/>
    <w:semiHidden/>
    <w:rsid w:val="00A910AD"/>
    <w:pPr>
      <w:widowControl/>
    </w:pPr>
  </w:style>
  <w:style w:type="character" w:customStyle="1" w:styleId="il">
    <w:name w:val="il"/>
    <w:basedOn w:val="DefaultParagraphFont"/>
    <w:rsid w:val="00F73C4F"/>
  </w:style>
  <w:style w:type="character" w:customStyle="1" w:styleId="UnresolvedMention2">
    <w:name w:val="Unresolved Mention2"/>
    <w:basedOn w:val="DefaultParagraphFont"/>
    <w:uiPriority w:val="99"/>
    <w:semiHidden/>
    <w:unhideWhenUsed/>
    <w:rsid w:val="00CC73CA"/>
    <w:rPr>
      <w:color w:val="808080"/>
      <w:shd w:val="clear" w:color="auto" w:fill="E6E6E6"/>
    </w:rPr>
  </w:style>
  <w:style w:type="paragraph" w:customStyle="1" w:styleId="m-7867718667458442509msolistparagraph">
    <w:name w:val="m_-7867718667458442509msolistparagraph"/>
    <w:basedOn w:val="Normal"/>
    <w:rsid w:val="00921701"/>
    <w:pPr>
      <w:widowControl/>
      <w:spacing w:before="100" w:beforeAutospacing="1" w:after="100" w:afterAutospacing="1"/>
    </w:pPr>
    <w:rPr>
      <w:rFonts w:ascii="Times New Roman" w:eastAsia="Times New Roman" w:hAnsi="Times New Roman" w:cs="Times New Roman"/>
      <w:sz w:val="24"/>
      <w:szCs w:val="24"/>
    </w:rPr>
  </w:style>
  <w:style w:type="paragraph" w:customStyle="1" w:styleId="m-5052917231153961122gmail-msobodytext">
    <w:name w:val="m_-5052917231153961122gmail-msobodytext"/>
    <w:basedOn w:val="Normal"/>
    <w:rsid w:val="00982D92"/>
    <w:pPr>
      <w:widowControl/>
      <w:spacing w:before="100" w:beforeAutospacing="1" w:after="100" w:afterAutospacing="1"/>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1"/>
    <w:rsid w:val="000B2728"/>
    <w:rPr>
      <w:rFonts w:ascii="Calibri Light" w:eastAsia="Calibri Light" w:hAnsi="Calibri Light"/>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uiPriority="1" w:qFormat="1"/>
    <w:lsdException w:name="heading 6" w:uiPriority="9" w:qFormat="1"/>
    <w:lsdException w:name="heading 7" w:uiPriority="9" w:qFormat="1"/>
    <w:lsdException w:name="heading 8" w:uiPriority="9" w:qFormat="1"/>
    <w:lsdException w:name="heading 9" w:uiPriority="9" w:qFormat="1"/>
    <w:lsdException w:name="toc 1" w:uiPriority="1" w:qFormat="1"/>
    <w:lsdException w:name="toc 2" w:uiPriority="1"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style>
  <w:style w:type="paragraph" w:styleId="Heading1">
    <w:name w:val="heading 1"/>
    <w:basedOn w:val="Normal"/>
    <w:uiPriority w:val="1"/>
    <w:qFormat/>
    <w:pPr>
      <w:spacing w:before="241"/>
      <w:ind w:left="110"/>
      <w:outlineLvl w:val="0"/>
    </w:pPr>
    <w:rPr>
      <w:rFonts w:ascii="Calibri" w:eastAsia="Calibri" w:hAnsi="Calibri"/>
      <w:sz w:val="72"/>
      <w:szCs w:val="72"/>
    </w:rPr>
  </w:style>
  <w:style w:type="paragraph" w:styleId="Heading2">
    <w:name w:val="heading 2"/>
    <w:basedOn w:val="Normal"/>
    <w:uiPriority w:val="1"/>
    <w:qFormat/>
    <w:pPr>
      <w:ind w:left="1540"/>
      <w:outlineLvl w:val="1"/>
    </w:pPr>
    <w:rPr>
      <w:rFonts w:ascii="Calibri" w:eastAsia="Calibri" w:hAnsi="Calibri"/>
      <w:sz w:val="36"/>
      <w:szCs w:val="36"/>
    </w:rPr>
  </w:style>
  <w:style w:type="paragraph" w:styleId="Heading3">
    <w:name w:val="heading 3"/>
    <w:basedOn w:val="Normal"/>
    <w:link w:val="Heading3Char"/>
    <w:uiPriority w:val="1"/>
    <w:qFormat/>
    <w:pPr>
      <w:ind w:left="1540"/>
      <w:outlineLvl w:val="2"/>
    </w:pPr>
    <w:rPr>
      <w:rFonts w:ascii="Calibri Light" w:eastAsia="Calibri Light" w:hAnsi="Calibri Light"/>
      <w:sz w:val="32"/>
      <w:szCs w:val="32"/>
    </w:rPr>
  </w:style>
  <w:style w:type="paragraph" w:styleId="Heading4">
    <w:name w:val="heading 4"/>
    <w:basedOn w:val="Normal"/>
    <w:uiPriority w:val="1"/>
    <w:qFormat/>
    <w:pPr>
      <w:ind w:left="1540"/>
      <w:outlineLvl w:val="3"/>
    </w:pPr>
    <w:rPr>
      <w:rFonts w:ascii="Calibri Light" w:eastAsia="Calibri Light" w:hAnsi="Calibri Light"/>
      <w:sz w:val="28"/>
      <w:szCs w:val="28"/>
    </w:rPr>
  </w:style>
  <w:style w:type="paragraph" w:styleId="Heading5">
    <w:name w:val="heading 5"/>
    <w:basedOn w:val="Normal"/>
    <w:uiPriority w:val="1"/>
    <w:qFormat/>
    <w:pPr>
      <w:spacing w:before="201"/>
      <w:ind w:left="2260" w:hanging="360"/>
      <w:outlineLvl w:val="4"/>
    </w:pPr>
    <w:rPr>
      <w:rFonts w:ascii="Calibri" w:eastAsia="Calibri" w:hAnsi="Calibri"/>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44"/>
      <w:ind w:left="1540"/>
    </w:pPr>
    <w:rPr>
      <w:rFonts w:ascii="Calibri" w:eastAsia="Calibri" w:hAnsi="Calibri"/>
      <w:sz w:val="24"/>
      <w:szCs w:val="24"/>
    </w:rPr>
  </w:style>
  <w:style w:type="paragraph" w:styleId="TOC2">
    <w:name w:val="toc 2"/>
    <w:basedOn w:val="Normal"/>
    <w:uiPriority w:val="1"/>
    <w:qFormat/>
    <w:pPr>
      <w:spacing w:before="144"/>
      <w:ind w:left="1780"/>
    </w:pPr>
    <w:rPr>
      <w:rFonts w:ascii="Calibri" w:eastAsia="Calibri" w:hAnsi="Calibri"/>
      <w:sz w:val="24"/>
      <w:szCs w:val="24"/>
    </w:rPr>
  </w:style>
  <w:style w:type="paragraph" w:styleId="BodyText">
    <w:name w:val="Body Text"/>
    <w:basedOn w:val="Normal"/>
    <w:link w:val="BodyTextChar"/>
    <w:uiPriority w:val="1"/>
    <w:qFormat/>
    <w:pPr>
      <w:ind w:left="2260" w:hanging="360"/>
    </w:pPr>
    <w:rPr>
      <w:rFonts w:ascii="Calibri" w:eastAsia="Calibri" w:hAnsi="Calibri"/>
      <w:sz w:val="24"/>
      <w:szCs w:val="24"/>
    </w:rPr>
  </w:style>
  <w:style w:type="paragraph" w:styleId="ListParagraph">
    <w:name w:val="List Paragraph"/>
    <w:basedOn w:val="Normal"/>
    <w:uiPriority w:val="34"/>
    <w:qFormat/>
  </w:style>
  <w:style w:type="paragraph" w:customStyle="1" w:styleId="TableParagraph">
    <w:name w:val="Table Paragraph"/>
    <w:basedOn w:val="Normal"/>
    <w:uiPriority w:val="1"/>
    <w:qFormat/>
  </w:style>
  <w:style w:type="character" w:styleId="CommentReference">
    <w:name w:val="annotation reference"/>
    <w:basedOn w:val="DefaultParagraphFont"/>
    <w:uiPriority w:val="99"/>
    <w:semiHidden/>
    <w:unhideWhenUsed/>
    <w:rsid w:val="00204D77"/>
    <w:rPr>
      <w:sz w:val="16"/>
      <w:szCs w:val="16"/>
    </w:rPr>
  </w:style>
  <w:style w:type="paragraph" w:styleId="CommentText">
    <w:name w:val="annotation text"/>
    <w:basedOn w:val="Normal"/>
    <w:link w:val="CommentTextChar"/>
    <w:uiPriority w:val="99"/>
    <w:unhideWhenUsed/>
    <w:rsid w:val="00204D77"/>
    <w:rPr>
      <w:sz w:val="20"/>
      <w:szCs w:val="20"/>
    </w:rPr>
  </w:style>
  <w:style w:type="character" w:customStyle="1" w:styleId="CommentTextChar">
    <w:name w:val="Comment Text Char"/>
    <w:basedOn w:val="DefaultParagraphFont"/>
    <w:link w:val="CommentText"/>
    <w:uiPriority w:val="99"/>
    <w:rsid w:val="00204D77"/>
    <w:rPr>
      <w:sz w:val="20"/>
      <w:szCs w:val="20"/>
    </w:rPr>
  </w:style>
  <w:style w:type="paragraph" w:styleId="CommentSubject">
    <w:name w:val="annotation subject"/>
    <w:basedOn w:val="CommentText"/>
    <w:next w:val="CommentText"/>
    <w:link w:val="CommentSubjectChar"/>
    <w:uiPriority w:val="99"/>
    <w:semiHidden/>
    <w:unhideWhenUsed/>
    <w:rsid w:val="00204D77"/>
    <w:rPr>
      <w:b/>
      <w:bCs/>
    </w:rPr>
  </w:style>
  <w:style w:type="character" w:customStyle="1" w:styleId="CommentSubjectChar">
    <w:name w:val="Comment Subject Char"/>
    <w:basedOn w:val="CommentTextChar"/>
    <w:link w:val="CommentSubject"/>
    <w:uiPriority w:val="99"/>
    <w:semiHidden/>
    <w:rsid w:val="00204D77"/>
    <w:rPr>
      <w:b/>
      <w:bCs/>
      <w:sz w:val="20"/>
      <w:szCs w:val="20"/>
    </w:rPr>
  </w:style>
  <w:style w:type="paragraph" w:styleId="BalloonText">
    <w:name w:val="Balloon Text"/>
    <w:basedOn w:val="Normal"/>
    <w:link w:val="BalloonTextChar"/>
    <w:uiPriority w:val="99"/>
    <w:semiHidden/>
    <w:unhideWhenUsed/>
    <w:rsid w:val="00204D7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4D77"/>
    <w:rPr>
      <w:rFonts w:ascii="Segoe UI" w:hAnsi="Segoe UI" w:cs="Segoe UI"/>
      <w:sz w:val="18"/>
      <w:szCs w:val="18"/>
    </w:rPr>
  </w:style>
  <w:style w:type="table" w:styleId="TableGrid">
    <w:name w:val="Table Grid"/>
    <w:basedOn w:val="TableNormal"/>
    <w:uiPriority w:val="39"/>
    <w:rsid w:val="00DE2A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D95502"/>
    <w:pPr>
      <w:widowControl/>
      <w:autoSpaceDE w:val="0"/>
      <w:autoSpaceDN w:val="0"/>
      <w:adjustRightInd w:val="0"/>
    </w:pPr>
    <w:rPr>
      <w:rFonts w:ascii="Arial" w:hAnsi="Arial" w:cs="Arial"/>
      <w:color w:val="000000"/>
      <w:sz w:val="24"/>
      <w:szCs w:val="24"/>
    </w:rPr>
  </w:style>
  <w:style w:type="character" w:styleId="Hyperlink">
    <w:name w:val="Hyperlink"/>
    <w:basedOn w:val="DefaultParagraphFont"/>
    <w:uiPriority w:val="99"/>
    <w:unhideWhenUsed/>
    <w:rsid w:val="00667104"/>
    <w:rPr>
      <w:color w:val="0000FF" w:themeColor="hyperlink"/>
      <w:u w:val="single"/>
    </w:rPr>
  </w:style>
  <w:style w:type="character" w:customStyle="1" w:styleId="UnresolvedMention1">
    <w:name w:val="Unresolved Mention1"/>
    <w:basedOn w:val="DefaultParagraphFont"/>
    <w:uiPriority w:val="99"/>
    <w:semiHidden/>
    <w:unhideWhenUsed/>
    <w:rsid w:val="00667104"/>
    <w:rPr>
      <w:color w:val="808080"/>
      <w:shd w:val="clear" w:color="auto" w:fill="E6E6E6"/>
    </w:rPr>
  </w:style>
  <w:style w:type="paragraph" w:styleId="Header">
    <w:name w:val="header"/>
    <w:basedOn w:val="Normal"/>
    <w:link w:val="HeaderChar"/>
    <w:uiPriority w:val="99"/>
    <w:unhideWhenUsed/>
    <w:rsid w:val="00EB5097"/>
    <w:pPr>
      <w:tabs>
        <w:tab w:val="center" w:pos="4680"/>
        <w:tab w:val="right" w:pos="9360"/>
      </w:tabs>
    </w:pPr>
  </w:style>
  <w:style w:type="character" w:customStyle="1" w:styleId="HeaderChar">
    <w:name w:val="Header Char"/>
    <w:basedOn w:val="DefaultParagraphFont"/>
    <w:link w:val="Header"/>
    <w:uiPriority w:val="99"/>
    <w:rsid w:val="00EB5097"/>
  </w:style>
  <w:style w:type="paragraph" w:styleId="Footer">
    <w:name w:val="footer"/>
    <w:basedOn w:val="Normal"/>
    <w:link w:val="FooterChar"/>
    <w:uiPriority w:val="99"/>
    <w:unhideWhenUsed/>
    <w:rsid w:val="00EB5097"/>
    <w:pPr>
      <w:tabs>
        <w:tab w:val="center" w:pos="4680"/>
        <w:tab w:val="right" w:pos="9360"/>
      </w:tabs>
    </w:pPr>
  </w:style>
  <w:style w:type="character" w:customStyle="1" w:styleId="FooterChar">
    <w:name w:val="Footer Char"/>
    <w:basedOn w:val="DefaultParagraphFont"/>
    <w:link w:val="Footer"/>
    <w:uiPriority w:val="99"/>
    <w:rsid w:val="00EB5097"/>
  </w:style>
  <w:style w:type="paragraph" w:styleId="NormalWeb">
    <w:name w:val="Normal (Web)"/>
    <w:basedOn w:val="Normal"/>
    <w:uiPriority w:val="99"/>
    <w:semiHidden/>
    <w:unhideWhenUsed/>
    <w:rsid w:val="005262F4"/>
    <w:pPr>
      <w:widowControl/>
      <w:spacing w:before="100" w:beforeAutospacing="1" w:after="100" w:afterAutospacing="1"/>
    </w:pPr>
    <w:rPr>
      <w:rFonts w:ascii="Times New Roman" w:eastAsiaTheme="minorEastAsia" w:hAnsi="Times New Roman" w:cs="Times New Roman"/>
      <w:sz w:val="24"/>
      <w:szCs w:val="24"/>
    </w:rPr>
  </w:style>
  <w:style w:type="character" w:customStyle="1" w:styleId="BodyTextChar">
    <w:name w:val="Body Text Char"/>
    <w:basedOn w:val="DefaultParagraphFont"/>
    <w:link w:val="BodyText"/>
    <w:uiPriority w:val="1"/>
    <w:rsid w:val="00B11FA2"/>
    <w:rPr>
      <w:rFonts w:ascii="Calibri" w:eastAsia="Calibri" w:hAnsi="Calibri"/>
      <w:sz w:val="24"/>
      <w:szCs w:val="24"/>
    </w:rPr>
  </w:style>
  <w:style w:type="paragraph" w:styleId="Revision">
    <w:name w:val="Revision"/>
    <w:hidden/>
    <w:uiPriority w:val="99"/>
    <w:semiHidden/>
    <w:rsid w:val="00A910AD"/>
    <w:pPr>
      <w:widowControl/>
    </w:pPr>
  </w:style>
  <w:style w:type="character" w:customStyle="1" w:styleId="il">
    <w:name w:val="il"/>
    <w:basedOn w:val="DefaultParagraphFont"/>
    <w:rsid w:val="00F73C4F"/>
  </w:style>
  <w:style w:type="character" w:customStyle="1" w:styleId="UnresolvedMention2">
    <w:name w:val="Unresolved Mention2"/>
    <w:basedOn w:val="DefaultParagraphFont"/>
    <w:uiPriority w:val="99"/>
    <w:semiHidden/>
    <w:unhideWhenUsed/>
    <w:rsid w:val="00CC73CA"/>
    <w:rPr>
      <w:color w:val="808080"/>
      <w:shd w:val="clear" w:color="auto" w:fill="E6E6E6"/>
    </w:rPr>
  </w:style>
  <w:style w:type="paragraph" w:customStyle="1" w:styleId="m-7867718667458442509msolistparagraph">
    <w:name w:val="m_-7867718667458442509msolistparagraph"/>
    <w:basedOn w:val="Normal"/>
    <w:rsid w:val="00921701"/>
    <w:pPr>
      <w:widowControl/>
      <w:spacing w:before="100" w:beforeAutospacing="1" w:after="100" w:afterAutospacing="1"/>
    </w:pPr>
    <w:rPr>
      <w:rFonts w:ascii="Times New Roman" w:eastAsia="Times New Roman" w:hAnsi="Times New Roman" w:cs="Times New Roman"/>
      <w:sz w:val="24"/>
      <w:szCs w:val="24"/>
    </w:rPr>
  </w:style>
  <w:style w:type="paragraph" w:customStyle="1" w:styleId="m-5052917231153961122gmail-msobodytext">
    <w:name w:val="m_-5052917231153961122gmail-msobodytext"/>
    <w:basedOn w:val="Normal"/>
    <w:rsid w:val="00982D92"/>
    <w:pPr>
      <w:widowControl/>
      <w:spacing w:before="100" w:beforeAutospacing="1" w:after="100" w:afterAutospacing="1"/>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1"/>
    <w:rsid w:val="000B2728"/>
    <w:rPr>
      <w:rFonts w:ascii="Calibri Light" w:eastAsia="Calibri Light" w:hAnsi="Calibri Light"/>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759018">
      <w:bodyDiv w:val="1"/>
      <w:marLeft w:val="0"/>
      <w:marRight w:val="0"/>
      <w:marTop w:val="0"/>
      <w:marBottom w:val="0"/>
      <w:divBdr>
        <w:top w:val="none" w:sz="0" w:space="0" w:color="auto"/>
        <w:left w:val="none" w:sz="0" w:space="0" w:color="auto"/>
        <w:bottom w:val="none" w:sz="0" w:space="0" w:color="auto"/>
        <w:right w:val="none" w:sz="0" w:space="0" w:color="auto"/>
      </w:divBdr>
      <w:divsChild>
        <w:div w:id="1802385342">
          <w:marLeft w:val="360"/>
          <w:marRight w:val="0"/>
          <w:marTop w:val="200"/>
          <w:marBottom w:val="0"/>
          <w:divBdr>
            <w:top w:val="none" w:sz="0" w:space="0" w:color="auto"/>
            <w:left w:val="none" w:sz="0" w:space="0" w:color="auto"/>
            <w:bottom w:val="none" w:sz="0" w:space="0" w:color="auto"/>
            <w:right w:val="none" w:sz="0" w:space="0" w:color="auto"/>
          </w:divBdr>
        </w:div>
      </w:divsChild>
    </w:div>
    <w:div w:id="86003786">
      <w:bodyDiv w:val="1"/>
      <w:marLeft w:val="0"/>
      <w:marRight w:val="0"/>
      <w:marTop w:val="0"/>
      <w:marBottom w:val="0"/>
      <w:divBdr>
        <w:top w:val="none" w:sz="0" w:space="0" w:color="auto"/>
        <w:left w:val="none" w:sz="0" w:space="0" w:color="auto"/>
        <w:bottom w:val="none" w:sz="0" w:space="0" w:color="auto"/>
        <w:right w:val="none" w:sz="0" w:space="0" w:color="auto"/>
      </w:divBdr>
      <w:divsChild>
        <w:div w:id="107721660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15040516">
              <w:marLeft w:val="0"/>
              <w:marRight w:val="0"/>
              <w:marTop w:val="0"/>
              <w:marBottom w:val="0"/>
              <w:divBdr>
                <w:top w:val="none" w:sz="0" w:space="0" w:color="auto"/>
                <w:left w:val="none" w:sz="0" w:space="0" w:color="auto"/>
                <w:bottom w:val="none" w:sz="0" w:space="0" w:color="auto"/>
                <w:right w:val="none" w:sz="0" w:space="0" w:color="auto"/>
              </w:divBdr>
              <w:divsChild>
                <w:div w:id="1507940227">
                  <w:marLeft w:val="0"/>
                  <w:marRight w:val="0"/>
                  <w:marTop w:val="0"/>
                  <w:marBottom w:val="0"/>
                  <w:divBdr>
                    <w:top w:val="none" w:sz="0" w:space="0" w:color="auto"/>
                    <w:left w:val="none" w:sz="0" w:space="0" w:color="auto"/>
                    <w:bottom w:val="none" w:sz="0" w:space="0" w:color="auto"/>
                    <w:right w:val="none" w:sz="0" w:space="0" w:color="auto"/>
                  </w:divBdr>
                  <w:divsChild>
                    <w:div w:id="1111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97078">
      <w:bodyDiv w:val="1"/>
      <w:marLeft w:val="0"/>
      <w:marRight w:val="0"/>
      <w:marTop w:val="0"/>
      <w:marBottom w:val="0"/>
      <w:divBdr>
        <w:top w:val="none" w:sz="0" w:space="0" w:color="auto"/>
        <w:left w:val="none" w:sz="0" w:space="0" w:color="auto"/>
        <w:bottom w:val="none" w:sz="0" w:space="0" w:color="auto"/>
        <w:right w:val="none" w:sz="0" w:space="0" w:color="auto"/>
      </w:divBdr>
      <w:divsChild>
        <w:div w:id="1440174784">
          <w:marLeft w:val="360"/>
          <w:marRight w:val="0"/>
          <w:marTop w:val="200"/>
          <w:marBottom w:val="0"/>
          <w:divBdr>
            <w:top w:val="none" w:sz="0" w:space="0" w:color="auto"/>
            <w:left w:val="none" w:sz="0" w:space="0" w:color="auto"/>
            <w:bottom w:val="none" w:sz="0" w:space="0" w:color="auto"/>
            <w:right w:val="none" w:sz="0" w:space="0" w:color="auto"/>
          </w:divBdr>
        </w:div>
        <w:div w:id="1041129442">
          <w:marLeft w:val="360"/>
          <w:marRight w:val="0"/>
          <w:marTop w:val="200"/>
          <w:marBottom w:val="0"/>
          <w:divBdr>
            <w:top w:val="none" w:sz="0" w:space="0" w:color="auto"/>
            <w:left w:val="none" w:sz="0" w:space="0" w:color="auto"/>
            <w:bottom w:val="none" w:sz="0" w:space="0" w:color="auto"/>
            <w:right w:val="none" w:sz="0" w:space="0" w:color="auto"/>
          </w:divBdr>
        </w:div>
        <w:div w:id="1326471023">
          <w:marLeft w:val="360"/>
          <w:marRight w:val="0"/>
          <w:marTop w:val="200"/>
          <w:marBottom w:val="0"/>
          <w:divBdr>
            <w:top w:val="none" w:sz="0" w:space="0" w:color="auto"/>
            <w:left w:val="none" w:sz="0" w:space="0" w:color="auto"/>
            <w:bottom w:val="none" w:sz="0" w:space="0" w:color="auto"/>
            <w:right w:val="none" w:sz="0" w:space="0" w:color="auto"/>
          </w:divBdr>
        </w:div>
        <w:div w:id="366099832">
          <w:marLeft w:val="360"/>
          <w:marRight w:val="0"/>
          <w:marTop w:val="200"/>
          <w:marBottom w:val="0"/>
          <w:divBdr>
            <w:top w:val="none" w:sz="0" w:space="0" w:color="auto"/>
            <w:left w:val="none" w:sz="0" w:space="0" w:color="auto"/>
            <w:bottom w:val="none" w:sz="0" w:space="0" w:color="auto"/>
            <w:right w:val="none" w:sz="0" w:space="0" w:color="auto"/>
          </w:divBdr>
        </w:div>
        <w:div w:id="650521281">
          <w:marLeft w:val="360"/>
          <w:marRight w:val="0"/>
          <w:marTop w:val="200"/>
          <w:marBottom w:val="0"/>
          <w:divBdr>
            <w:top w:val="none" w:sz="0" w:space="0" w:color="auto"/>
            <w:left w:val="none" w:sz="0" w:space="0" w:color="auto"/>
            <w:bottom w:val="none" w:sz="0" w:space="0" w:color="auto"/>
            <w:right w:val="none" w:sz="0" w:space="0" w:color="auto"/>
          </w:divBdr>
        </w:div>
        <w:div w:id="648439502">
          <w:marLeft w:val="360"/>
          <w:marRight w:val="0"/>
          <w:marTop w:val="200"/>
          <w:marBottom w:val="0"/>
          <w:divBdr>
            <w:top w:val="none" w:sz="0" w:space="0" w:color="auto"/>
            <w:left w:val="none" w:sz="0" w:space="0" w:color="auto"/>
            <w:bottom w:val="none" w:sz="0" w:space="0" w:color="auto"/>
            <w:right w:val="none" w:sz="0" w:space="0" w:color="auto"/>
          </w:divBdr>
        </w:div>
      </w:divsChild>
    </w:div>
    <w:div w:id="144979817">
      <w:bodyDiv w:val="1"/>
      <w:marLeft w:val="0"/>
      <w:marRight w:val="0"/>
      <w:marTop w:val="0"/>
      <w:marBottom w:val="0"/>
      <w:divBdr>
        <w:top w:val="none" w:sz="0" w:space="0" w:color="auto"/>
        <w:left w:val="none" w:sz="0" w:space="0" w:color="auto"/>
        <w:bottom w:val="none" w:sz="0" w:space="0" w:color="auto"/>
        <w:right w:val="none" w:sz="0" w:space="0" w:color="auto"/>
      </w:divBdr>
      <w:divsChild>
        <w:div w:id="1273056651">
          <w:marLeft w:val="360"/>
          <w:marRight w:val="0"/>
          <w:marTop w:val="200"/>
          <w:marBottom w:val="0"/>
          <w:divBdr>
            <w:top w:val="none" w:sz="0" w:space="0" w:color="auto"/>
            <w:left w:val="none" w:sz="0" w:space="0" w:color="auto"/>
            <w:bottom w:val="none" w:sz="0" w:space="0" w:color="auto"/>
            <w:right w:val="none" w:sz="0" w:space="0" w:color="auto"/>
          </w:divBdr>
        </w:div>
        <w:div w:id="1819957004">
          <w:marLeft w:val="360"/>
          <w:marRight w:val="0"/>
          <w:marTop w:val="200"/>
          <w:marBottom w:val="0"/>
          <w:divBdr>
            <w:top w:val="none" w:sz="0" w:space="0" w:color="auto"/>
            <w:left w:val="none" w:sz="0" w:space="0" w:color="auto"/>
            <w:bottom w:val="none" w:sz="0" w:space="0" w:color="auto"/>
            <w:right w:val="none" w:sz="0" w:space="0" w:color="auto"/>
          </w:divBdr>
        </w:div>
        <w:div w:id="908077873">
          <w:marLeft w:val="360"/>
          <w:marRight w:val="0"/>
          <w:marTop w:val="200"/>
          <w:marBottom w:val="0"/>
          <w:divBdr>
            <w:top w:val="none" w:sz="0" w:space="0" w:color="auto"/>
            <w:left w:val="none" w:sz="0" w:space="0" w:color="auto"/>
            <w:bottom w:val="none" w:sz="0" w:space="0" w:color="auto"/>
            <w:right w:val="none" w:sz="0" w:space="0" w:color="auto"/>
          </w:divBdr>
        </w:div>
        <w:div w:id="1389380474">
          <w:marLeft w:val="360"/>
          <w:marRight w:val="0"/>
          <w:marTop w:val="200"/>
          <w:marBottom w:val="0"/>
          <w:divBdr>
            <w:top w:val="none" w:sz="0" w:space="0" w:color="auto"/>
            <w:left w:val="none" w:sz="0" w:space="0" w:color="auto"/>
            <w:bottom w:val="none" w:sz="0" w:space="0" w:color="auto"/>
            <w:right w:val="none" w:sz="0" w:space="0" w:color="auto"/>
          </w:divBdr>
        </w:div>
        <w:div w:id="460154166">
          <w:marLeft w:val="360"/>
          <w:marRight w:val="0"/>
          <w:marTop w:val="200"/>
          <w:marBottom w:val="0"/>
          <w:divBdr>
            <w:top w:val="none" w:sz="0" w:space="0" w:color="auto"/>
            <w:left w:val="none" w:sz="0" w:space="0" w:color="auto"/>
            <w:bottom w:val="none" w:sz="0" w:space="0" w:color="auto"/>
            <w:right w:val="none" w:sz="0" w:space="0" w:color="auto"/>
          </w:divBdr>
        </w:div>
        <w:div w:id="1975135519">
          <w:marLeft w:val="360"/>
          <w:marRight w:val="0"/>
          <w:marTop w:val="200"/>
          <w:marBottom w:val="0"/>
          <w:divBdr>
            <w:top w:val="none" w:sz="0" w:space="0" w:color="auto"/>
            <w:left w:val="none" w:sz="0" w:space="0" w:color="auto"/>
            <w:bottom w:val="none" w:sz="0" w:space="0" w:color="auto"/>
            <w:right w:val="none" w:sz="0" w:space="0" w:color="auto"/>
          </w:divBdr>
        </w:div>
        <w:div w:id="1883705850">
          <w:marLeft w:val="360"/>
          <w:marRight w:val="0"/>
          <w:marTop w:val="200"/>
          <w:marBottom w:val="0"/>
          <w:divBdr>
            <w:top w:val="none" w:sz="0" w:space="0" w:color="auto"/>
            <w:left w:val="none" w:sz="0" w:space="0" w:color="auto"/>
            <w:bottom w:val="none" w:sz="0" w:space="0" w:color="auto"/>
            <w:right w:val="none" w:sz="0" w:space="0" w:color="auto"/>
          </w:divBdr>
        </w:div>
        <w:div w:id="12268252">
          <w:marLeft w:val="360"/>
          <w:marRight w:val="0"/>
          <w:marTop w:val="200"/>
          <w:marBottom w:val="0"/>
          <w:divBdr>
            <w:top w:val="none" w:sz="0" w:space="0" w:color="auto"/>
            <w:left w:val="none" w:sz="0" w:space="0" w:color="auto"/>
            <w:bottom w:val="none" w:sz="0" w:space="0" w:color="auto"/>
            <w:right w:val="none" w:sz="0" w:space="0" w:color="auto"/>
          </w:divBdr>
        </w:div>
        <w:div w:id="1103111868">
          <w:marLeft w:val="360"/>
          <w:marRight w:val="0"/>
          <w:marTop w:val="200"/>
          <w:marBottom w:val="0"/>
          <w:divBdr>
            <w:top w:val="none" w:sz="0" w:space="0" w:color="auto"/>
            <w:left w:val="none" w:sz="0" w:space="0" w:color="auto"/>
            <w:bottom w:val="none" w:sz="0" w:space="0" w:color="auto"/>
            <w:right w:val="none" w:sz="0" w:space="0" w:color="auto"/>
          </w:divBdr>
        </w:div>
      </w:divsChild>
    </w:div>
    <w:div w:id="156463684">
      <w:bodyDiv w:val="1"/>
      <w:marLeft w:val="0"/>
      <w:marRight w:val="0"/>
      <w:marTop w:val="0"/>
      <w:marBottom w:val="0"/>
      <w:divBdr>
        <w:top w:val="none" w:sz="0" w:space="0" w:color="auto"/>
        <w:left w:val="none" w:sz="0" w:space="0" w:color="auto"/>
        <w:bottom w:val="none" w:sz="0" w:space="0" w:color="auto"/>
        <w:right w:val="none" w:sz="0" w:space="0" w:color="auto"/>
      </w:divBdr>
      <w:divsChild>
        <w:div w:id="675765413">
          <w:marLeft w:val="360"/>
          <w:marRight w:val="0"/>
          <w:marTop w:val="200"/>
          <w:marBottom w:val="0"/>
          <w:divBdr>
            <w:top w:val="none" w:sz="0" w:space="0" w:color="auto"/>
            <w:left w:val="none" w:sz="0" w:space="0" w:color="auto"/>
            <w:bottom w:val="none" w:sz="0" w:space="0" w:color="auto"/>
            <w:right w:val="none" w:sz="0" w:space="0" w:color="auto"/>
          </w:divBdr>
        </w:div>
        <w:div w:id="1822765936">
          <w:marLeft w:val="360"/>
          <w:marRight w:val="0"/>
          <w:marTop w:val="200"/>
          <w:marBottom w:val="0"/>
          <w:divBdr>
            <w:top w:val="none" w:sz="0" w:space="0" w:color="auto"/>
            <w:left w:val="none" w:sz="0" w:space="0" w:color="auto"/>
            <w:bottom w:val="none" w:sz="0" w:space="0" w:color="auto"/>
            <w:right w:val="none" w:sz="0" w:space="0" w:color="auto"/>
          </w:divBdr>
        </w:div>
        <w:div w:id="1686057310">
          <w:marLeft w:val="360"/>
          <w:marRight w:val="0"/>
          <w:marTop w:val="200"/>
          <w:marBottom w:val="0"/>
          <w:divBdr>
            <w:top w:val="none" w:sz="0" w:space="0" w:color="auto"/>
            <w:left w:val="none" w:sz="0" w:space="0" w:color="auto"/>
            <w:bottom w:val="none" w:sz="0" w:space="0" w:color="auto"/>
            <w:right w:val="none" w:sz="0" w:space="0" w:color="auto"/>
          </w:divBdr>
        </w:div>
      </w:divsChild>
    </w:div>
    <w:div w:id="214199387">
      <w:bodyDiv w:val="1"/>
      <w:marLeft w:val="0"/>
      <w:marRight w:val="0"/>
      <w:marTop w:val="0"/>
      <w:marBottom w:val="0"/>
      <w:divBdr>
        <w:top w:val="none" w:sz="0" w:space="0" w:color="auto"/>
        <w:left w:val="none" w:sz="0" w:space="0" w:color="auto"/>
        <w:bottom w:val="none" w:sz="0" w:space="0" w:color="auto"/>
        <w:right w:val="none" w:sz="0" w:space="0" w:color="auto"/>
      </w:divBdr>
    </w:div>
    <w:div w:id="219369011">
      <w:bodyDiv w:val="1"/>
      <w:marLeft w:val="0"/>
      <w:marRight w:val="0"/>
      <w:marTop w:val="0"/>
      <w:marBottom w:val="0"/>
      <w:divBdr>
        <w:top w:val="none" w:sz="0" w:space="0" w:color="auto"/>
        <w:left w:val="none" w:sz="0" w:space="0" w:color="auto"/>
        <w:bottom w:val="none" w:sz="0" w:space="0" w:color="auto"/>
        <w:right w:val="none" w:sz="0" w:space="0" w:color="auto"/>
      </w:divBdr>
      <w:divsChild>
        <w:div w:id="989289919">
          <w:marLeft w:val="360"/>
          <w:marRight w:val="0"/>
          <w:marTop w:val="200"/>
          <w:marBottom w:val="0"/>
          <w:divBdr>
            <w:top w:val="none" w:sz="0" w:space="0" w:color="auto"/>
            <w:left w:val="none" w:sz="0" w:space="0" w:color="auto"/>
            <w:bottom w:val="none" w:sz="0" w:space="0" w:color="auto"/>
            <w:right w:val="none" w:sz="0" w:space="0" w:color="auto"/>
          </w:divBdr>
        </w:div>
        <w:div w:id="2135906488">
          <w:marLeft w:val="1080"/>
          <w:marRight w:val="0"/>
          <w:marTop w:val="100"/>
          <w:marBottom w:val="0"/>
          <w:divBdr>
            <w:top w:val="none" w:sz="0" w:space="0" w:color="auto"/>
            <w:left w:val="none" w:sz="0" w:space="0" w:color="auto"/>
            <w:bottom w:val="none" w:sz="0" w:space="0" w:color="auto"/>
            <w:right w:val="none" w:sz="0" w:space="0" w:color="auto"/>
          </w:divBdr>
        </w:div>
        <w:div w:id="1882747370">
          <w:marLeft w:val="1080"/>
          <w:marRight w:val="0"/>
          <w:marTop w:val="100"/>
          <w:marBottom w:val="0"/>
          <w:divBdr>
            <w:top w:val="none" w:sz="0" w:space="0" w:color="auto"/>
            <w:left w:val="none" w:sz="0" w:space="0" w:color="auto"/>
            <w:bottom w:val="none" w:sz="0" w:space="0" w:color="auto"/>
            <w:right w:val="none" w:sz="0" w:space="0" w:color="auto"/>
          </w:divBdr>
        </w:div>
        <w:div w:id="1251234751">
          <w:marLeft w:val="1080"/>
          <w:marRight w:val="0"/>
          <w:marTop w:val="100"/>
          <w:marBottom w:val="0"/>
          <w:divBdr>
            <w:top w:val="none" w:sz="0" w:space="0" w:color="auto"/>
            <w:left w:val="none" w:sz="0" w:space="0" w:color="auto"/>
            <w:bottom w:val="none" w:sz="0" w:space="0" w:color="auto"/>
            <w:right w:val="none" w:sz="0" w:space="0" w:color="auto"/>
          </w:divBdr>
        </w:div>
        <w:div w:id="31271212">
          <w:marLeft w:val="360"/>
          <w:marRight w:val="0"/>
          <w:marTop w:val="200"/>
          <w:marBottom w:val="0"/>
          <w:divBdr>
            <w:top w:val="none" w:sz="0" w:space="0" w:color="auto"/>
            <w:left w:val="none" w:sz="0" w:space="0" w:color="auto"/>
            <w:bottom w:val="none" w:sz="0" w:space="0" w:color="auto"/>
            <w:right w:val="none" w:sz="0" w:space="0" w:color="auto"/>
          </w:divBdr>
        </w:div>
        <w:div w:id="1017001930">
          <w:marLeft w:val="1080"/>
          <w:marRight w:val="0"/>
          <w:marTop w:val="100"/>
          <w:marBottom w:val="0"/>
          <w:divBdr>
            <w:top w:val="none" w:sz="0" w:space="0" w:color="auto"/>
            <w:left w:val="none" w:sz="0" w:space="0" w:color="auto"/>
            <w:bottom w:val="none" w:sz="0" w:space="0" w:color="auto"/>
            <w:right w:val="none" w:sz="0" w:space="0" w:color="auto"/>
          </w:divBdr>
        </w:div>
        <w:div w:id="786582552">
          <w:marLeft w:val="1080"/>
          <w:marRight w:val="0"/>
          <w:marTop w:val="100"/>
          <w:marBottom w:val="0"/>
          <w:divBdr>
            <w:top w:val="none" w:sz="0" w:space="0" w:color="auto"/>
            <w:left w:val="none" w:sz="0" w:space="0" w:color="auto"/>
            <w:bottom w:val="none" w:sz="0" w:space="0" w:color="auto"/>
            <w:right w:val="none" w:sz="0" w:space="0" w:color="auto"/>
          </w:divBdr>
        </w:div>
        <w:div w:id="1006206943">
          <w:marLeft w:val="1800"/>
          <w:marRight w:val="0"/>
          <w:marTop w:val="100"/>
          <w:marBottom w:val="0"/>
          <w:divBdr>
            <w:top w:val="none" w:sz="0" w:space="0" w:color="auto"/>
            <w:left w:val="none" w:sz="0" w:space="0" w:color="auto"/>
            <w:bottom w:val="none" w:sz="0" w:space="0" w:color="auto"/>
            <w:right w:val="none" w:sz="0" w:space="0" w:color="auto"/>
          </w:divBdr>
        </w:div>
        <w:div w:id="1302689660">
          <w:marLeft w:val="1800"/>
          <w:marRight w:val="0"/>
          <w:marTop w:val="100"/>
          <w:marBottom w:val="0"/>
          <w:divBdr>
            <w:top w:val="none" w:sz="0" w:space="0" w:color="auto"/>
            <w:left w:val="none" w:sz="0" w:space="0" w:color="auto"/>
            <w:bottom w:val="none" w:sz="0" w:space="0" w:color="auto"/>
            <w:right w:val="none" w:sz="0" w:space="0" w:color="auto"/>
          </w:divBdr>
        </w:div>
        <w:div w:id="1578709955">
          <w:marLeft w:val="1800"/>
          <w:marRight w:val="0"/>
          <w:marTop w:val="100"/>
          <w:marBottom w:val="0"/>
          <w:divBdr>
            <w:top w:val="none" w:sz="0" w:space="0" w:color="auto"/>
            <w:left w:val="none" w:sz="0" w:space="0" w:color="auto"/>
            <w:bottom w:val="none" w:sz="0" w:space="0" w:color="auto"/>
            <w:right w:val="none" w:sz="0" w:space="0" w:color="auto"/>
          </w:divBdr>
        </w:div>
        <w:div w:id="229269832">
          <w:marLeft w:val="360"/>
          <w:marRight w:val="0"/>
          <w:marTop w:val="200"/>
          <w:marBottom w:val="0"/>
          <w:divBdr>
            <w:top w:val="none" w:sz="0" w:space="0" w:color="auto"/>
            <w:left w:val="none" w:sz="0" w:space="0" w:color="auto"/>
            <w:bottom w:val="none" w:sz="0" w:space="0" w:color="auto"/>
            <w:right w:val="none" w:sz="0" w:space="0" w:color="auto"/>
          </w:divBdr>
        </w:div>
        <w:div w:id="1390297937">
          <w:marLeft w:val="1080"/>
          <w:marRight w:val="0"/>
          <w:marTop w:val="100"/>
          <w:marBottom w:val="0"/>
          <w:divBdr>
            <w:top w:val="none" w:sz="0" w:space="0" w:color="auto"/>
            <w:left w:val="none" w:sz="0" w:space="0" w:color="auto"/>
            <w:bottom w:val="none" w:sz="0" w:space="0" w:color="auto"/>
            <w:right w:val="none" w:sz="0" w:space="0" w:color="auto"/>
          </w:divBdr>
        </w:div>
        <w:div w:id="82453257">
          <w:marLeft w:val="1080"/>
          <w:marRight w:val="0"/>
          <w:marTop w:val="100"/>
          <w:marBottom w:val="0"/>
          <w:divBdr>
            <w:top w:val="none" w:sz="0" w:space="0" w:color="auto"/>
            <w:left w:val="none" w:sz="0" w:space="0" w:color="auto"/>
            <w:bottom w:val="none" w:sz="0" w:space="0" w:color="auto"/>
            <w:right w:val="none" w:sz="0" w:space="0" w:color="auto"/>
          </w:divBdr>
        </w:div>
        <w:div w:id="1107315498">
          <w:marLeft w:val="1080"/>
          <w:marRight w:val="0"/>
          <w:marTop w:val="100"/>
          <w:marBottom w:val="0"/>
          <w:divBdr>
            <w:top w:val="none" w:sz="0" w:space="0" w:color="auto"/>
            <w:left w:val="none" w:sz="0" w:space="0" w:color="auto"/>
            <w:bottom w:val="none" w:sz="0" w:space="0" w:color="auto"/>
            <w:right w:val="none" w:sz="0" w:space="0" w:color="auto"/>
          </w:divBdr>
        </w:div>
        <w:div w:id="1626739974">
          <w:marLeft w:val="360"/>
          <w:marRight w:val="0"/>
          <w:marTop w:val="200"/>
          <w:marBottom w:val="0"/>
          <w:divBdr>
            <w:top w:val="none" w:sz="0" w:space="0" w:color="auto"/>
            <w:left w:val="none" w:sz="0" w:space="0" w:color="auto"/>
            <w:bottom w:val="none" w:sz="0" w:space="0" w:color="auto"/>
            <w:right w:val="none" w:sz="0" w:space="0" w:color="auto"/>
          </w:divBdr>
        </w:div>
        <w:div w:id="1697347589">
          <w:marLeft w:val="1080"/>
          <w:marRight w:val="0"/>
          <w:marTop w:val="100"/>
          <w:marBottom w:val="0"/>
          <w:divBdr>
            <w:top w:val="none" w:sz="0" w:space="0" w:color="auto"/>
            <w:left w:val="none" w:sz="0" w:space="0" w:color="auto"/>
            <w:bottom w:val="none" w:sz="0" w:space="0" w:color="auto"/>
            <w:right w:val="none" w:sz="0" w:space="0" w:color="auto"/>
          </w:divBdr>
        </w:div>
      </w:divsChild>
    </w:div>
    <w:div w:id="234517650">
      <w:bodyDiv w:val="1"/>
      <w:marLeft w:val="0"/>
      <w:marRight w:val="0"/>
      <w:marTop w:val="0"/>
      <w:marBottom w:val="0"/>
      <w:divBdr>
        <w:top w:val="none" w:sz="0" w:space="0" w:color="auto"/>
        <w:left w:val="none" w:sz="0" w:space="0" w:color="auto"/>
        <w:bottom w:val="none" w:sz="0" w:space="0" w:color="auto"/>
        <w:right w:val="none" w:sz="0" w:space="0" w:color="auto"/>
      </w:divBdr>
      <w:divsChild>
        <w:div w:id="29776104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203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25451">
      <w:bodyDiv w:val="1"/>
      <w:marLeft w:val="0"/>
      <w:marRight w:val="0"/>
      <w:marTop w:val="0"/>
      <w:marBottom w:val="0"/>
      <w:divBdr>
        <w:top w:val="none" w:sz="0" w:space="0" w:color="auto"/>
        <w:left w:val="none" w:sz="0" w:space="0" w:color="auto"/>
        <w:bottom w:val="none" w:sz="0" w:space="0" w:color="auto"/>
        <w:right w:val="none" w:sz="0" w:space="0" w:color="auto"/>
      </w:divBdr>
    </w:div>
    <w:div w:id="348336031">
      <w:bodyDiv w:val="1"/>
      <w:marLeft w:val="0"/>
      <w:marRight w:val="0"/>
      <w:marTop w:val="0"/>
      <w:marBottom w:val="0"/>
      <w:divBdr>
        <w:top w:val="none" w:sz="0" w:space="0" w:color="auto"/>
        <w:left w:val="none" w:sz="0" w:space="0" w:color="auto"/>
        <w:bottom w:val="none" w:sz="0" w:space="0" w:color="auto"/>
        <w:right w:val="none" w:sz="0" w:space="0" w:color="auto"/>
      </w:divBdr>
      <w:divsChild>
        <w:div w:id="1778215685">
          <w:marLeft w:val="360"/>
          <w:marRight w:val="0"/>
          <w:marTop w:val="200"/>
          <w:marBottom w:val="0"/>
          <w:divBdr>
            <w:top w:val="none" w:sz="0" w:space="0" w:color="auto"/>
            <w:left w:val="none" w:sz="0" w:space="0" w:color="auto"/>
            <w:bottom w:val="none" w:sz="0" w:space="0" w:color="auto"/>
            <w:right w:val="none" w:sz="0" w:space="0" w:color="auto"/>
          </w:divBdr>
        </w:div>
        <w:div w:id="1821262268">
          <w:marLeft w:val="360"/>
          <w:marRight w:val="0"/>
          <w:marTop w:val="200"/>
          <w:marBottom w:val="0"/>
          <w:divBdr>
            <w:top w:val="none" w:sz="0" w:space="0" w:color="auto"/>
            <w:left w:val="none" w:sz="0" w:space="0" w:color="auto"/>
            <w:bottom w:val="none" w:sz="0" w:space="0" w:color="auto"/>
            <w:right w:val="none" w:sz="0" w:space="0" w:color="auto"/>
          </w:divBdr>
        </w:div>
        <w:div w:id="829247417">
          <w:marLeft w:val="360"/>
          <w:marRight w:val="0"/>
          <w:marTop w:val="200"/>
          <w:marBottom w:val="0"/>
          <w:divBdr>
            <w:top w:val="none" w:sz="0" w:space="0" w:color="auto"/>
            <w:left w:val="none" w:sz="0" w:space="0" w:color="auto"/>
            <w:bottom w:val="none" w:sz="0" w:space="0" w:color="auto"/>
            <w:right w:val="none" w:sz="0" w:space="0" w:color="auto"/>
          </w:divBdr>
        </w:div>
        <w:div w:id="235475402">
          <w:marLeft w:val="360"/>
          <w:marRight w:val="0"/>
          <w:marTop w:val="200"/>
          <w:marBottom w:val="0"/>
          <w:divBdr>
            <w:top w:val="none" w:sz="0" w:space="0" w:color="auto"/>
            <w:left w:val="none" w:sz="0" w:space="0" w:color="auto"/>
            <w:bottom w:val="none" w:sz="0" w:space="0" w:color="auto"/>
            <w:right w:val="none" w:sz="0" w:space="0" w:color="auto"/>
          </w:divBdr>
        </w:div>
        <w:div w:id="1594775969">
          <w:marLeft w:val="360"/>
          <w:marRight w:val="0"/>
          <w:marTop w:val="200"/>
          <w:marBottom w:val="0"/>
          <w:divBdr>
            <w:top w:val="none" w:sz="0" w:space="0" w:color="auto"/>
            <w:left w:val="none" w:sz="0" w:space="0" w:color="auto"/>
            <w:bottom w:val="none" w:sz="0" w:space="0" w:color="auto"/>
            <w:right w:val="none" w:sz="0" w:space="0" w:color="auto"/>
          </w:divBdr>
        </w:div>
        <w:div w:id="806582613">
          <w:marLeft w:val="360"/>
          <w:marRight w:val="0"/>
          <w:marTop w:val="200"/>
          <w:marBottom w:val="0"/>
          <w:divBdr>
            <w:top w:val="none" w:sz="0" w:space="0" w:color="auto"/>
            <w:left w:val="none" w:sz="0" w:space="0" w:color="auto"/>
            <w:bottom w:val="none" w:sz="0" w:space="0" w:color="auto"/>
            <w:right w:val="none" w:sz="0" w:space="0" w:color="auto"/>
          </w:divBdr>
        </w:div>
        <w:div w:id="1804079688">
          <w:marLeft w:val="360"/>
          <w:marRight w:val="0"/>
          <w:marTop w:val="200"/>
          <w:marBottom w:val="0"/>
          <w:divBdr>
            <w:top w:val="none" w:sz="0" w:space="0" w:color="auto"/>
            <w:left w:val="none" w:sz="0" w:space="0" w:color="auto"/>
            <w:bottom w:val="none" w:sz="0" w:space="0" w:color="auto"/>
            <w:right w:val="none" w:sz="0" w:space="0" w:color="auto"/>
          </w:divBdr>
        </w:div>
        <w:div w:id="542330471">
          <w:marLeft w:val="360"/>
          <w:marRight w:val="0"/>
          <w:marTop w:val="200"/>
          <w:marBottom w:val="0"/>
          <w:divBdr>
            <w:top w:val="none" w:sz="0" w:space="0" w:color="auto"/>
            <w:left w:val="none" w:sz="0" w:space="0" w:color="auto"/>
            <w:bottom w:val="none" w:sz="0" w:space="0" w:color="auto"/>
            <w:right w:val="none" w:sz="0" w:space="0" w:color="auto"/>
          </w:divBdr>
        </w:div>
        <w:div w:id="456677480">
          <w:marLeft w:val="360"/>
          <w:marRight w:val="0"/>
          <w:marTop w:val="200"/>
          <w:marBottom w:val="0"/>
          <w:divBdr>
            <w:top w:val="none" w:sz="0" w:space="0" w:color="auto"/>
            <w:left w:val="none" w:sz="0" w:space="0" w:color="auto"/>
            <w:bottom w:val="none" w:sz="0" w:space="0" w:color="auto"/>
            <w:right w:val="none" w:sz="0" w:space="0" w:color="auto"/>
          </w:divBdr>
        </w:div>
        <w:div w:id="2044133469">
          <w:marLeft w:val="360"/>
          <w:marRight w:val="0"/>
          <w:marTop w:val="200"/>
          <w:marBottom w:val="0"/>
          <w:divBdr>
            <w:top w:val="none" w:sz="0" w:space="0" w:color="auto"/>
            <w:left w:val="none" w:sz="0" w:space="0" w:color="auto"/>
            <w:bottom w:val="none" w:sz="0" w:space="0" w:color="auto"/>
            <w:right w:val="none" w:sz="0" w:space="0" w:color="auto"/>
          </w:divBdr>
        </w:div>
        <w:div w:id="1448236809">
          <w:marLeft w:val="360"/>
          <w:marRight w:val="0"/>
          <w:marTop w:val="200"/>
          <w:marBottom w:val="0"/>
          <w:divBdr>
            <w:top w:val="none" w:sz="0" w:space="0" w:color="auto"/>
            <w:left w:val="none" w:sz="0" w:space="0" w:color="auto"/>
            <w:bottom w:val="none" w:sz="0" w:space="0" w:color="auto"/>
            <w:right w:val="none" w:sz="0" w:space="0" w:color="auto"/>
          </w:divBdr>
        </w:div>
      </w:divsChild>
    </w:div>
    <w:div w:id="430469142">
      <w:bodyDiv w:val="1"/>
      <w:marLeft w:val="0"/>
      <w:marRight w:val="0"/>
      <w:marTop w:val="0"/>
      <w:marBottom w:val="0"/>
      <w:divBdr>
        <w:top w:val="none" w:sz="0" w:space="0" w:color="auto"/>
        <w:left w:val="none" w:sz="0" w:space="0" w:color="auto"/>
        <w:bottom w:val="none" w:sz="0" w:space="0" w:color="auto"/>
        <w:right w:val="none" w:sz="0" w:space="0" w:color="auto"/>
      </w:divBdr>
      <w:divsChild>
        <w:div w:id="1883126517">
          <w:marLeft w:val="360"/>
          <w:marRight w:val="0"/>
          <w:marTop w:val="200"/>
          <w:marBottom w:val="0"/>
          <w:divBdr>
            <w:top w:val="none" w:sz="0" w:space="0" w:color="auto"/>
            <w:left w:val="none" w:sz="0" w:space="0" w:color="auto"/>
            <w:bottom w:val="none" w:sz="0" w:space="0" w:color="auto"/>
            <w:right w:val="none" w:sz="0" w:space="0" w:color="auto"/>
          </w:divBdr>
        </w:div>
        <w:div w:id="685717218">
          <w:marLeft w:val="360"/>
          <w:marRight w:val="0"/>
          <w:marTop w:val="200"/>
          <w:marBottom w:val="0"/>
          <w:divBdr>
            <w:top w:val="none" w:sz="0" w:space="0" w:color="auto"/>
            <w:left w:val="none" w:sz="0" w:space="0" w:color="auto"/>
            <w:bottom w:val="none" w:sz="0" w:space="0" w:color="auto"/>
            <w:right w:val="none" w:sz="0" w:space="0" w:color="auto"/>
          </w:divBdr>
        </w:div>
        <w:div w:id="1154175160">
          <w:marLeft w:val="360"/>
          <w:marRight w:val="0"/>
          <w:marTop w:val="200"/>
          <w:marBottom w:val="0"/>
          <w:divBdr>
            <w:top w:val="none" w:sz="0" w:space="0" w:color="auto"/>
            <w:left w:val="none" w:sz="0" w:space="0" w:color="auto"/>
            <w:bottom w:val="none" w:sz="0" w:space="0" w:color="auto"/>
            <w:right w:val="none" w:sz="0" w:space="0" w:color="auto"/>
          </w:divBdr>
        </w:div>
        <w:div w:id="1757743690">
          <w:marLeft w:val="360"/>
          <w:marRight w:val="0"/>
          <w:marTop w:val="200"/>
          <w:marBottom w:val="0"/>
          <w:divBdr>
            <w:top w:val="none" w:sz="0" w:space="0" w:color="auto"/>
            <w:left w:val="none" w:sz="0" w:space="0" w:color="auto"/>
            <w:bottom w:val="none" w:sz="0" w:space="0" w:color="auto"/>
            <w:right w:val="none" w:sz="0" w:space="0" w:color="auto"/>
          </w:divBdr>
        </w:div>
        <w:div w:id="1657491702">
          <w:marLeft w:val="360"/>
          <w:marRight w:val="0"/>
          <w:marTop w:val="200"/>
          <w:marBottom w:val="0"/>
          <w:divBdr>
            <w:top w:val="none" w:sz="0" w:space="0" w:color="auto"/>
            <w:left w:val="none" w:sz="0" w:space="0" w:color="auto"/>
            <w:bottom w:val="none" w:sz="0" w:space="0" w:color="auto"/>
            <w:right w:val="none" w:sz="0" w:space="0" w:color="auto"/>
          </w:divBdr>
        </w:div>
        <w:div w:id="41903035">
          <w:marLeft w:val="360"/>
          <w:marRight w:val="0"/>
          <w:marTop w:val="200"/>
          <w:marBottom w:val="0"/>
          <w:divBdr>
            <w:top w:val="none" w:sz="0" w:space="0" w:color="auto"/>
            <w:left w:val="none" w:sz="0" w:space="0" w:color="auto"/>
            <w:bottom w:val="none" w:sz="0" w:space="0" w:color="auto"/>
            <w:right w:val="none" w:sz="0" w:space="0" w:color="auto"/>
          </w:divBdr>
        </w:div>
      </w:divsChild>
    </w:div>
    <w:div w:id="436562684">
      <w:bodyDiv w:val="1"/>
      <w:marLeft w:val="0"/>
      <w:marRight w:val="0"/>
      <w:marTop w:val="0"/>
      <w:marBottom w:val="0"/>
      <w:divBdr>
        <w:top w:val="none" w:sz="0" w:space="0" w:color="auto"/>
        <w:left w:val="none" w:sz="0" w:space="0" w:color="auto"/>
        <w:bottom w:val="none" w:sz="0" w:space="0" w:color="auto"/>
        <w:right w:val="none" w:sz="0" w:space="0" w:color="auto"/>
      </w:divBdr>
      <w:divsChild>
        <w:div w:id="1605767689">
          <w:marLeft w:val="360"/>
          <w:marRight w:val="0"/>
          <w:marTop w:val="200"/>
          <w:marBottom w:val="0"/>
          <w:divBdr>
            <w:top w:val="none" w:sz="0" w:space="0" w:color="auto"/>
            <w:left w:val="none" w:sz="0" w:space="0" w:color="auto"/>
            <w:bottom w:val="none" w:sz="0" w:space="0" w:color="auto"/>
            <w:right w:val="none" w:sz="0" w:space="0" w:color="auto"/>
          </w:divBdr>
        </w:div>
        <w:div w:id="658995834">
          <w:marLeft w:val="360"/>
          <w:marRight w:val="0"/>
          <w:marTop w:val="200"/>
          <w:marBottom w:val="0"/>
          <w:divBdr>
            <w:top w:val="none" w:sz="0" w:space="0" w:color="auto"/>
            <w:left w:val="none" w:sz="0" w:space="0" w:color="auto"/>
            <w:bottom w:val="none" w:sz="0" w:space="0" w:color="auto"/>
            <w:right w:val="none" w:sz="0" w:space="0" w:color="auto"/>
          </w:divBdr>
        </w:div>
        <w:div w:id="1719740883">
          <w:marLeft w:val="360"/>
          <w:marRight w:val="0"/>
          <w:marTop w:val="200"/>
          <w:marBottom w:val="0"/>
          <w:divBdr>
            <w:top w:val="none" w:sz="0" w:space="0" w:color="auto"/>
            <w:left w:val="none" w:sz="0" w:space="0" w:color="auto"/>
            <w:bottom w:val="none" w:sz="0" w:space="0" w:color="auto"/>
            <w:right w:val="none" w:sz="0" w:space="0" w:color="auto"/>
          </w:divBdr>
        </w:div>
      </w:divsChild>
    </w:div>
    <w:div w:id="519784518">
      <w:bodyDiv w:val="1"/>
      <w:marLeft w:val="0"/>
      <w:marRight w:val="0"/>
      <w:marTop w:val="0"/>
      <w:marBottom w:val="0"/>
      <w:divBdr>
        <w:top w:val="none" w:sz="0" w:space="0" w:color="auto"/>
        <w:left w:val="none" w:sz="0" w:space="0" w:color="auto"/>
        <w:bottom w:val="none" w:sz="0" w:space="0" w:color="auto"/>
        <w:right w:val="none" w:sz="0" w:space="0" w:color="auto"/>
      </w:divBdr>
    </w:div>
    <w:div w:id="544097917">
      <w:bodyDiv w:val="1"/>
      <w:marLeft w:val="0"/>
      <w:marRight w:val="0"/>
      <w:marTop w:val="0"/>
      <w:marBottom w:val="0"/>
      <w:divBdr>
        <w:top w:val="none" w:sz="0" w:space="0" w:color="auto"/>
        <w:left w:val="none" w:sz="0" w:space="0" w:color="auto"/>
        <w:bottom w:val="none" w:sz="0" w:space="0" w:color="auto"/>
        <w:right w:val="none" w:sz="0" w:space="0" w:color="auto"/>
      </w:divBdr>
      <w:divsChild>
        <w:div w:id="1086926885">
          <w:marLeft w:val="360"/>
          <w:marRight w:val="0"/>
          <w:marTop w:val="200"/>
          <w:marBottom w:val="0"/>
          <w:divBdr>
            <w:top w:val="none" w:sz="0" w:space="0" w:color="auto"/>
            <w:left w:val="none" w:sz="0" w:space="0" w:color="auto"/>
            <w:bottom w:val="none" w:sz="0" w:space="0" w:color="auto"/>
            <w:right w:val="none" w:sz="0" w:space="0" w:color="auto"/>
          </w:divBdr>
        </w:div>
        <w:div w:id="68234323">
          <w:marLeft w:val="360"/>
          <w:marRight w:val="0"/>
          <w:marTop w:val="200"/>
          <w:marBottom w:val="0"/>
          <w:divBdr>
            <w:top w:val="none" w:sz="0" w:space="0" w:color="auto"/>
            <w:left w:val="none" w:sz="0" w:space="0" w:color="auto"/>
            <w:bottom w:val="none" w:sz="0" w:space="0" w:color="auto"/>
            <w:right w:val="none" w:sz="0" w:space="0" w:color="auto"/>
          </w:divBdr>
        </w:div>
        <w:div w:id="517741373">
          <w:marLeft w:val="360"/>
          <w:marRight w:val="0"/>
          <w:marTop w:val="200"/>
          <w:marBottom w:val="0"/>
          <w:divBdr>
            <w:top w:val="none" w:sz="0" w:space="0" w:color="auto"/>
            <w:left w:val="none" w:sz="0" w:space="0" w:color="auto"/>
            <w:bottom w:val="none" w:sz="0" w:space="0" w:color="auto"/>
            <w:right w:val="none" w:sz="0" w:space="0" w:color="auto"/>
          </w:divBdr>
        </w:div>
        <w:div w:id="421146964">
          <w:marLeft w:val="360"/>
          <w:marRight w:val="0"/>
          <w:marTop w:val="200"/>
          <w:marBottom w:val="0"/>
          <w:divBdr>
            <w:top w:val="none" w:sz="0" w:space="0" w:color="auto"/>
            <w:left w:val="none" w:sz="0" w:space="0" w:color="auto"/>
            <w:bottom w:val="none" w:sz="0" w:space="0" w:color="auto"/>
            <w:right w:val="none" w:sz="0" w:space="0" w:color="auto"/>
          </w:divBdr>
        </w:div>
        <w:div w:id="1800951954">
          <w:marLeft w:val="360"/>
          <w:marRight w:val="0"/>
          <w:marTop w:val="200"/>
          <w:marBottom w:val="0"/>
          <w:divBdr>
            <w:top w:val="none" w:sz="0" w:space="0" w:color="auto"/>
            <w:left w:val="none" w:sz="0" w:space="0" w:color="auto"/>
            <w:bottom w:val="none" w:sz="0" w:space="0" w:color="auto"/>
            <w:right w:val="none" w:sz="0" w:space="0" w:color="auto"/>
          </w:divBdr>
        </w:div>
        <w:div w:id="1866364100">
          <w:marLeft w:val="360"/>
          <w:marRight w:val="0"/>
          <w:marTop w:val="200"/>
          <w:marBottom w:val="0"/>
          <w:divBdr>
            <w:top w:val="none" w:sz="0" w:space="0" w:color="auto"/>
            <w:left w:val="none" w:sz="0" w:space="0" w:color="auto"/>
            <w:bottom w:val="none" w:sz="0" w:space="0" w:color="auto"/>
            <w:right w:val="none" w:sz="0" w:space="0" w:color="auto"/>
          </w:divBdr>
        </w:div>
      </w:divsChild>
    </w:div>
    <w:div w:id="610356488">
      <w:bodyDiv w:val="1"/>
      <w:marLeft w:val="0"/>
      <w:marRight w:val="0"/>
      <w:marTop w:val="0"/>
      <w:marBottom w:val="0"/>
      <w:divBdr>
        <w:top w:val="none" w:sz="0" w:space="0" w:color="auto"/>
        <w:left w:val="none" w:sz="0" w:space="0" w:color="auto"/>
        <w:bottom w:val="none" w:sz="0" w:space="0" w:color="auto"/>
        <w:right w:val="none" w:sz="0" w:space="0" w:color="auto"/>
      </w:divBdr>
    </w:div>
    <w:div w:id="631788581">
      <w:bodyDiv w:val="1"/>
      <w:marLeft w:val="0"/>
      <w:marRight w:val="0"/>
      <w:marTop w:val="0"/>
      <w:marBottom w:val="0"/>
      <w:divBdr>
        <w:top w:val="none" w:sz="0" w:space="0" w:color="auto"/>
        <w:left w:val="none" w:sz="0" w:space="0" w:color="auto"/>
        <w:bottom w:val="none" w:sz="0" w:space="0" w:color="auto"/>
        <w:right w:val="none" w:sz="0" w:space="0" w:color="auto"/>
      </w:divBdr>
      <w:divsChild>
        <w:div w:id="1251280168">
          <w:marLeft w:val="360"/>
          <w:marRight w:val="0"/>
          <w:marTop w:val="200"/>
          <w:marBottom w:val="0"/>
          <w:divBdr>
            <w:top w:val="none" w:sz="0" w:space="0" w:color="auto"/>
            <w:left w:val="none" w:sz="0" w:space="0" w:color="auto"/>
            <w:bottom w:val="none" w:sz="0" w:space="0" w:color="auto"/>
            <w:right w:val="none" w:sz="0" w:space="0" w:color="auto"/>
          </w:divBdr>
        </w:div>
        <w:div w:id="1181243466">
          <w:marLeft w:val="1080"/>
          <w:marRight w:val="0"/>
          <w:marTop w:val="100"/>
          <w:marBottom w:val="0"/>
          <w:divBdr>
            <w:top w:val="none" w:sz="0" w:space="0" w:color="auto"/>
            <w:left w:val="none" w:sz="0" w:space="0" w:color="auto"/>
            <w:bottom w:val="none" w:sz="0" w:space="0" w:color="auto"/>
            <w:right w:val="none" w:sz="0" w:space="0" w:color="auto"/>
          </w:divBdr>
        </w:div>
        <w:div w:id="303582680">
          <w:marLeft w:val="1080"/>
          <w:marRight w:val="0"/>
          <w:marTop w:val="100"/>
          <w:marBottom w:val="0"/>
          <w:divBdr>
            <w:top w:val="none" w:sz="0" w:space="0" w:color="auto"/>
            <w:left w:val="none" w:sz="0" w:space="0" w:color="auto"/>
            <w:bottom w:val="none" w:sz="0" w:space="0" w:color="auto"/>
            <w:right w:val="none" w:sz="0" w:space="0" w:color="auto"/>
          </w:divBdr>
        </w:div>
        <w:div w:id="1570069323">
          <w:marLeft w:val="360"/>
          <w:marRight w:val="0"/>
          <w:marTop w:val="200"/>
          <w:marBottom w:val="0"/>
          <w:divBdr>
            <w:top w:val="none" w:sz="0" w:space="0" w:color="auto"/>
            <w:left w:val="none" w:sz="0" w:space="0" w:color="auto"/>
            <w:bottom w:val="none" w:sz="0" w:space="0" w:color="auto"/>
            <w:right w:val="none" w:sz="0" w:space="0" w:color="auto"/>
          </w:divBdr>
        </w:div>
        <w:div w:id="1724212165">
          <w:marLeft w:val="1080"/>
          <w:marRight w:val="0"/>
          <w:marTop w:val="100"/>
          <w:marBottom w:val="0"/>
          <w:divBdr>
            <w:top w:val="none" w:sz="0" w:space="0" w:color="auto"/>
            <w:left w:val="none" w:sz="0" w:space="0" w:color="auto"/>
            <w:bottom w:val="none" w:sz="0" w:space="0" w:color="auto"/>
            <w:right w:val="none" w:sz="0" w:space="0" w:color="auto"/>
          </w:divBdr>
        </w:div>
        <w:div w:id="544758967">
          <w:marLeft w:val="1080"/>
          <w:marRight w:val="0"/>
          <w:marTop w:val="100"/>
          <w:marBottom w:val="0"/>
          <w:divBdr>
            <w:top w:val="none" w:sz="0" w:space="0" w:color="auto"/>
            <w:left w:val="none" w:sz="0" w:space="0" w:color="auto"/>
            <w:bottom w:val="none" w:sz="0" w:space="0" w:color="auto"/>
            <w:right w:val="none" w:sz="0" w:space="0" w:color="auto"/>
          </w:divBdr>
        </w:div>
        <w:div w:id="171796295">
          <w:marLeft w:val="1080"/>
          <w:marRight w:val="0"/>
          <w:marTop w:val="100"/>
          <w:marBottom w:val="0"/>
          <w:divBdr>
            <w:top w:val="none" w:sz="0" w:space="0" w:color="auto"/>
            <w:left w:val="none" w:sz="0" w:space="0" w:color="auto"/>
            <w:bottom w:val="none" w:sz="0" w:space="0" w:color="auto"/>
            <w:right w:val="none" w:sz="0" w:space="0" w:color="auto"/>
          </w:divBdr>
        </w:div>
      </w:divsChild>
    </w:div>
    <w:div w:id="675616512">
      <w:bodyDiv w:val="1"/>
      <w:marLeft w:val="0"/>
      <w:marRight w:val="0"/>
      <w:marTop w:val="0"/>
      <w:marBottom w:val="0"/>
      <w:divBdr>
        <w:top w:val="none" w:sz="0" w:space="0" w:color="auto"/>
        <w:left w:val="none" w:sz="0" w:space="0" w:color="auto"/>
        <w:bottom w:val="none" w:sz="0" w:space="0" w:color="auto"/>
        <w:right w:val="none" w:sz="0" w:space="0" w:color="auto"/>
      </w:divBdr>
    </w:div>
    <w:div w:id="690497314">
      <w:bodyDiv w:val="1"/>
      <w:marLeft w:val="0"/>
      <w:marRight w:val="0"/>
      <w:marTop w:val="0"/>
      <w:marBottom w:val="0"/>
      <w:divBdr>
        <w:top w:val="none" w:sz="0" w:space="0" w:color="auto"/>
        <w:left w:val="none" w:sz="0" w:space="0" w:color="auto"/>
        <w:bottom w:val="none" w:sz="0" w:space="0" w:color="auto"/>
        <w:right w:val="none" w:sz="0" w:space="0" w:color="auto"/>
      </w:divBdr>
      <w:divsChild>
        <w:div w:id="333535282">
          <w:marLeft w:val="446"/>
          <w:marRight w:val="0"/>
          <w:marTop w:val="0"/>
          <w:marBottom w:val="0"/>
          <w:divBdr>
            <w:top w:val="none" w:sz="0" w:space="0" w:color="auto"/>
            <w:left w:val="none" w:sz="0" w:space="0" w:color="auto"/>
            <w:bottom w:val="none" w:sz="0" w:space="0" w:color="auto"/>
            <w:right w:val="none" w:sz="0" w:space="0" w:color="auto"/>
          </w:divBdr>
        </w:div>
        <w:div w:id="718558285">
          <w:marLeft w:val="446"/>
          <w:marRight w:val="0"/>
          <w:marTop w:val="0"/>
          <w:marBottom w:val="0"/>
          <w:divBdr>
            <w:top w:val="none" w:sz="0" w:space="0" w:color="auto"/>
            <w:left w:val="none" w:sz="0" w:space="0" w:color="auto"/>
            <w:bottom w:val="none" w:sz="0" w:space="0" w:color="auto"/>
            <w:right w:val="none" w:sz="0" w:space="0" w:color="auto"/>
          </w:divBdr>
        </w:div>
      </w:divsChild>
    </w:div>
    <w:div w:id="693727814">
      <w:bodyDiv w:val="1"/>
      <w:marLeft w:val="0"/>
      <w:marRight w:val="0"/>
      <w:marTop w:val="0"/>
      <w:marBottom w:val="0"/>
      <w:divBdr>
        <w:top w:val="none" w:sz="0" w:space="0" w:color="auto"/>
        <w:left w:val="none" w:sz="0" w:space="0" w:color="auto"/>
        <w:bottom w:val="none" w:sz="0" w:space="0" w:color="auto"/>
        <w:right w:val="none" w:sz="0" w:space="0" w:color="auto"/>
      </w:divBdr>
      <w:divsChild>
        <w:div w:id="109860488">
          <w:marLeft w:val="360"/>
          <w:marRight w:val="0"/>
          <w:marTop w:val="200"/>
          <w:marBottom w:val="0"/>
          <w:divBdr>
            <w:top w:val="none" w:sz="0" w:space="0" w:color="auto"/>
            <w:left w:val="none" w:sz="0" w:space="0" w:color="auto"/>
            <w:bottom w:val="none" w:sz="0" w:space="0" w:color="auto"/>
            <w:right w:val="none" w:sz="0" w:space="0" w:color="auto"/>
          </w:divBdr>
        </w:div>
        <w:div w:id="1516381314">
          <w:marLeft w:val="360"/>
          <w:marRight w:val="0"/>
          <w:marTop w:val="200"/>
          <w:marBottom w:val="0"/>
          <w:divBdr>
            <w:top w:val="none" w:sz="0" w:space="0" w:color="auto"/>
            <w:left w:val="none" w:sz="0" w:space="0" w:color="auto"/>
            <w:bottom w:val="none" w:sz="0" w:space="0" w:color="auto"/>
            <w:right w:val="none" w:sz="0" w:space="0" w:color="auto"/>
          </w:divBdr>
        </w:div>
        <w:div w:id="343019698">
          <w:marLeft w:val="1080"/>
          <w:marRight w:val="0"/>
          <w:marTop w:val="100"/>
          <w:marBottom w:val="0"/>
          <w:divBdr>
            <w:top w:val="none" w:sz="0" w:space="0" w:color="auto"/>
            <w:left w:val="none" w:sz="0" w:space="0" w:color="auto"/>
            <w:bottom w:val="none" w:sz="0" w:space="0" w:color="auto"/>
            <w:right w:val="none" w:sz="0" w:space="0" w:color="auto"/>
          </w:divBdr>
        </w:div>
        <w:div w:id="1727414890">
          <w:marLeft w:val="1080"/>
          <w:marRight w:val="0"/>
          <w:marTop w:val="100"/>
          <w:marBottom w:val="0"/>
          <w:divBdr>
            <w:top w:val="none" w:sz="0" w:space="0" w:color="auto"/>
            <w:left w:val="none" w:sz="0" w:space="0" w:color="auto"/>
            <w:bottom w:val="none" w:sz="0" w:space="0" w:color="auto"/>
            <w:right w:val="none" w:sz="0" w:space="0" w:color="auto"/>
          </w:divBdr>
        </w:div>
        <w:div w:id="1243686544">
          <w:marLeft w:val="1080"/>
          <w:marRight w:val="0"/>
          <w:marTop w:val="100"/>
          <w:marBottom w:val="0"/>
          <w:divBdr>
            <w:top w:val="none" w:sz="0" w:space="0" w:color="auto"/>
            <w:left w:val="none" w:sz="0" w:space="0" w:color="auto"/>
            <w:bottom w:val="none" w:sz="0" w:space="0" w:color="auto"/>
            <w:right w:val="none" w:sz="0" w:space="0" w:color="auto"/>
          </w:divBdr>
        </w:div>
        <w:div w:id="1956280733">
          <w:marLeft w:val="360"/>
          <w:marRight w:val="0"/>
          <w:marTop w:val="200"/>
          <w:marBottom w:val="0"/>
          <w:divBdr>
            <w:top w:val="none" w:sz="0" w:space="0" w:color="auto"/>
            <w:left w:val="none" w:sz="0" w:space="0" w:color="auto"/>
            <w:bottom w:val="none" w:sz="0" w:space="0" w:color="auto"/>
            <w:right w:val="none" w:sz="0" w:space="0" w:color="auto"/>
          </w:divBdr>
        </w:div>
      </w:divsChild>
    </w:div>
    <w:div w:id="716899251">
      <w:bodyDiv w:val="1"/>
      <w:marLeft w:val="0"/>
      <w:marRight w:val="0"/>
      <w:marTop w:val="0"/>
      <w:marBottom w:val="0"/>
      <w:divBdr>
        <w:top w:val="none" w:sz="0" w:space="0" w:color="auto"/>
        <w:left w:val="none" w:sz="0" w:space="0" w:color="auto"/>
        <w:bottom w:val="none" w:sz="0" w:space="0" w:color="auto"/>
        <w:right w:val="none" w:sz="0" w:space="0" w:color="auto"/>
      </w:divBdr>
      <w:divsChild>
        <w:div w:id="1381176201">
          <w:marLeft w:val="446"/>
          <w:marRight w:val="0"/>
          <w:marTop w:val="0"/>
          <w:marBottom w:val="0"/>
          <w:divBdr>
            <w:top w:val="none" w:sz="0" w:space="0" w:color="auto"/>
            <w:left w:val="none" w:sz="0" w:space="0" w:color="auto"/>
            <w:bottom w:val="none" w:sz="0" w:space="0" w:color="auto"/>
            <w:right w:val="none" w:sz="0" w:space="0" w:color="auto"/>
          </w:divBdr>
        </w:div>
        <w:div w:id="565457394">
          <w:marLeft w:val="1166"/>
          <w:marRight w:val="0"/>
          <w:marTop w:val="0"/>
          <w:marBottom w:val="0"/>
          <w:divBdr>
            <w:top w:val="none" w:sz="0" w:space="0" w:color="auto"/>
            <w:left w:val="none" w:sz="0" w:space="0" w:color="auto"/>
            <w:bottom w:val="none" w:sz="0" w:space="0" w:color="auto"/>
            <w:right w:val="none" w:sz="0" w:space="0" w:color="auto"/>
          </w:divBdr>
        </w:div>
        <w:div w:id="1742100173">
          <w:marLeft w:val="446"/>
          <w:marRight w:val="0"/>
          <w:marTop w:val="0"/>
          <w:marBottom w:val="0"/>
          <w:divBdr>
            <w:top w:val="none" w:sz="0" w:space="0" w:color="auto"/>
            <w:left w:val="none" w:sz="0" w:space="0" w:color="auto"/>
            <w:bottom w:val="none" w:sz="0" w:space="0" w:color="auto"/>
            <w:right w:val="none" w:sz="0" w:space="0" w:color="auto"/>
          </w:divBdr>
        </w:div>
        <w:div w:id="1124497427">
          <w:marLeft w:val="1166"/>
          <w:marRight w:val="0"/>
          <w:marTop w:val="0"/>
          <w:marBottom w:val="0"/>
          <w:divBdr>
            <w:top w:val="none" w:sz="0" w:space="0" w:color="auto"/>
            <w:left w:val="none" w:sz="0" w:space="0" w:color="auto"/>
            <w:bottom w:val="none" w:sz="0" w:space="0" w:color="auto"/>
            <w:right w:val="none" w:sz="0" w:space="0" w:color="auto"/>
          </w:divBdr>
        </w:div>
        <w:div w:id="218395592">
          <w:marLeft w:val="1166"/>
          <w:marRight w:val="0"/>
          <w:marTop w:val="0"/>
          <w:marBottom w:val="0"/>
          <w:divBdr>
            <w:top w:val="none" w:sz="0" w:space="0" w:color="auto"/>
            <w:left w:val="none" w:sz="0" w:space="0" w:color="auto"/>
            <w:bottom w:val="none" w:sz="0" w:space="0" w:color="auto"/>
            <w:right w:val="none" w:sz="0" w:space="0" w:color="auto"/>
          </w:divBdr>
        </w:div>
        <w:div w:id="1130439431">
          <w:marLeft w:val="1166"/>
          <w:marRight w:val="0"/>
          <w:marTop w:val="0"/>
          <w:marBottom w:val="0"/>
          <w:divBdr>
            <w:top w:val="none" w:sz="0" w:space="0" w:color="auto"/>
            <w:left w:val="none" w:sz="0" w:space="0" w:color="auto"/>
            <w:bottom w:val="none" w:sz="0" w:space="0" w:color="auto"/>
            <w:right w:val="none" w:sz="0" w:space="0" w:color="auto"/>
          </w:divBdr>
        </w:div>
        <w:div w:id="1984697706">
          <w:marLeft w:val="446"/>
          <w:marRight w:val="0"/>
          <w:marTop w:val="0"/>
          <w:marBottom w:val="0"/>
          <w:divBdr>
            <w:top w:val="none" w:sz="0" w:space="0" w:color="auto"/>
            <w:left w:val="none" w:sz="0" w:space="0" w:color="auto"/>
            <w:bottom w:val="none" w:sz="0" w:space="0" w:color="auto"/>
            <w:right w:val="none" w:sz="0" w:space="0" w:color="auto"/>
          </w:divBdr>
        </w:div>
        <w:div w:id="744768101">
          <w:marLeft w:val="1166"/>
          <w:marRight w:val="0"/>
          <w:marTop w:val="0"/>
          <w:marBottom w:val="0"/>
          <w:divBdr>
            <w:top w:val="none" w:sz="0" w:space="0" w:color="auto"/>
            <w:left w:val="none" w:sz="0" w:space="0" w:color="auto"/>
            <w:bottom w:val="none" w:sz="0" w:space="0" w:color="auto"/>
            <w:right w:val="none" w:sz="0" w:space="0" w:color="auto"/>
          </w:divBdr>
        </w:div>
        <w:div w:id="1928423542">
          <w:marLeft w:val="1166"/>
          <w:marRight w:val="0"/>
          <w:marTop w:val="0"/>
          <w:marBottom w:val="0"/>
          <w:divBdr>
            <w:top w:val="none" w:sz="0" w:space="0" w:color="auto"/>
            <w:left w:val="none" w:sz="0" w:space="0" w:color="auto"/>
            <w:bottom w:val="none" w:sz="0" w:space="0" w:color="auto"/>
            <w:right w:val="none" w:sz="0" w:space="0" w:color="auto"/>
          </w:divBdr>
        </w:div>
      </w:divsChild>
    </w:div>
    <w:div w:id="769740637">
      <w:bodyDiv w:val="1"/>
      <w:marLeft w:val="0"/>
      <w:marRight w:val="0"/>
      <w:marTop w:val="0"/>
      <w:marBottom w:val="0"/>
      <w:divBdr>
        <w:top w:val="none" w:sz="0" w:space="0" w:color="auto"/>
        <w:left w:val="none" w:sz="0" w:space="0" w:color="auto"/>
        <w:bottom w:val="none" w:sz="0" w:space="0" w:color="auto"/>
        <w:right w:val="none" w:sz="0" w:space="0" w:color="auto"/>
      </w:divBdr>
      <w:divsChild>
        <w:div w:id="908880197">
          <w:marLeft w:val="360"/>
          <w:marRight w:val="0"/>
          <w:marTop w:val="200"/>
          <w:marBottom w:val="0"/>
          <w:divBdr>
            <w:top w:val="none" w:sz="0" w:space="0" w:color="auto"/>
            <w:left w:val="none" w:sz="0" w:space="0" w:color="auto"/>
            <w:bottom w:val="none" w:sz="0" w:space="0" w:color="auto"/>
            <w:right w:val="none" w:sz="0" w:space="0" w:color="auto"/>
          </w:divBdr>
        </w:div>
        <w:div w:id="1680817183">
          <w:marLeft w:val="360"/>
          <w:marRight w:val="0"/>
          <w:marTop w:val="200"/>
          <w:marBottom w:val="0"/>
          <w:divBdr>
            <w:top w:val="none" w:sz="0" w:space="0" w:color="auto"/>
            <w:left w:val="none" w:sz="0" w:space="0" w:color="auto"/>
            <w:bottom w:val="none" w:sz="0" w:space="0" w:color="auto"/>
            <w:right w:val="none" w:sz="0" w:space="0" w:color="auto"/>
          </w:divBdr>
        </w:div>
        <w:div w:id="1313023954">
          <w:marLeft w:val="360"/>
          <w:marRight w:val="0"/>
          <w:marTop w:val="200"/>
          <w:marBottom w:val="0"/>
          <w:divBdr>
            <w:top w:val="none" w:sz="0" w:space="0" w:color="auto"/>
            <w:left w:val="none" w:sz="0" w:space="0" w:color="auto"/>
            <w:bottom w:val="none" w:sz="0" w:space="0" w:color="auto"/>
            <w:right w:val="none" w:sz="0" w:space="0" w:color="auto"/>
          </w:divBdr>
        </w:div>
        <w:div w:id="1861314152">
          <w:marLeft w:val="360"/>
          <w:marRight w:val="0"/>
          <w:marTop w:val="200"/>
          <w:marBottom w:val="0"/>
          <w:divBdr>
            <w:top w:val="none" w:sz="0" w:space="0" w:color="auto"/>
            <w:left w:val="none" w:sz="0" w:space="0" w:color="auto"/>
            <w:bottom w:val="none" w:sz="0" w:space="0" w:color="auto"/>
            <w:right w:val="none" w:sz="0" w:space="0" w:color="auto"/>
          </w:divBdr>
        </w:div>
        <w:div w:id="1238513408">
          <w:marLeft w:val="360"/>
          <w:marRight w:val="0"/>
          <w:marTop w:val="200"/>
          <w:marBottom w:val="0"/>
          <w:divBdr>
            <w:top w:val="none" w:sz="0" w:space="0" w:color="auto"/>
            <w:left w:val="none" w:sz="0" w:space="0" w:color="auto"/>
            <w:bottom w:val="none" w:sz="0" w:space="0" w:color="auto"/>
            <w:right w:val="none" w:sz="0" w:space="0" w:color="auto"/>
          </w:divBdr>
        </w:div>
        <w:div w:id="249119373">
          <w:marLeft w:val="360"/>
          <w:marRight w:val="0"/>
          <w:marTop w:val="200"/>
          <w:marBottom w:val="0"/>
          <w:divBdr>
            <w:top w:val="none" w:sz="0" w:space="0" w:color="auto"/>
            <w:left w:val="none" w:sz="0" w:space="0" w:color="auto"/>
            <w:bottom w:val="none" w:sz="0" w:space="0" w:color="auto"/>
            <w:right w:val="none" w:sz="0" w:space="0" w:color="auto"/>
          </w:divBdr>
        </w:div>
        <w:div w:id="1953434193">
          <w:marLeft w:val="360"/>
          <w:marRight w:val="0"/>
          <w:marTop w:val="200"/>
          <w:marBottom w:val="0"/>
          <w:divBdr>
            <w:top w:val="none" w:sz="0" w:space="0" w:color="auto"/>
            <w:left w:val="none" w:sz="0" w:space="0" w:color="auto"/>
            <w:bottom w:val="none" w:sz="0" w:space="0" w:color="auto"/>
            <w:right w:val="none" w:sz="0" w:space="0" w:color="auto"/>
          </w:divBdr>
        </w:div>
        <w:div w:id="268048160">
          <w:marLeft w:val="360"/>
          <w:marRight w:val="0"/>
          <w:marTop w:val="200"/>
          <w:marBottom w:val="0"/>
          <w:divBdr>
            <w:top w:val="none" w:sz="0" w:space="0" w:color="auto"/>
            <w:left w:val="none" w:sz="0" w:space="0" w:color="auto"/>
            <w:bottom w:val="none" w:sz="0" w:space="0" w:color="auto"/>
            <w:right w:val="none" w:sz="0" w:space="0" w:color="auto"/>
          </w:divBdr>
        </w:div>
      </w:divsChild>
    </w:div>
    <w:div w:id="789282436">
      <w:bodyDiv w:val="1"/>
      <w:marLeft w:val="0"/>
      <w:marRight w:val="0"/>
      <w:marTop w:val="0"/>
      <w:marBottom w:val="0"/>
      <w:divBdr>
        <w:top w:val="none" w:sz="0" w:space="0" w:color="auto"/>
        <w:left w:val="none" w:sz="0" w:space="0" w:color="auto"/>
        <w:bottom w:val="none" w:sz="0" w:space="0" w:color="auto"/>
        <w:right w:val="none" w:sz="0" w:space="0" w:color="auto"/>
      </w:divBdr>
      <w:divsChild>
        <w:div w:id="27806266">
          <w:marLeft w:val="360"/>
          <w:marRight w:val="0"/>
          <w:marTop w:val="200"/>
          <w:marBottom w:val="0"/>
          <w:divBdr>
            <w:top w:val="none" w:sz="0" w:space="0" w:color="auto"/>
            <w:left w:val="none" w:sz="0" w:space="0" w:color="auto"/>
            <w:bottom w:val="none" w:sz="0" w:space="0" w:color="auto"/>
            <w:right w:val="none" w:sz="0" w:space="0" w:color="auto"/>
          </w:divBdr>
        </w:div>
        <w:div w:id="166870615">
          <w:marLeft w:val="1080"/>
          <w:marRight w:val="0"/>
          <w:marTop w:val="100"/>
          <w:marBottom w:val="0"/>
          <w:divBdr>
            <w:top w:val="none" w:sz="0" w:space="0" w:color="auto"/>
            <w:left w:val="none" w:sz="0" w:space="0" w:color="auto"/>
            <w:bottom w:val="none" w:sz="0" w:space="0" w:color="auto"/>
            <w:right w:val="none" w:sz="0" w:space="0" w:color="auto"/>
          </w:divBdr>
        </w:div>
        <w:div w:id="581335320">
          <w:marLeft w:val="1080"/>
          <w:marRight w:val="0"/>
          <w:marTop w:val="100"/>
          <w:marBottom w:val="0"/>
          <w:divBdr>
            <w:top w:val="none" w:sz="0" w:space="0" w:color="auto"/>
            <w:left w:val="none" w:sz="0" w:space="0" w:color="auto"/>
            <w:bottom w:val="none" w:sz="0" w:space="0" w:color="auto"/>
            <w:right w:val="none" w:sz="0" w:space="0" w:color="auto"/>
          </w:divBdr>
        </w:div>
        <w:div w:id="27949086">
          <w:marLeft w:val="1080"/>
          <w:marRight w:val="0"/>
          <w:marTop w:val="100"/>
          <w:marBottom w:val="0"/>
          <w:divBdr>
            <w:top w:val="none" w:sz="0" w:space="0" w:color="auto"/>
            <w:left w:val="none" w:sz="0" w:space="0" w:color="auto"/>
            <w:bottom w:val="none" w:sz="0" w:space="0" w:color="auto"/>
            <w:right w:val="none" w:sz="0" w:space="0" w:color="auto"/>
          </w:divBdr>
        </w:div>
        <w:div w:id="1853909447">
          <w:marLeft w:val="1080"/>
          <w:marRight w:val="0"/>
          <w:marTop w:val="100"/>
          <w:marBottom w:val="0"/>
          <w:divBdr>
            <w:top w:val="none" w:sz="0" w:space="0" w:color="auto"/>
            <w:left w:val="none" w:sz="0" w:space="0" w:color="auto"/>
            <w:bottom w:val="none" w:sz="0" w:space="0" w:color="auto"/>
            <w:right w:val="none" w:sz="0" w:space="0" w:color="auto"/>
          </w:divBdr>
        </w:div>
        <w:div w:id="275867078">
          <w:marLeft w:val="360"/>
          <w:marRight w:val="0"/>
          <w:marTop w:val="200"/>
          <w:marBottom w:val="0"/>
          <w:divBdr>
            <w:top w:val="none" w:sz="0" w:space="0" w:color="auto"/>
            <w:left w:val="none" w:sz="0" w:space="0" w:color="auto"/>
            <w:bottom w:val="none" w:sz="0" w:space="0" w:color="auto"/>
            <w:right w:val="none" w:sz="0" w:space="0" w:color="auto"/>
          </w:divBdr>
        </w:div>
        <w:div w:id="1892497157">
          <w:marLeft w:val="1080"/>
          <w:marRight w:val="0"/>
          <w:marTop w:val="100"/>
          <w:marBottom w:val="0"/>
          <w:divBdr>
            <w:top w:val="none" w:sz="0" w:space="0" w:color="auto"/>
            <w:left w:val="none" w:sz="0" w:space="0" w:color="auto"/>
            <w:bottom w:val="none" w:sz="0" w:space="0" w:color="auto"/>
            <w:right w:val="none" w:sz="0" w:space="0" w:color="auto"/>
          </w:divBdr>
        </w:div>
        <w:div w:id="1188525876">
          <w:marLeft w:val="1080"/>
          <w:marRight w:val="0"/>
          <w:marTop w:val="100"/>
          <w:marBottom w:val="0"/>
          <w:divBdr>
            <w:top w:val="none" w:sz="0" w:space="0" w:color="auto"/>
            <w:left w:val="none" w:sz="0" w:space="0" w:color="auto"/>
            <w:bottom w:val="none" w:sz="0" w:space="0" w:color="auto"/>
            <w:right w:val="none" w:sz="0" w:space="0" w:color="auto"/>
          </w:divBdr>
        </w:div>
      </w:divsChild>
    </w:div>
    <w:div w:id="827209020">
      <w:bodyDiv w:val="1"/>
      <w:marLeft w:val="0"/>
      <w:marRight w:val="0"/>
      <w:marTop w:val="0"/>
      <w:marBottom w:val="0"/>
      <w:divBdr>
        <w:top w:val="none" w:sz="0" w:space="0" w:color="auto"/>
        <w:left w:val="none" w:sz="0" w:space="0" w:color="auto"/>
        <w:bottom w:val="none" w:sz="0" w:space="0" w:color="auto"/>
        <w:right w:val="none" w:sz="0" w:space="0" w:color="auto"/>
      </w:divBdr>
    </w:div>
    <w:div w:id="842400778">
      <w:bodyDiv w:val="1"/>
      <w:marLeft w:val="0"/>
      <w:marRight w:val="0"/>
      <w:marTop w:val="0"/>
      <w:marBottom w:val="0"/>
      <w:divBdr>
        <w:top w:val="none" w:sz="0" w:space="0" w:color="auto"/>
        <w:left w:val="none" w:sz="0" w:space="0" w:color="auto"/>
        <w:bottom w:val="none" w:sz="0" w:space="0" w:color="auto"/>
        <w:right w:val="none" w:sz="0" w:space="0" w:color="auto"/>
      </w:divBdr>
      <w:divsChild>
        <w:div w:id="1320382325">
          <w:marLeft w:val="360"/>
          <w:marRight w:val="0"/>
          <w:marTop w:val="200"/>
          <w:marBottom w:val="0"/>
          <w:divBdr>
            <w:top w:val="none" w:sz="0" w:space="0" w:color="auto"/>
            <w:left w:val="none" w:sz="0" w:space="0" w:color="auto"/>
            <w:bottom w:val="none" w:sz="0" w:space="0" w:color="auto"/>
            <w:right w:val="none" w:sz="0" w:space="0" w:color="auto"/>
          </w:divBdr>
        </w:div>
        <w:div w:id="1453548010">
          <w:marLeft w:val="1080"/>
          <w:marRight w:val="0"/>
          <w:marTop w:val="100"/>
          <w:marBottom w:val="0"/>
          <w:divBdr>
            <w:top w:val="none" w:sz="0" w:space="0" w:color="auto"/>
            <w:left w:val="none" w:sz="0" w:space="0" w:color="auto"/>
            <w:bottom w:val="none" w:sz="0" w:space="0" w:color="auto"/>
            <w:right w:val="none" w:sz="0" w:space="0" w:color="auto"/>
          </w:divBdr>
        </w:div>
        <w:div w:id="391470831">
          <w:marLeft w:val="1080"/>
          <w:marRight w:val="0"/>
          <w:marTop w:val="100"/>
          <w:marBottom w:val="0"/>
          <w:divBdr>
            <w:top w:val="none" w:sz="0" w:space="0" w:color="auto"/>
            <w:left w:val="none" w:sz="0" w:space="0" w:color="auto"/>
            <w:bottom w:val="none" w:sz="0" w:space="0" w:color="auto"/>
            <w:right w:val="none" w:sz="0" w:space="0" w:color="auto"/>
          </w:divBdr>
        </w:div>
        <w:div w:id="1921257063">
          <w:marLeft w:val="1800"/>
          <w:marRight w:val="0"/>
          <w:marTop w:val="100"/>
          <w:marBottom w:val="0"/>
          <w:divBdr>
            <w:top w:val="none" w:sz="0" w:space="0" w:color="auto"/>
            <w:left w:val="none" w:sz="0" w:space="0" w:color="auto"/>
            <w:bottom w:val="none" w:sz="0" w:space="0" w:color="auto"/>
            <w:right w:val="none" w:sz="0" w:space="0" w:color="auto"/>
          </w:divBdr>
        </w:div>
        <w:div w:id="916475777">
          <w:marLeft w:val="1800"/>
          <w:marRight w:val="0"/>
          <w:marTop w:val="100"/>
          <w:marBottom w:val="0"/>
          <w:divBdr>
            <w:top w:val="none" w:sz="0" w:space="0" w:color="auto"/>
            <w:left w:val="none" w:sz="0" w:space="0" w:color="auto"/>
            <w:bottom w:val="none" w:sz="0" w:space="0" w:color="auto"/>
            <w:right w:val="none" w:sz="0" w:space="0" w:color="auto"/>
          </w:divBdr>
        </w:div>
        <w:div w:id="1373535990">
          <w:marLeft w:val="1800"/>
          <w:marRight w:val="0"/>
          <w:marTop w:val="100"/>
          <w:marBottom w:val="0"/>
          <w:divBdr>
            <w:top w:val="none" w:sz="0" w:space="0" w:color="auto"/>
            <w:left w:val="none" w:sz="0" w:space="0" w:color="auto"/>
            <w:bottom w:val="none" w:sz="0" w:space="0" w:color="auto"/>
            <w:right w:val="none" w:sz="0" w:space="0" w:color="auto"/>
          </w:divBdr>
        </w:div>
        <w:div w:id="853107404">
          <w:marLeft w:val="1080"/>
          <w:marRight w:val="0"/>
          <w:marTop w:val="100"/>
          <w:marBottom w:val="0"/>
          <w:divBdr>
            <w:top w:val="none" w:sz="0" w:space="0" w:color="auto"/>
            <w:left w:val="none" w:sz="0" w:space="0" w:color="auto"/>
            <w:bottom w:val="none" w:sz="0" w:space="0" w:color="auto"/>
            <w:right w:val="none" w:sz="0" w:space="0" w:color="auto"/>
          </w:divBdr>
        </w:div>
        <w:div w:id="1611860311">
          <w:marLeft w:val="360"/>
          <w:marRight w:val="0"/>
          <w:marTop w:val="200"/>
          <w:marBottom w:val="0"/>
          <w:divBdr>
            <w:top w:val="none" w:sz="0" w:space="0" w:color="auto"/>
            <w:left w:val="none" w:sz="0" w:space="0" w:color="auto"/>
            <w:bottom w:val="none" w:sz="0" w:space="0" w:color="auto"/>
            <w:right w:val="none" w:sz="0" w:space="0" w:color="auto"/>
          </w:divBdr>
        </w:div>
        <w:div w:id="1117404407">
          <w:marLeft w:val="1080"/>
          <w:marRight w:val="0"/>
          <w:marTop w:val="100"/>
          <w:marBottom w:val="0"/>
          <w:divBdr>
            <w:top w:val="none" w:sz="0" w:space="0" w:color="auto"/>
            <w:left w:val="none" w:sz="0" w:space="0" w:color="auto"/>
            <w:bottom w:val="none" w:sz="0" w:space="0" w:color="auto"/>
            <w:right w:val="none" w:sz="0" w:space="0" w:color="auto"/>
          </w:divBdr>
        </w:div>
        <w:div w:id="1055280131">
          <w:marLeft w:val="1080"/>
          <w:marRight w:val="0"/>
          <w:marTop w:val="100"/>
          <w:marBottom w:val="0"/>
          <w:divBdr>
            <w:top w:val="none" w:sz="0" w:space="0" w:color="auto"/>
            <w:left w:val="none" w:sz="0" w:space="0" w:color="auto"/>
            <w:bottom w:val="none" w:sz="0" w:space="0" w:color="auto"/>
            <w:right w:val="none" w:sz="0" w:space="0" w:color="auto"/>
          </w:divBdr>
        </w:div>
      </w:divsChild>
    </w:div>
    <w:div w:id="845947690">
      <w:bodyDiv w:val="1"/>
      <w:marLeft w:val="0"/>
      <w:marRight w:val="0"/>
      <w:marTop w:val="0"/>
      <w:marBottom w:val="0"/>
      <w:divBdr>
        <w:top w:val="none" w:sz="0" w:space="0" w:color="auto"/>
        <w:left w:val="none" w:sz="0" w:space="0" w:color="auto"/>
        <w:bottom w:val="none" w:sz="0" w:space="0" w:color="auto"/>
        <w:right w:val="none" w:sz="0" w:space="0" w:color="auto"/>
      </w:divBdr>
      <w:divsChild>
        <w:div w:id="1264650100">
          <w:marLeft w:val="360"/>
          <w:marRight w:val="0"/>
          <w:marTop w:val="200"/>
          <w:marBottom w:val="0"/>
          <w:divBdr>
            <w:top w:val="none" w:sz="0" w:space="0" w:color="auto"/>
            <w:left w:val="none" w:sz="0" w:space="0" w:color="auto"/>
            <w:bottom w:val="none" w:sz="0" w:space="0" w:color="auto"/>
            <w:right w:val="none" w:sz="0" w:space="0" w:color="auto"/>
          </w:divBdr>
        </w:div>
        <w:div w:id="1774327061">
          <w:marLeft w:val="360"/>
          <w:marRight w:val="0"/>
          <w:marTop w:val="200"/>
          <w:marBottom w:val="0"/>
          <w:divBdr>
            <w:top w:val="none" w:sz="0" w:space="0" w:color="auto"/>
            <w:left w:val="none" w:sz="0" w:space="0" w:color="auto"/>
            <w:bottom w:val="none" w:sz="0" w:space="0" w:color="auto"/>
            <w:right w:val="none" w:sz="0" w:space="0" w:color="auto"/>
          </w:divBdr>
        </w:div>
        <w:div w:id="1311978777">
          <w:marLeft w:val="360"/>
          <w:marRight w:val="0"/>
          <w:marTop w:val="200"/>
          <w:marBottom w:val="0"/>
          <w:divBdr>
            <w:top w:val="none" w:sz="0" w:space="0" w:color="auto"/>
            <w:left w:val="none" w:sz="0" w:space="0" w:color="auto"/>
            <w:bottom w:val="none" w:sz="0" w:space="0" w:color="auto"/>
            <w:right w:val="none" w:sz="0" w:space="0" w:color="auto"/>
          </w:divBdr>
        </w:div>
        <w:div w:id="2059936784">
          <w:marLeft w:val="360"/>
          <w:marRight w:val="0"/>
          <w:marTop w:val="200"/>
          <w:marBottom w:val="0"/>
          <w:divBdr>
            <w:top w:val="none" w:sz="0" w:space="0" w:color="auto"/>
            <w:left w:val="none" w:sz="0" w:space="0" w:color="auto"/>
            <w:bottom w:val="none" w:sz="0" w:space="0" w:color="auto"/>
            <w:right w:val="none" w:sz="0" w:space="0" w:color="auto"/>
          </w:divBdr>
        </w:div>
        <w:div w:id="703094661">
          <w:marLeft w:val="360"/>
          <w:marRight w:val="0"/>
          <w:marTop w:val="200"/>
          <w:marBottom w:val="0"/>
          <w:divBdr>
            <w:top w:val="none" w:sz="0" w:space="0" w:color="auto"/>
            <w:left w:val="none" w:sz="0" w:space="0" w:color="auto"/>
            <w:bottom w:val="none" w:sz="0" w:space="0" w:color="auto"/>
            <w:right w:val="none" w:sz="0" w:space="0" w:color="auto"/>
          </w:divBdr>
        </w:div>
        <w:div w:id="7104107">
          <w:marLeft w:val="360"/>
          <w:marRight w:val="0"/>
          <w:marTop w:val="200"/>
          <w:marBottom w:val="0"/>
          <w:divBdr>
            <w:top w:val="none" w:sz="0" w:space="0" w:color="auto"/>
            <w:left w:val="none" w:sz="0" w:space="0" w:color="auto"/>
            <w:bottom w:val="none" w:sz="0" w:space="0" w:color="auto"/>
            <w:right w:val="none" w:sz="0" w:space="0" w:color="auto"/>
          </w:divBdr>
        </w:div>
      </w:divsChild>
    </w:div>
    <w:div w:id="872959687">
      <w:bodyDiv w:val="1"/>
      <w:marLeft w:val="0"/>
      <w:marRight w:val="0"/>
      <w:marTop w:val="0"/>
      <w:marBottom w:val="0"/>
      <w:divBdr>
        <w:top w:val="none" w:sz="0" w:space="0" w:color="auto"/>
        <w:left w:val="none" w:sz="0" w:space="0" w:color="auto"/>
        <w:bottom w:val="none" w:sz="0" w:space="0" w:color="auto"/>
        <w:right w:val="none" w:sz="0" w:space="0" w:color="auto"/>
      </w:divBdr>
      <w:divsChild>
        <w:div w:id="1699820388">
          <w:marLeft w:val="360"/>
          <w:marRight w:val="0"/>
          <w:marTop w:val="200"/>
          <w:marBottom w:val="0"/>
          <w:divBdr>
            <w:top w:val="none" w:sz="0" w:space="0" w:color="auto"/>
            <w:left w:val="none" w:sz="0" w:space="0" w:color="auto"/>
            <w:bottom w:val="none" w:sz="0" w:space="0" w:color="auto"/>
            <w:right w:val="none" w:sz="0" w:space="0" w:color="auto"/>
          </w:divBdr>
        </w:div>
        <w:div w:id="1238126690">
          <w:marLeft w:val="1080"/>
          <w:marRight w:val="0"/>
          <w:marTop w:val="100"/>
          <w:marBottom w:val="0"/>
          <w:divBdr>
            <w:top w:val="none" w:sz="0" w:space="0" w:color="auto"/>
            <w:left w:val="none" w:sz="0" w:space="0" w:color="auto"/>
            <w:bottom w:val="none" w:sz="0" w:space="0" w:color="auto"/>
            <w:right w:val="none" w:sz="0" w:space="0" w:color="auto"/>
          </w:divBdr>
        </w:div>
        <w:div w:id="469589503">
          <w:marLeft w:val="1080"/>
          <w:marRight w:val="0"/>
          <w:marTop w:val="100"/>
          <w:marBottom w:val="0"/>
          <w:divBdr>
            <w:top w:val="none" w:sz="0" w:space="0" w:color="auto"/>
            <w:left w:val="none" w:sz="0" w:space="0" w:color="auto"/>
            <w:bottom w:val="none" w:sz="0" w:space="0" w:color="auto"/>
            <w:right w:val="none" w:sz="0" w:space="0" w:color="auto"/>
          </w:divBdr>
        </w:div>
        <w:div w:id="1124885381">
          <w:marLeft w:val="360"/>
          <w:marRight w:val="0"/>
          <w:marTop w:val="200"/>
          <w:marBottom w:val="0"/>
          <w:divBdr>
            <w:top w:val="none" w:sz="0" w:space="0" w:color="auto"/>
            <w:left w:val="none" w:sz="0" w:space="0" w:color="auto"/>
            <w:bottom w:val="none" w:sz="0" w:space="0" w:color="auto"/>
            <w:right w:val="none" w:sz="0" w:space="0" w:color="auto"/>
          </w:divBdr>
        </w:div>
        <w:div w:id="2028825966">
          <w:marLeft w:val="360"/>
          <w:marRight w:val="0"/>
          <w:marTop w:val="200"/>
          <w:marBottom w:val="0"/>
          <w:divBdr>
            <w:top w:val="none" w:sz="0" w:space="0" w:color="auto"/>
            <w:left w:val="none" w:sz="0" w:space="0" w:color="auto"/>
            <w:bottom w:val="none" w:sz="0" w:space="0" w:color="auto"/>
            <w:right w:val="none" w:sz="0" w:space="0" w:color="auto"/>
          </w:divBdr>
        </w:div>
      </w:divsChild>
    </w:div>
    <w:div w:id="892469700">
      <w:bodyDiv w:val="1"/>
      <w:marLeft w:val="0"/>
      <w:marRight w:val="0"/>
      <w:marTop w:val="0"/>
      <w:marBottom w:val="0"/>
      <w:divBdr>
        <w:top w:val="none" w:sz="0" w:space="0" w:color="auto"/>
        <w:left w:val="none" w:sz="0" w:space="0" w:color="auto"/>
        <w:bottom w:val="none" w:sz="0" w:space="0" w:color="auto"/>
        <w:right w:val="none" w:sz="0" w:space="0" w:color="auto"/>
      </w:divBdr>
      <w:divsChild>
        <w:div w:id="1253932783">
          <w:marLeft w:val="446"/>
          <w:marRight w:val="0"/>
          <w:marTop w:val="0"/>
          <w:marBottom w:val="0"/>
          <w:divBdr>
            <w:top w:val="none" w:sz="0" w:space="0" w:color="auto"/>
            <w:left w:val="none" w:sz="0" w:space="0" w:color="auto"/>
            <w:bottom w:val="none" w:sz="0" w:space="0" w:color="auto"/>
            <w:right w:val="none" w:sz="0" w:space="0" w:color="auto"/>
          </w:divBdr>
        </w:div>
      </w:divsChild>
    </w:div>
    <w:div w:id="907495734">
      <w:bodyDiv w:val="1"/>
      <w:marLeft w:val="0"/>
      <w:marRight w:val="0"/>
      <w:marTop w:val="0"/>
      <w:marBottom w:val="0"/>
      <w:divBdr>
        <w:top w:val="none" w:sz="0" w:space="0" w:color="auto"/>
        <w:left w:val="none" w:sz="0" w:space="0" w:color="auto"/>
        <w:bottom w:val="none" w:sz="0" w:space="0" w:color="auto"/>
        <w:right w:val="none" w:sz="0" w:space="0" w:color="auto"/>
      </w:divBdr>
    </w:div>
    <w:div w:id="915020183">
      <w:bodyDiv w:val="1"/>
      <w:marLeft w:val="0"/>
      <w:marRight w:val="0"/>
      <w:marTop w:val="0"/>
      <w:marBottom w:val="0"/>
      <w:divBdr>
        <w:top w:val="none" w:sz="0" w:space="0" w:color="auto"/>
        <w:left w:val="none" w:sz="0" w:space="0" w:color="auto"/>
        <w:bottom w:val="none" w:sz="0" w:space="0" w:color="auto"/>
        <w:right w:val="none" w:sz="0" w:space="0" w:color="auto"/>
      </w:divBdr>
    </w:div>
    <w:div w:id="953367443">
      <w:bodyDiv w:val="1"/>
      <w:marLeft w:val="0"/>
      <w:marRight w:val="0"/>
      <w:marTop w:val="0"/>
      <w:marBottom w:val="0"/>
      <w:divBdr>
        <w:top w:val="none" w:sz="0" w:space="0" w:color="auto"/>
        <w:left w:val="none" w:sz="0" w:space="0" w:color="auto"/>
        <w:bottom w:val="none" w:sz="0" w:space="0" w:color="auto"/>
        <w:right w:val="none" w:sz="0" w:space="0" w:color="auto"/>
      </w:divBdr>
      <w:divsChild>
        <w:div w:id="843786506">
          <w:marLeft w:val="446"/>
          <w:marRight w:val="0"/>
          <w:marTop w:val="0"/>
          <w:marBottom w:val="0"/>
          <w:divBdr>
            <w:top w:val="none" w:sz="0" w:space="0" w:color="auto"/>
            <w:left w:val="none" w:sz="0" w:space="0" w:color="auto"/>
            <w:bottom w:val="none" w:sz="0" w:space="0" w:color="auto"/>
            <w:right w:val="none" w:sz="0" w:space="0" w:color="auto"/>
          </w:divBdr>
        </w:div>
        <w:div w:id="487985638">
          <w:marLeft w:val="446"/>
          <w:marRight w:val="0"/>
          <w:marTop w:val="0"/>
          <w:marBottom w:val="0"/>
          <w:divBdr>
            <w:top w:val="none" w:sz="0" w:space="0" w:color="auto"/>
            <w:left w:val="none" w:sz="0" w:space="0" w:color="auto"/>
            <w:bottom w:val="none" w:sz="0" w:space="0" w:color="auto"/>
            <w:right w:val="none" w:sz="0" w:space="0" w:color="auto"/>
          </w:divBdr>
        </w:div>
      </w:divsChild>
    </w:div>
    <w:div w:id="967858510">
      <w:bodyDiv w:val="1"/>
      <w:marLeft w:val="0"/>
      <w:marRight w:val="0"/>
      <w:marTop w:val="0"/>
      <w:marBottom w:val="0"/>
      <w:divBdr>
        <w:top w:val="none" w:sz="0" w:space="0" w:color="auto"/>
        <w:left w:val="none" w:sz="0" w:space="0" w:color="auto"/>
        <w:bottom w:val="none" w:sz="0" w:space="0" w:color="auto"/>
        <w:right w:val="none" w:sz="0" w:space="0" w:color="auto"/>
      </w:divBdr>
      <w:divsChild>
        <w:div w:id="201942391">
          <w:marLeft w:val="360"/>
          <w:marRight w:val="0"/>
          <w:marTop w:val="200"/>
          <w:marBottom w:val="0"/>
          <w:divBdr>
            <w:top w:val="none" w:sz="0" w:space="0" w:color="auto"/>
            <w:left w:val="none" w:sz="0" w:space="0" w:color="auto"/>
            <w:bottom w:val="none" w:sz="0" w:space="0" w:color="auto"/>
            <w:right w:val="none" w:sz="0" w:space="0" w:color="auto"/>
          </w:divBdr>
        </w:div>
      </w:divsChild>
    </w:div>
    <w:div w:id="977951070">
      <w:bodyDiv w:val="1"/>
      <w:marLeft w:val="0"/>
      <w:marRight w:val="0"/>
      <w:marTop w:val="0"/>
      <w:marBottom w:val="0"/>
      <w:divBdr>
        <w:top w:val="none" w:sz="0" w:space="0" w:color="auto"/>
        <w:left w:val="none" w:sz="0" w:space="0" w:color="auto"/>
        <w:bottom w:val="none" w:sz="0" w:space="0" w:color="auto"/>
        <w:right w:val="none" w:sz="0" w:space="0" w:color="auto"/>
      </w:divBdr>
    </w:div>
    <w:div w:id="1021512026">
      <w:bodyDiv w:val="1"/>
      <w:marLeft w:val="0"/>
      <w:marRight w:val="0"/>
      <w:marTop w:val="0"/>
      <w:marBottom w:val="0"/>
      <w:divBdr>
        <w:top w:val="none" w:sz="0" w:space="0" w:color="auto"/>
        <w:left w:val="none" w:sz="0" w:space="0" w:color="auto"/>
        <w:bottom w:val="none" w:sz="0" w:space="0" w:color="auto"/>
        <w:right w:val="none" w:sz="0" w:space="0" w:color="auto"/>
      </w:divBdr>
      <w:divsChild>
        <w:div w:id="1664503337">
          <w:marLeft w:val="446"/>
          <w:marRight w:val="0"/>
          <w:marTop w:val="0"/>
          <w:marBottom w:val="0"/>
          <w:divBdr>
            <w:top w:val="none" w:sz="0" w:space="0" w:color="auto"/>
            <w:left w:val="none" w:sz="0" w:space="0" w:color="auto"/>
            <w:bottom w:val="none" w:sz="0" w:space="0" w:color="auto"/>
            <w:right w:val="none" w:sz="0" w:space="0" w:color="auto"/>
          </w:divBdr>
        </w:div>
        <w:div w:id="473908086">
          <w:marLeft w:val="1166"/>
          <w:marRight w:val="0"/>
          <w:marTop w:val="0"/>
          <w:marBottom w:val="0"/>
          <w:divBdr>
            <w:top w:val="none" w:sz="0" w:space="0" w:color="auto"/>
            <w:left w:val="none" w:sz="0" w:space="0" w:color="auto"/>
            <w:bottom w:val="none" w:sz="0" w:space="0" w:color="auto"/>
            <w:right w:val="none" w:sz="0" w:space="0" w:color="auto"/>
          </w:divBdr>
        </w:div>
        <w:div w:id="308871292">
          <w:marLeft w:val="1166"/>
          <w:marRight w:val="0"/>
          <w:marTop w:val="0"/>
          <w:marBottom w:val="0"/>
          <w:divBdr>
            <w:top w:val="none" w:sz="0" w:space="0" w:color="auto"/>
            <w:left w:val="none" w:sz="0" w:space="0" w:color="auto"/>
            <w:bottom w:val="none" w:sz="0" w:space="0" w:color="auto"/>
            <w:right w:val="none" w:sz="0" w:space="0" w:color="auto"/>
          </w:divBdr>
        </w:div>
        <w:div w:id="514423715">
          <w:marLeft w:val="446"/>
          <w:marRight w:val="0"/>
          <w:marTop w:val="0"/>
          <w:marBottom w:val="0"/>
          <w:divBdr>
            <w:top w:val="none" w:sz="0" w:space="0" w:color="auto"/>
            <w:left w:val="none" w:sz="0" w:space="0" w:color="auto"/>
            <w:bottom w:val="none" w:sz="0" w:space="0" w:color="auto"/>
            <w:right w:val="none" w:sz="0" w:space="0" w:color="auto"/>
          </w:divBdr>
        </w:div>
        <w:div w:id="531967274">
          <w:marLeft w:val="1166"/>
          <w:marRight w:val="0"/>
          <w:marTop w:val="0"/>
          <w:marBottom w:val="0"/>
          <w:divBdr>
            <w:top w:val="none" w:sz="0" w:space="0" w:color="auto"/>
            <w:left w:val="none" w:sz="0" w:space="0" w:color="auto"/>
            <w:bottom w:val="none" w:sz="0" w:space="0" w:color="auto"/>
            <w:right w:val="none" w:sz="0" w:space="0" w:color="auto"/>
          </w:divBdr>
        </w:div>
        <w:div w:id="882644241">
          <w:marLeft w:val="1166"/>
          <w:marRight w:val="0"/>
          <w:marTop w:val="0"/>
          <w:marBottom w:val="0"/>
          <w:divBdr>
            <w:top w:val="none" w:sz="0" w:space="0" w:color="auto"/>
            <w:left w:val="none" w:sz="0" w:space="0" w:color="auto"/>
            <w:bottom w:val="none" w:sz="0" w:space="0" w:color="auto"/>
            <w:right w:val="none" w:sz="0" w:space="0" w:color="auto"/>
          </w:divBdr>
        </w:div>
        <w:div w:id="1661618456">
          <w:marLeft w:val="1166"/>
          <w:marRight w:val="0"/>
          <w:marTop w:val="0"/>
          <w:marBottom w:val="0"/>
          <w:divBdr>
            <w:top w:val="none" w:sz="0" w:space="0" w:color="auto"/>
            <w:left w:val="none" w:sz="0" w:space="0" w:color="auto"/>
            <w:bottom w:val="none" w:sz="0" w:space="0" w:color="auto"/>
            <w:right w:val="none" w:sz="0" w:space="0" w:color="auto"/>
          </w:divBdr>
        </w:div>
        <w:div w:id="257059731">
          <w:marLeft w:val="1166"/>
          <w:marRight w:val="0"/>
          <w:marTop w:val="0"/>
          <w:marBottom w:val="0"/>
          <w:divBdr>
            <w:top w:val="none" w:sz="0" w:space="0" w:color="auto"/>
            <w:left w:val="none" w:sz="0" w:space="0" w:color="auto"/>
            <w:bottom w:val="none" w:sz="0" w:space="0" w:color="auto"/>
            <w:right w:val="none" w:sz="0" w:space="0" w:color="auto"/>
          </w:divBdr>
        </w:div>
        <w:div w:id="1907452827">
          <w:marLeft w:val="1166"/>
          <w:marRight w:val="0"/>
          <w:marTop w:val="0"/>
          <w:marBottom w:val="0"/>
          <w:divBdr>
            <w:top w:val="none" w:sz="0" w:space="0" w:color="auto"/>
            <w:left w:val="none" w:sz="0" w:space="0" w:color="auto"/>
            <w:bottom w:val="none" w:sz="0" w:space="0" w:color="auto"/>
            <w:right w:val="none" w:sz="0" w:space="0" w:color="auto"/>
          </w:divBdr>
        </w:div>
        <w:div w:id="825782785">
          <w:marLeft w:val="1166"/>
          <w:marRight w:val="0"/>
          <w:marTop w:val="0"/>
          <w:marBottom w:val="0"/>
          <w:divBdr>
            <w:top w:val="none" w:sz="0" w:space="0" w:color="auto"/>
            <w:left w:val="none" w:sz="0" w:space="0" w:color="auto"/>
            <w:bottom w:val="none" w:sz="0" w:space="0" w:color="auto"/>
            <w:right w:val="none" w:sz="0" w:space="0" w:color="auto"/>
          </w:divBdr>
        </w:div>
        <w:div w:id="414788346">
          <w:marLeft w:val="1166"/>
          <w:marRight w:val="0"/>
          <w:marTop w:val="0"/>
          <w:marBottom w:val="0"/>
          <w:divBdr>
            <w:top w:val="none" w:sz="0" w:space="0" w:color="auto"/>
            <w:left w:val="none" w:sz="0" w:space="0" w:color="auto"/>
            <w:bottom w:val="none" w:sz="0" w:space="0" w:color="auto"/>
            <w:right w:val="none" w:sz="0" w:space="0" w:color="auto"/>
          </w:divBdr>
        </w:div>
        <w:div w:id="1036467078">
          <w:marLeft w:val="1166"/>
          <w:marRight w:val="0"/>
          <w:marTop w:val="0"/>
          <w:marBottom w:val="0"/>
          <w:divBdr>
            <w:top w:val="none" w:sz="0" w:space="0" w:color="auto"/>
            <w:left w:val="none" w:sz="0" w:space="0" w:color="auto"/>
            <w:bottom w:val="none" w:sz="0" w:space="0" w:color="auto"/>
            <w:right w:val="none" w:sz="0" w:space="0" w:color="auto"/>
          </w:divBdr>
        </w:div>
        <w:div w:id="1696079390">
          <w:marLeft w:val="1166"/>
          <w:marRight w:val="0"/>
          <w:marTop w:val="0"/>
          <w:marBottom w:val="0"/>
          <w:divBdr>
            <w:top w:val="none" w:sz="0" w:space="0" w:color="auto"/>
            <w:left w:val="none" w:sz="0" w:space="0" w:color="auto"/>
            <w:bottom w:val="none" w:sz="0" w:space="0" w:color="auto"/>
            <w:right w:val="none" w:sz="0" w:space="0" w:color="auto"/>
          </w:divBdr>
        </w:div>
        <w:div w:id="1273779936">
          <w:marLeft w:val="1166"/>
          <w:marRight w:val="0"/>
          <w:marTop w:val="0"/>
          <w:marBottom w:val="0"/>
          <w:divBdr>
            <w:top w:val="none" w:sz="0" w:space="0" w:color="auto"/>
            <w:left w:val="none" w:sz="0" w:space="0" w:color="auto"/>
            <w:bottom w:val="none" w:sz="0" w:space="0" w:color="auto"/>
            <w:right w:val="none" w:sz="0" w:space="0" w:color="auto"/>
          </w:divBdr>
        </w:div>
        <w:div w:id="924260985">
          <w:marLeft w:val="1166"/>
          <w:marRight w:val="0"/>
          <w:marTop w:val="0"/>
          <w:marBottom w:val="0"/>
          <w:divBdr>
            <w:top w:val="none" w:sz="0" w:space="0" w:color="auto"/>
            <w:left w:val="none" w:sz="0" w:space="0" w:color="auto"/>
            <w:bottom w:val="none" w:sz="0" w:space="0" w:color="auto"/>
            <w:right w:val="none" w:sz="0" w:space="0" w:color="auto"/>
          </w:divBdr>
        </w:div>
        <w:div w:id="655911629">
          <w:marLeft w:val="1166"/>
          <w:marRight w:val="0"/>
          <w:marTop w:val="0"/>
          <w:marBottom w:val="0"/>
          <w:divBdr>
            <w:top w:val="none" w:sz="0" w:space="0" w:color="auto"/>
            <w:left w:val="none" w:sz="0" w:space="0" w:color="auto"/>
            <w:bottom w:val="none" w:sz="0" w:space="0" w:color="auto"/>
            <w:right w:val="none" w:sz="0" w:space="0" w:color="auto"/>
          </w:divBdr>
        </w:div>
        <w:div w:id="1921255837">
          <w:marLeft w:val="1166"/>
          <w:marRight w:val="0"/>
          <w:marTop w:val="0"/>
          <w:marBottom w:val="0"/>
          <w:divBdr>
            <w:top w:val="none" w:sz="0" w:space="0" w:color="auto"/>
            <w:left w:val="none" w:sz="0" w:space="0" w:color="auto"/>
            <w:bottom w:val="none" w:sz="0" w:space="0" w:color="auto"/>
            <w:right w:val="none" w:sz="0" w:space="0" w:color="auto"/>
          </w:divBdr>
        </w:div>
        <w:div w:id="204415490">
          <w:marLeft w:val="1166"/>
          <w:marRight w:val="0"/>
          <w:marTop w:val="0"/>
          <w:marBottom w:val="0"/>
          <w:divBdr>
            <w:top w:val="none" w:sz="0" w:space="0" w:color="auto"/>
            <w:left w:val="none" w:sz="0" w:space="0" w:color="auto"/>
            <w:bottom w:val="none" w:sz="0" w:space="0" w:color="auto"/>
            <w:right w:val="none" w:sz="0" w:space="0" w:color="auto"/>
          </w:divBdr>
        </w:div>
        <w:div w:id="1602489423">
          <w:marLeft w:val="446"/>
          <w:marRight w:val="0"/>
          <w:marTop w:val="0"/>
          <w:marBottom w:val="0"/>
          <w:divBdr>
            <w:top w:val="none" w:sz="0" w:space="0" w:color="auto"/>
            <w:left w:val="none" w:sz="0" w:space="0" w:color="auto"/>
            <w:bottom w:val="none" w:sz="0" w:space="0" w:color="auto"/>
            <w:right w:val="none" w:sz="0" w:space="0" w:color="auto"/>
          </w:divBdr>
        </w:div>
        <w:div w:id="143282143">
          <w:marLeft w:val="1166"/>
          <w:marRight w:val="0"/>
          <w:marTop w:val="0"/>
          <w:marBottom w:val="0"/>
          <w:divBdr>
            <w:top w:val="none" w:sz="0" w:space="0" w:color="auto"/>
            <w:left w:val="none" w:sz="0" w:space="0" w:color="auto"/>
            <w:bottom w:val="none" w:sz="0" w:space="0" w:color="auto"/>
            <w:right w:val="none" w:sz="0" w:space="0" w:color="auto"/>
          </w:divBdr>
        </w:div>
        <w:div w:id="893739499">
          <w:marLeft w:val="1166"/>
          <w:marRight w:val="0"/>
          <w:marTop w:val="0"/>
          <w:marBottom w:val="0"/>
          <w:divBdr>
            <w:top w:val="none" w:sz="0" w:space="0" w:color="auto"/>
            <w:left w:val="none" w:sz="0" w:space="0" w:color="auto"/>
            <w:bottom w:val="none" w:sz="0" w:space="0" w:color="auto"/>
            <w:right w:val="none" w:sz="0" w:space="0" w:color="auto"/>
          </w:divBdr>
        </w:div>
        <w:div w:id="27995318">
          <w:marLeft w:val="1166"/>
          <w:marRight w:val="0"/>
          <w:marTop w:val="0"/>
          <w:marBottom w:val="0"/>
          <w:divBdr>
            <w:top w:val="none" w:sz="0" w:space="0" w:color="auto"/>
            <w:left w:val="none" w:sz="0" w:space="0" w:color="auto"/>
            <w:bottom w:val="none" w:sz="0" w:space="0" w:color="auto"/>
            <w:right w:val="none" w:sz="0" w:space="0" w:color="auto"/>
          </w:divBdr>
        </w:div>
        <w:div w:id="1626764828">
          <w:marLeft w:val="446"/>
          <w:marRight w:val="0"/>
          <w:marTop w:val="0"/>
          <w:marBottom w:val="0"/>
          <w:divBdr>
            <w:top w:val="none" w:sz="0" w:space="0" w:color="auto"/>
            <w:left w:val="none" w:sz="0" w:space="0" w:color="auto"/>
            <w:bottom w:val="none" w:sz="0" w:space="0" w:color="auto"/>
            <w:right w:val="none" w:sz="0" w:space="0" w:color="auto"/>
          </w:divBdr>
        </w:div>
      </w:divsChild>
    </w:div>
    <w:div w:id="1038971045">
      <w:bodyDiv w:val="1"/>
      <w:marLeft w:val="0"/>
      <w:marRight w:val="0"/>
      <w:marTop w:val="0"/>
      <w:marBottom w:val="0"/>
      <w:divBdr>
        <w:top w:val="none" w:sz="0" w:space="0" w:color="auto"/>
        <w:left w:val="none" w:sz="0" w:space="0" w:color="auto"/>
        <w:bottom w:val="none" w:sz="0" w:space="0" w:color="auto"/>
        <w:right w:val="none" w:sz="0" w:space="0" w:color="auto"/>
      </w:divBdr>
      <w:divsChild>
        <w:div w:id="1751660849">
          <w:marLeft w:val="446"/>
          <w:marRight w:val="0"/>
          <w:marTop w:val="0"/>
          <w:marBottom w:val="0"/>
          <w:divBdr>
            <w:top w:val="none" w:sz="0" w:space="0" w:color="auto"/>
            <w:left w:val="none" w:sz="0" w:space="0" w:color="auto"/>
            <w:bottom w:val="none" w:sz="0" w:space="0" w:color="auto"/>
            <w:right w:val="none" w:sz="0" w:space="0" w:color="auto"/>
          </w:divBdr>
        </w:div>
        <w:div w:id="1784688015">
          <w:marLeft w:val="446"/>
          <w:marRight w:val="0"/>
          <w:marTop w:val="0"/>
          <w:marBottom w:val="0"/>
          <w:divBdr>
            <w:top w:val="none" w:sz="0" w:space="0" w:color="auto"/>
            <w:left w:val="none" w:sz="0" w:space="0" w:color="auto"/>
            <w:bottom w:val="none" w:sz="0" w:space="0" w:color="auto"/>
            <w:right w:val="none" w:sz="0" w:space="0" w:color="auto"/>
          </w:divBdr>
        </w:div>
        <w:div w:id="1100175351">
          <w:marLeft w:val="446"/>
          <w:marRight w:val="0"/>
          <w:marTop w:val="0"/>
          <w:marBottom w:val="0"/>
          <w:divBdr>
            <w:top w:val="none" w:sz="0" w:space="0" w:color="auto"/>
            <w:left w:val="none" w:sz="0" w:space="0" w:color="auto"/>
            <w:bottom w:val="none" w:sz="0" w:space="0" w:color="auto"/>
            <w:right w:val="none" w:sz="0" w:space="0" w:color="auto"/>
          </w:divBdr>
        </w:div>
      </w:divsChild>
    </w:div>
    <w:div w:id="1104107037">
      <w:bodyDiv w:val="1"/>
      <w:marLeft w:val="0"/>
      <w:marRight w:val="0"/>
      <w:marTop w:val="0"/>
      <w:marBottom w:val="0"/>
      <w:divBdr>
        <w:top w:val="none" w:sz="0" w:space="0" w:color="auto"/>
        <w:left w:val="none" w:sz="0" w:space="0" w:color="auto"/>
        <w:bottom w:val="none" w:sz="0" w:space="0" w:color="auto"/>
        <w:right w:val="none" w:sz="0" w:space="0" w:color="auto"/>
      </w:divBdr>
      <w:divsChild>
        <w:div w:id="1816484648">
          <w:marLeft w:val="360"/>
          <w:marRight w:val="0"/>
          <w:marTop w:val="200"/>
          <w:marBottom w:val="0"/>
          <w:divBdr>
            <w:top w:val="none" w:sz="0" w:space="0" w:color="auto"/>
            <w:left w:val="none" w:sz="0" w:space="0" w:color="auto"/>
            <w:bottom w:val="none" w:sz="0" w:space="0" w:color="auto"/>
            <w:right w:val="none" w:sz="0" w:space="0" w:color="auto"/>
          </w:divBdr>
        </w:div>
        <w:div w:id="302394430">
          <w:marLeft w:val="360"/>
          <w:marRight w:val="0"/>
          <w:marTop w:val="200"/>
          <w:marBottom w:val="0"/>
          <w:divBdr>
            <w:top w:val="none" w:sz="0" w:space="0" w:color="auto"/>
            <w:left w:val="none" w:sz="0" w:space="0" w:color="auto"/>
            <w:bottom w:val="none" w:sz="0" w:space="0" w:color="auto"/>
            <w:right w:val="none" w:sz="0" w:space="0" w:color="auto"/>
          </w:divBdr>
        </w:div>
        <w:div w:id="764766167">
          <w:marLeft w:val="1080"/>
          <w:marRight w:val="0"/>
          <w:marTop w:val="100"/>
          <w:marBottom w:val="0"/>
          <w:divBdr>
            <w:top w:val="none" w:sz="0" w:space="0" w:color="auto"/>
            <w:left w:val="none" w:sz="0" w:space="0" w:color="auto"/>
            <w:bottom w:val="none" w:sz="0" w:space="0" w:color="auto"/>
            <w:right w:val="none" w:sz="0" w:space="0" w:color="auto"/>
          </w:divBdr>
        </w:div>
        <w:div w:id="1149126200">
          <w:marLeft w:val="1080"/>
          <w:marRight w:val="0"/>
          <w:marTop w:val="100"/>
          <w:marBottom w:val="0"/>
          <w:divBdr>
            <w:top w:val="none" w:sz="0" w:space="0" w:color="auto"/>
            <w:left w:val="none" w:sz="0" w:space="0" w:color="auto"/>
            <w:bottom w:val="none" w:sz="0" w:space="0" w:color="auto"/>
            <w:right w:val="none" w:sz="0" w:space="0" w:color="auto"/>
          </w:divBdr>
        </w:div>
        <w:div w:id="155387059">
          <w:marLeft w:val="1080"/>
          <w:marRight w:val="0"/>
          <w:marTop w:val="100"/>
          <w:marBottom w:val="0"/>
          <w:divBdr>
            <w:top w:val="none" w:sz="0" w:space="0" w:color="auto"/>
            <w:left w:val="none" w:sz="0" w:space="0" w:color="auto"/>
            <w:bottom w:val="none" w:sz="0" w:space="0" w:color="auto"/>
            <w:right w:val="none" w:sz="0" w:space="0" w:color="auto"/>
          </w:divBdr>
        </w:div>
        <w:div w:id="189995666">
          <w:marLeft w:val="1080"/>
          <w:marRight w:val="0"/>
          <w:marTop w:val="100"/>
          <w:marBottom w:val="0"/>
          <w:divBdr>
            <w:top w:val="none" w:sz="0" w:space="0" w:color="auto"/>
            <w:left w:val="none" w:sz="0" w:space="0" w:color="auto"/>
            <w:bottom w:val="none" w:sz="0" w:space="0" w:color="auto"/>
            <w:right w:val="none" w:sz="0" w:space="0" w:color="auto"/>
          </w:divBdr>
        </w:div>
        <w:div w:id="1386683749">
          <w:marLeft w:val="1080"/>
          <w:marRight w:val="0"/>
          <w:marTop w:val="100"/>
          <w:marBottom w:val="0"/>
          <w:divBdr>
            <w:top w:val="none" w:sz="0" w:space="0" w:color="auto"/>
            <w:left w:val="none" w:sz="0" w:space="0" w:color="auto"/>
            <w:bottom w:val="none" w:sz="0" w:space="0" w:color="auto"/>
            <w:right w:val="none" w:sz="0" w:space="0" w:color="auto"/>
          </w:divBdr>
        </w:div>
        <w:div w:id="1073241484">
          <w:marLeft w:val="1800"/>
          <w:marRight w:val="0"/>
          <w:marTop w:val="100"/>
          <w:marBottom w:val="0"/>
          <w:divBdr>
            <w:top w:val="none" w:sz="0" w:space="0" w:color="auto"/>
            <w:left w:val="none" w:sz="0" w:space="0" w:color="auto"/>
            <w:bottom w:val="none" w:sz="0" w:space="0" w:color="auto"/>
            <w:right w:val="none" w:sz="0" w:space="0" w:color="auto"/>
          </w:divBdr>
        </w:div>
        <w:div w:id="1293949246">
          <w:marLeft w:val="1800"/>
          <w:marRight w:val="0"/>
          <w:marTop w:val="100"/>
          <w:marBottom w:val="0"/>
          <w:divBdr>
            <w:top w:val="none" w:sz="0" w:space="0" w:color="auto"/>
            <w:left w:val="none" w:sz="0" w:space="0" w:color="auto"/>
            <w:bottom w:val="none" w:sz="0" w:space="0" w:color="auto"/>
            <w:right w:val="none" w:sz="0" w:space="0" w:color="auto"/>
          </w:divBdr>
        </w:div>
        <w:div w:id="1199858057">
          <w:marLeft w:val="1800"/>
          <w:marRight w:val="0"/>
          <w:marTop w:val="100"/>
          <w:marBottom w:val="0"/>
          <w:divBdr>
            <w:top w:val="none" w:sz="0" w:space="0" w:color="auto"/>
            <w:left w:val="none" w:sz="0" w:space="0" w:color="auto"/>
            <w:bottom w:val="none" w:sz="0" w:space="0" w:color="auto"/>
            <w:right w:val="none" w:sz="0" w:space="0" w:color="auto"/>
          </w:divBdr>
        </w:div>
        <w:div w:id="1273827370">
          <w:marLeft w:val="1800"/>
          <w:marRight w:val="0"/>
          <w:marTop w:val="100"/>
          <w:marBottom w:val="0"/>
          <w:divBdr>
            <w:top w:val="none" w:sz="0" w:space="0" w:color="auto"/>
            <w:left w:val="none" w:sz="0" w:space="0" w:color="auto"/>
            <w:bottom w:val="none" w:sz="0" w:space="0" w:color="auto"/>
            <w:right w:val="none" w:sz="0" w:space="0" w:color="auto"/>
          </w:divBdr>
        </w:div>
        <w:div w:id="810171697">
          <w:marLeft w:val="360"/>
          <w:marRight w:val="0"/>
          <w:marTop w:val="200"/>
          <w:marBottom w:val="0"/>
          <w:divBdr>
            <w:top w:val="none" w:sz="0" w:space="0" w:color="auto"/>
            <w:left w:val="none" w:sz="0" w:space="0" w:color="auto"/>
            <w:bottom w:val="none" w:sz="0" w:space="0" w:color="auto"/>
            <w:right w:val="none" w:sz="0" w:space="0" w:color="auto"/>
          </w:divBdr>
        </w:div>
        <w:div w:id="597370007">
          <w:marLeft w:val="360"/>
          <w:marRight w:val="0"/>
          <w:marTop w:val="200"/>
          <w:marBottom w:val="0"/>
          <w:divBdr>
            <w:top w:val="none" w:sz="0" w:space="0" w:color="auto"/>
            <w:left w:val="none" w:sz="0" w:space="0" w:color="auto"/>
            <w:bottom w:val="none" w:sz="0" w:space="0" w:color="auto"/>
            <w:right w:val="none" w:sz="0" w:space="0" w:color="auto"/>
          </w:divBdr>
        </w:div>
      </w:divsChild>
    </w:div>
    <w:div w:id="1128744794">
      <w:bodyDiv w:val="1"/>
      <w:marLeft w:val="0"/>
      <w:marRight w:val="0"/>
      <w:marTop w:val="0"/>
      <w:marBottom w:val="0"/>
      <w:divBdr>
        <w:top w:val="none" w:sz="0" w:space="0" w:color="auto"/>
        <w:left w:val="none" w:sz="0" w:space="0" w:color="auto"/>
        <w:bottom w:val="none" w:sz="0" w:space="0" w:color="auto"/>
        <w:right w:val="none" w:sz="0" w:space="0" w:color="auto"/>
      </w:divBdr>
      <w:divsChild>
        <w:div w:id="1173642547">
          <w:marLeft w:val="360"/>
          <w:marRight w:val="0"/>
          <w:marTop w:val="200"/>
          <w:marBottom w:val="0"/>
          <w:divBdr>
            <w:top w:val="none" w:sz="0" w:space="0" w:color="auto"/>
            <w:left w:val="none" w:sz="0" w:space="0" w:color="auto"/>
            <w:bottom w:val="none" w:sz="0" w:space="0" w:color="auto"/>
            <w:right w:val="none" w:sz="0" w:space="0" w:color="auto"/>
          </w:divBdr>
        </w:div>
        <w:div w:id="763038934">
          <w:marLeft w:val="360"/>
          <w:marRight w:val="0"/>
          <w:marTop w:val="200"/>
          <w:marBottom w:val="0"/>
          <w:divBdr>
            <w:top w:val="none" w:sz="0" w:space="0" w:color="auto"/>
            <w:left w:val="none" w:sz="0" w:space="0" w:color="auto"/>
            <w:bottom w:val="none" w:sz="0" w:space="0" w:color="auto"/>
            <w:right w:val="none" w:sz="0" w:space="0" w:color="auto"/>
          </w:divBdr>
        </w:div>
        <w:div w:id="1164475219">
          <w:marLeft w:val="1080"/>
          <w:marRight w:val="0"/>
          <w:marTop w:val="100"/>
          <w:marBottom w:val="0"/>
          <w:divBdr>
            <w:top w:val="none" w:sz="0" w:space="0" w:color="auto"/>
            <w:left w:val="none" w:sz="0" w:space="0" w:color="auto"/>
            <w:bottom w:val="none" w:sz="0" w:space="0" w:color="auto"/>
            <w:right w:val="none" w:sz="0" w:space="0" w:color="auto"/>
          </w:divBdr>
        </w:div>
        <w:div w:id="211844453">
          <w:marLeft w:val="1080"/>
          <w:marRight w:val="0"/>
          <w:marTop w:val="100"/>
          <w:marBottom w:val="0"/>
          <w:divBdr>
            <w:top w:val="none" w:sz="0" w:space="0" w:color="auto"/>
            <w:left w:val="none" w:sz="0" w:space="0" w:color="auto"/>
            <w:bottom w:val="none" w:sz="0" w:space="0" w:color="auto"/>
            <w:right w:val="none" w:sz="0" w:space="0" w:color="auto"/>
          </w:divBdr>
        </w:div>
      </w:divsChild>
    </w:div>
    <w:div w:id="1154877314">
      <w:bodyDiv w:val="1"/>
      <w:marLeft w:val="0"/>
      <w:marRight w:val="0"/>
      <w:marTop w:val="0"/>
      <w:marBottom w:val="0"/>
      <w:divBdr>
        <w:top w:val="none" w:sz="0" w:space="0" w:color="auto"/>
        <w:left w:val="none" w:sz="0" w:space="0" w:color="auto"/>
        <w:bottom w:val="none" w:sz="0" w:space="0" w:color="auto"/>
        <w:right w:val="none" w:sz="0" w:space="0" w:color="auto"/>
      </w:divBdr>
      <w:divsChild>
        <w:div w:id="1956477008">
          <w:marLeft w:val="360"/>
          <w:marRight w:val="0"/>
          <w:marTop w:val="200"/>
          <w:marBottom w:val="0"/>
          <w:divBdr>
            <w:top w:val="none" w:sz="0" w:space="0" w:color="auto"/>
            <w:left w:val="none" w:sz="0" w:space="0" w:color="auto"/>
            <w:bottom w:val="none" w:sz="0" w:space="0" w:color="auto"/>
            <w:right w:val="none" w:sz="0" w:space="0" w:color="auto"/>
          </w:divBdr>
        </w:div>
        <w:div w:id="1364675633">
          <w:marLeft w:val="1080"/>
          <w:marRight w:val="0"/>
          <w:marTop w:val="100"/>
          <w:marBottom w:val="0"/>
          <w:divBdr>
            <w:top w:val="none" w:sz="0" w:space="0" w:color="auto"/>
            <w:left w:val="none" w:sz="0" w:space="0" w:color="auto"/>
            <w:bottom w:val="none" w:sz="0" w:space="0" w:color="auto"/>
            <w:right w:val="none" w:sz="0" w:space="0" w:color="auto"/>
          </w:divBdr>
        </w:div>
        <w:div w:id="1215308317">
          <w:marLeft w:val="2246"/>
          <w:marRight w:val="0"/>
          <w:marTop w:val="100"/>
          <w:marBottom w:val="0"/>
          <w:divBdr>
            <w:top w:val="none" w:sz="0" w:space="0" w:color="auto"/>
            <w:left w:val="none" w:sz="0" w:space="0" w:color="auto"/>
            <w:bottom w:val="none" w:sz="0" w:space="0" w:color="auto"/>
            <w:right w:val="none" w:sz="0" w:space="0" w:color="auto"/>
          </w:divBdr>
        </w:div>
        <w:div w:id="1948854870">
          <w:marLeft w:val="2246"/>
          <w:marRight w:val="0"/>
          <w:marTop w:val="100"/>
          <w:marBottom w:val="0"/>
          <w:divBdr>
            <w:top w:val="none" w:sz="0" w:space="0" w:color="auto"/>
            <w:left w:val="none" w:sz="0" w:space="0" w:color="auto"/>
            <w:bottom w:val="none" w:sz="0" w:space="0" w:color="auto"/>
            <w:right w:val="none" w:sz="0" w:space="0" w:color="auto"/>
          </w:divBdr>
        </w:div>
        <w:div w:id="572928357">
          <w:marLeft w:val="2246"/>
          <w:marRight w:val="0"/>
          <w:marTop w:val="100"/>
          <w:marBottom w:val="0"/>
          <w:divBdr>
            <w:top w:val="none" w:sz="0" w:space="0" w:color="auto"/>
            <w:left w:val="none" w:sz="0" w:space="0" w:color="auto"/>
            <w:bottom w:val="none" w:sz="0" w:space="0" w:color="auto"/>
            <w:right w:val="none" w:sz="0" w:space="0" w:color="auto"/>
          </w:divBdr>
        </w:div>
        <w:div w:id="1310474386">
          <w:marLeft w:val="2246"/>
          <w:marRight w:val="0"/>
          <w:marTop w:val="100"/>
          <w:marBottom w:val="0"/>
          <w:divBdr>
            <w:top w:val="none" w:sz="0" w:space="0" w:color="auto"/>
            <w:left w:val="none" w:sz="0" w:space="0" w:color="auto"/>
            <w:bottom w:val="none" w:sz="0" w:space="0" w:color="auto"/>
            <w:right w:val="none" w:sz="0" w:space="0" w:color="auto"/>
          </w:divBdr>
        </w:div>
        <w:div w:id="875505691">
          <w:marLeft w:val="360"/>
          <w:marRight w:val="0"/>
          <w:marTop w:val="200"/>
          <w:marBottom w:val="0"/>
          <w:divBdr>
            <w:top w:val="none" w:sz="0" w:space="0" w:color="auto"/>
            <w:left w:val="none" w:sz="0" w:space="0" w:color="auto"/>
            <w:bottom w:val="none" w:sz="0" w:space="0" w:color="auto"/>
            <w:right w:val="none" w:sz="0" w:space="0" w:color="auto"/>
          </w:divBdr>
        </w:div>
        <w:div w:id="96877004">
          <w:marLeft w:val="1080"/>
          <w:marRight w:val="0"/>
          <w:marTop w:val="100"/>
          <w:marBottom w:val="0"/>
          <w:divBdr>
            <w:top w:val="none" w:sz="0" w:space="0" w:color="auto"/>
            <w:left w:val="none" w:sz="0" w:space="0" w:color="auto"/>
            <w:bottom w:val="none" w:sz="0" w:space="0" w:color="auto"/>
            <w:right w:val="none" w:sz="0" w:space="0" w:color="auto"/>
          </w:divBdr>
        </w:div>
        <w:div w:id="1911382414">
          <w:marLeft w:val="1080"/>
          <w:marRight w:val="0"/>
          <w:marTop w:val="100"/>
          <w:marBottom w:val="0"/>
          <w:divBdr>
            <w:top w:val="none" w:sz="0" w:space="0" w:color="auto"/>
            <w:left w:val="none" w:sz="0" w:space="0" w:color="auto"/>
            <w:bottom w:val="none" w:sz="0" w:space="0" w:color="auto"/>
            <w:right w:val="none" w:sz="0" w:space="0" w:color="auto"/>
          </w:divBdr>
        </w:div>
        <w:div w:id="252125767">
          <w:marLeft w:val="1080"/>
          <w:marRight w:val="0"/>
          <w:marTop w:val="100"/>
          <w:marBottom w:val="0"/>
          <w:divBdr>
            <w:top w:val="none" w:sz="0" w:space="0" w:color="auto"/>
            <w:left w:val="none" w:sz="0" w:space="0" w:color="auto"/>
            <w:bottom w:val="none" w:sz="0" w:space="0" w:color="auto"/>
            <w:right w:val="none" w:sz="0" w:space="0" w:color="auto"/>
          </w:divBdr>
        </w:div>
        <w:div w:id="174927874">
          <w:marLeft w:val="360"/>
          <w:marRight w:val="0"/>
          <w:marTop w:val="200"/>
          <w:marBottom w:val="0"/>
          <w:divBdr>
            <w:top w:val="none" w:sz="0" w:space="0" w:color="auto"/>
            <w:left w:val="none" w:sz="0" w:space="0" w:color="auto"/>
            <w:bottom w:val="none" w:sz="0" w:space="0" w:color="auto"/>
            <w:right w:val="none" w:sz="0" w:space="0" w:color="auto"/>
          </w:divBdr>
        </w:div>
      </w:divsChild>
    </w:div>
    <w:div w:id="1162892792">
      <w:bodyDiv w:val="1"/>
      <w:marLeft w:val="0"/>
      <w:marRight w:val="0"/>
      <w:marTop w:val="0"/>
      <w:marBottom w:val="0"/>
      <w:divBdr>
        <w:top w:val="none" w:sz="0" w:space="0" w:color="auto"/>
        <w:left w:val="none" w:sz="0" w:space="0" w:color="auto"/>
        <w:bottom w:val="none" w:sz="0" w:space="0" w:color="auto"/>
        <w:right w:val="none" w:sz="0" w:space="0" w:color="auto"/>
      </w:divBdr>
    </w:div>
    <w:div w:id="1202589529">
      <w:bodyDiv w:val="1"/>
      <w:marLeft w:val="0"/>
      <w:marRight w:val="0"/>
      <w:marTop w:val="0"/>
      <w:marBottom w:val="0"/>
      <w:divBdr>
        <w:top w:val="none" w:sz="0" w:space="0" w:color="auto"/>
        <w:left w:val="none" w:sz="0" w:space="0" w:color="auto"/>
        <w:bottom w:val="none" w:sz="0" w:space="0" w:color="auto"/>
        <w:right w:val="none" w:sz="0" w:space="0" w:color="auto"/>
      </w:divBdr>
      <w:divsChild>
        <w:div w:id="518543906">
          <w:marLeft w:val="360"/>
          <w:marRight w:val="0"/>
          <w:marTop w:val="200"/>
          <w:marBottom w:val="0"/>
          <w:divBdr>
            <w:top w:val="none" w:sz="0" w:space="0" w:color="auto"/>
            <w:left w:val="none" w:sz="0" w:space="0" w:color="auto"/>
            <w:bottom w:val="none" w:sz="0" w:space="0" w:color="auto"/>
            <w:right w:val="none" w:sz="0" w:space="0" w:color="auto"/>
          </w:divBdr>
        </w:div>
        <w:div w:id="2096591168">
          <w:marLeft w:val="360"/>
          <w:marRight w:val="0"/>
          <w:marTop w:val="200"/>
          <w:marBottom w:val="0"/>
          <w:divBdr>
            <w:top w:val="none" w:sz="0" w:space="0" w:color="auto"/>
            <w:left w:val="none" w:sz="0" w:space="0" w:color="auto"/>
            <w:bottom w:val="none" w:sz="0" w:space="0" w:color="auto"/>
            <w:right w:val="none" w:sz="0" w:space="0" w:color="auto"/>
          </w:divBdr>
        </w:div>
      </w:divsChild>
    </w:div>
    <w:div w:id="1231624281">
      <w:bodyDiv w:val="1"/>
      <w:marLeft w:val="0"/>
      <w:marRight w:val="0"/>
      <w:marTop w:val="0"/>
      <w:marBottom w:val="0"/>
      <w:divBdr>
        <w:top w:val="none" w:sz="0" w:space="0" w:color="auto"/>
        <w:left w:val="none" w:sz="0" w:space="0" w:color="auto"/>
        <w:bottom w:val="none" w:sz="0" w:space="0" w:color="auto"/>
        <w:right w:val="none" w:sz="0" w:space="0" w:color="auto"/>
      </w:divBdr>
      <w:divsChild>
        <w:div w:id="155807056">
          <w:marLeft w:val="360"/>
          <w:marRight w:val="0"/>
          <w:marTop w:val="200"/>
          <w:marBottom w:val="0"/>
          <w:divBdr>
            <w:top w:val="none" w:sz="0" w:space="0" w:color="auto"/>
            <w:left w:val="none" w:sz="0" w:space="0" w:color="auto"/>
            <w:bottom w:val="none" w:sz="0" w:space="0" w:color="auto"/>
            <w:right w:val="none" w:sz="0" w:space="0" w:color="auto"/>
          </w:divBdr>
        </w:div>
        <w:div w:id="948509414">
          <w:marLeft w:val="360"/>
          <w:marRight w:val="0"/>
          <w:marTop w:val="200"/>
          <w:marBottom w:val="0"/>
          <w:divBdr>
            <w:top w:val="none" w:sz="0" w:space="0" w:color="auto"/>
            <w:left w:val="none" w:sz="0" w:space="0" w:color="auto"/>
            <w:bottom w:val="none" w:sz="0" w:space="0" w:color="auto"/>
            <w:right w:val="none" w:sz="0" w:space="0" w:color="auto"/>
          </w:divBdr>
        </w:div>
        <w:div w:id="1442652460">
          <w:marLeft w:val="360"/>
          <w:marRight w:val="0"/>
          <w:marTop w:val="200"/>
          <w:marBottom w:val="0"/>
          <w:divBdr>
            <w:top w:val="none" w:sz="0" w:space="0" w:color="auto"/>
            <w:left w:val="none" w:sz="0" w:space="0" w:color="auto"/>
            <w:bottom w:val="none" w:sz="0" w:space="0" w:color="auto"/>
            <w:right w:val="none" w:sz="0" w:space="0" w:color="auto"/>
          </w:divBdr>
        </w:div>
        <w:div w:id="243536769">
          <w:marLeft w:val="360"/>
          <w:marRight w:val="0"/>
          <w:marTop w:val="200"/>
          <w:marBottom w:val="0"/>
          <w:divBdr>
            <w:top w:val="none" w:sz="0" w:space="0" w:color="auto"/>
            <w:left w:val="none" w:sz="0" w:space="0" w:color="auto"/>
            <w:bottom w:val="none" w:sz="0" w:space="0" w:color="auto"/>
            <w:right w:val="none" w:sz="0" w:space="0" w:color="auto"/>
          </w:divBdr>
        </w:div>
      </w:divsChild>
    </w:div>
    <w:div w:id="1294824705">
      <w:bodyDiv w:val="1"/>
      <w:marLeft w:val="0"/>
      <w:marRight w:val="0"/>
      <w:marTop w:val="0"/>
      <w:marBottom w:val="0"/>
      <w:divBdr>
        <w:top w:val="none" w:sz="0" w:space="0" w:color="auto"/>
        <w:left w:val="none" w:sz="0" w:space="0" w:color="auto"/>
        <w:bottom w:val="none" w:sz="0" w:space="0" w:color="auto"/>
        <w:right w:val="none" w:sz="0" w:space="0" w:color="auto"/>
      </w:divBdr>
      <w:divsChild>
        <w:div w:id="575556725">
          <w:marLeft w:val="360"/>
          <w:marRight w:val="0"/>
          <w:marTop w:val="200"/>
          <w:marBottom w:val="0"/>
          <w:divBdr>
            <w:top w:val="none" w:sz="0" w:space="0" w:color="auto"/>
            <w:left w:val="none" w:sz="0" w:space="0" w:color="auto"/>
            <w:bottom w:val="none" w:sz="0" w:space="0" w:color="auto"/>
            <w:right w:val="none" w:sz="0" w:space="0" w:color="auto"/>
          </w:divBdr>
        </w:div>
        <w:div w:id="868686100">
          <w:marLeft w:val="360"/>
          <w:marRight w:val="0"/>
          <w:marTop w:val="200"/>
          <w:marBottom w:val="0"/>
          <w:divBdr>
            <w:top w:val="none" w:sz="0" w:space="0" w:color="auto"/>
            <w:left w:val="none" w:sz="0" w:space="0" w:color="auto"/>
            <w:bottom w:val="none" w:sz="0" w:space="0" w:color="auto"/>
            <w:right w:val="none" w:sz="0" w:space="0" w:color="auto"/>
          </w:divBdr>
        </w:div>
        <w:div w:id="1025325224">
          <w:marLeft w:val="360"/>
          <w:marRight w:val="0"/>
          <w:marTop w:val="200"/>
          <w:marBottom w:val="0"/>
          <w:divBdr>
            <w:top w:val="none" w:sz="0" w:space="0" w:color="auto"/>
            <w:left w:val="none" w:sz="0" w:space="0" w:color="auto"/>
            <w:bottom w:val="none" w:sz="0" w:space="0" w:color="auto"/>
            <w:right w:val="none" w:sz="0" w:space="0" w:color="auto"/>
          </w:divBdr>
        </w:div>
        <w:div w:id="2063140780">
          <w:marLeft w:val="360"/>
          <w:marRight w:val="0"/>
          <w:marTop w:val="200"/>
          <w:marBottom w:val="0"/>
          <w:divBdr>
            <w:top w:val="none" w:sz="0" w:space="0" w:color="auto"/>
            <w:left w:val="none" w:sz="0" w:space="0" w:color="auto"/>
            <w:bottom w:val="none" w:sz="0" w:space="0" w:color="auto"/>
            <w:right w:val="none" w:sz="0" w:space="0" w:color="auto"/>
          </w:divBdr>
        </w:div>
      </w:divsChild>
    </w:div>
    <w:div w:id="1322196059">
      <w:bodyDiv w:val="1"/>
      <w:marLeft w:val="0"/>
      <w:marRight w:val="0"/>
      <w:marTop w:val="0"/>
      <w:marBottom w:val="0"/>
      <w:divBdr>
        <w:top w:val="none" w:sz="0" w:space="0" w:color="auto"/>
        <w:left w:val="none" w:sz="0" w:space="0" w:color="auto"/>
        <w:bottom w:val="none" w:sz="0" w:space="0" w:color="auto"/>
        <w:right w:val="none" w:sz="0" w:space="0" w:color="auto"/>
      </w:divBdr>
      <w:divsChild>
        <w:div w:id="80683466">
          <w:marLeft w:val="360"/>
          <w:marRight w:val="0"/>
          <w:marTop w:val="200"/>
          <w:marBottom w:val="0"/>
          <w:divBdr>
            <w:top w:val="none" w:sz="0" w:space="0" w:color="auto"/>
            <w:left w:val="none" w:sz="0" w:space="0" w:color="auto"/>
            <w:bottom w:val="none" w:sz="0" w:space="0" w:color="auto"/>
            <w:right w:val="none" w:sz="0" w:space="0" w:color="auto"/>
          </w:divBdr>
        </w:div>
        <w:div w:id="1639872470">
          <w:marLeft w:val="360"/>
          <w:marRight w:val="0"/>
          <w:marTop w:val="200"/>
          <w:marBottom w:val="0"/>
          <w:divBdr>
            <w:top w:val="none" w:sz="0" w:space="0" w:color="auto"/>
            <w:left w:val="none" w:sz="0" w:space="0" w:color="auto"/>
            <w:bottom w:val="none" w:sz="0" w:space="0" w:color="auto"/>
            <w:right w:val="none" w:sz="0" w:space="0" w:color="auto"/>
          </w:divBdr>
        </w:div>
        <w:div w:id="1600679097">
          <w:marLeft w:val="360"/>
          <w:marRight w:val="0"/>
          <w:marTop w:val="200"/>
          <w:marBottom w:val="0"/>
          <w:divBdr>
            <w:top w:val="none" w:sz="0" w:space="0" w:color="auto"/>
            <w:left w:val="none" w:sz="0" w:space="0" w:color="auto"/>
            <w:bottom w:val="none" w:sz="0" w:space="0" w:color="auto"/>
            <w:right w:val="none" w:sz="0" w:space="0" w:color="auto"/>
          </w:divBdr>
        </w:div>
        <w:div w:id="486870581">
          <w:marLeft w:val="360"/>
          <w:marRight w:val="0"/>
          <w:marTop w:val="200"/>
          <w:marBottom w:val="0"/>
          <w:divBdr>
            <w:top w:val="none" w:sz="0" w:space="0" w:color="auto"/>
            <w:left w:val="none" w:sz="0" w:space="0" w:color="auto"/>
            <w:bottom w:val="none" w:sz="0" w:space="0" w:color="auto"/>
            <w:right w:val="none" w:sz="0" w:space="0" w:color="auto"/>
          </w:divBdr>
        </w:div>
        <w:div w:id="1624001310">
          <w:marLeft w:val="360"/>
          <w:marRight w:val="0"/>
          <w:marTop w:val="200"/>
          <w:marBottom w:val="0"/>
          <w:divBdr>
            <w:top w:val="none" w:sz="0" w:space="0" w:color="auto"/>
            <w:left w:val="none" w:sz="0" w:space="0" w:color="auto"/>
            <w:bottom w:val="none" w:sz="0" w:space="0" w:color="auto"/>
            <w:right w:val="none" w:sz="0" w:space="0" w:color="auto"/>
          </w:divBdr>
        </w:div>
        <w:div w:id="431709896">
          <w:marLeft w:val="360"/>
          <w:marRight w:val="0"/>
          <w:marTop w:val="200"/>
          <w:marBottom w:val="0"/>
          <w:divBdr>
            <w:top w:val="none" w:sz="0" w:space="0" w:color="auto"/>
            <w:left w:val="none" w:sz="0" w:space="0" w:color="auto"/>
            <w:bottom w:val="none" w:sz="0" w:space="0" w:color="auto"/>
            <w:right w:val="none" w:sz="0" w:space="0" w:color="auto"/>
          </w:divBdr>
        </w:div>
      </w:divsChild>
    </w:div>
    <w:div w:id="1336492304">
      <w:bodyDiv w:val="1"/>
      <w:marLeft w:val="0"/>
      <w:marRight w:val="0"/>
      <w:marTop w:val="0"/>
      <w:marBottom w:val="0"/>
      <w:divBdr>
        <w:top w:val="none" w:sz="0" w:space="0" w:color="auto"/>
        <w:left w:val="none" w:sz="0" w:space="0" w:color="auto"/>
        <w:bottom w:val="none" w:sz="0" w:space="0" w:color="auto"/>
        <w:right w:val="none" w:sz="0" w:space="0" w:color="auto"/>
      </w:divBdr>
      <w:divsChild>
        <w:div w:id="1151171702">
          <w:marLeft w:val="360"/>
          <w:marRight w:val="0"/>
          <w:marTop w:val="200"/>
          <w:marBottom w:val="0"/>
          <w:divBdr>
            <w:top w:val="none" w:sz="0" w:space="0" w:color="auto"/>
            <w:left w:val="none" w:sz="0" w:space="0" w:color="auto"/>
            <w:bottom w:val="none" w:sz="0" w:space="0" w:color="auto"/>
            <w:right w:val="none" w:sz="0" w:space="0" w:color="auto"/>
          </w:divBdr>
        </w:div>
        <w:div w:id="1625455386">
          <w:marLeft w:val="1080"/>
          <w:marRight w:val="0"/>
          <w:marTop w:val="100"/>
          <w:marBottom w:val="0"/>
          <w:divBdr>
            <w:top w:val="none" w:sz="0" w:space="0" w:color="auto"/>
            <w:left w:val="none" w:sz="0" w:space="0" w:color="auto"/>
            <w:bottom w:val="none" w:sz="0" w:space="0" w:color="auto"/>
            <w:right w:val="none" w:sz="0" w:space="0" w:color="auto"/>
          </w:divBdr>
        </w:div>
        <w:div w:id="1847134568">
          <w:marLeft w:val="2246"/>
          <w:marRight w:val="0"/>
          <w:marTop w:val="100"/>
          <w:marBottom w:val="0"/>
          <w:divBdr>
            <w:top w:val="none" w:sz="0" w:space="0" w:color="auto"/>
            <w:left w:val="none" w:sz="0" w:space="0" w:color="auto"/>
            <w:bottom w:val="none" w:sz="0" w:space="0" w:color="auto"/>
            <w:right w:val="none" w:sz="0" w:space="0" w:color="auto"/>
          </w:divBdr>
        </w:div>
        <w:div w:id="622536574">
          <w:marLeft w:val="2246"/>
          <w:marRight w:val="0"/>
          <w:marTop w:val="100"/>
          <w:marBottom w:val="0"/>
          <w:divBdr>
            <w:top w:val="none" w:sz="0" w:space="0" w:color="auto"/>
            <w:left w:val="none" w:sz="0" w:space="0" w:color="auto"/>
            <w:bottom w:val="none" w:sz="0" w:space="0" w:color="auto"/>
            <w:right w:val="none" w:sz="0" w:space="0" w:color="auto"/>
          </w:divBdr>
        </w:div>
        <w:div w:id="634801536">
          <w:marLeft w:val="2246"/>
          <w:marRight w:val="0"/>
          <w:marTop w:val="100"/>
          <w:marBottom w:val="0"/>
          <w:divBdr>
            <w:top w:val="none" w:sz="0" w:space="0" w:color="auto"/>
            <w:left w:val="none" w:sz="0" w:space="0" w:color="auto"/>
            <w:bottom w:val="none" w:sz="0" w:space="0" w:color="auto"/>
            <w:right w:val="none" w:sz="0" w:space="0" w:color="auto"/>
          </w:divBdr>
        </w:div>
        <w:div w:id="297760512">
          <w:marLeft w:val="2246"/>
          <w:marRight w:val="0"/>
          <w:marTop w:val="100"/>
          <w:marBottom w:val="0"/>
          <w:divBdr>
            <w:top w:val="none" w:sz="0" w:space="0" w:color="auto"/>
            <w:left w:val="none" w:sz="0" w:space="0" w:color="auto"/>
            <w:bottom w:val="none" w:sz="0" w:space="0" w:color="auto"/>
            <w:right w:val="none" w:sz="0" w:space="0" w:color="auto"/>
          </w:divBdr>
        </w:div>
        <w:div w:id="834535565">
          <w:marLeft w:val="360"/>
          <w:marRight w:val="0"/>
          <w:marTop w:val="200"/>
          <w:marBottom w:val="0"/>
          <w:divBdr>
            <w:top w:val="none" w:sz="0" w:space="0" w:color="auto"/>
            <w:left w:val="none" w:sz="0" w:space="0" w:color="auto"/>
            <w:bottom w:val="none" w:sz="0" w:space="0" w:color="auto"/>
            <w:right w:val="none" w:sz="0" w:space="0" w:color="auto"/>
          </w:divBdr>
        </w:div>
        <w:div w:id="254434944">
          <w:marLeft w:val="1080"/>
          <w:marRight w:val="0"/>
          <w:marTop w:val="100"/>
          <w:marBottom w:val="0"/>
          <w:divBdr>
            <w:top w:val="none" w:sz="0" w:space="0" w:color="auto"/>
            <w:left w:val="none" w:sz="0" w:space="0" w:color="auto"/>
            <w:bottom w:val="none" w:sz="0" w:space="0" w:color="auto"/>
            <w:right w:val="none" w:sz="0" w:space="0" w:color="auto"/>
          </w:divBdr>
        </w:div>
        <w:div w:id="42097499">
          <w:marLeft w:val="1080"/>
          <w:marRight w:val="0"/>
          <w:marTop w:val="100"/>
          <w:marBottom w:val="0"/>
          <w:divBdr>
            <w:top w:val="none" w:sz="0" w:space="0" w:color="auto"/>
            <w:left w:val="none" w:sz="0" w:space="0" w:color="auto"/>
            <w:bottom w:val="none" w:sz="0" w:space="0" w:color="auto"/>
            <w:right w:val="none" w:sz="0" w:space="0" w:color="auto"/>
          </w:divBdr>
        </w:div>
        <w:div w:id="1953971943">
          <w:marLeft w:val="1080"/>
          <w:marRight w:val="0"/>
          <w:marTop w:val="100"/>
          <w:marBottom w:val="0"/>
          <w:divBdr>
            <w:top w:val="none" w:sz="0" w:space="0" w:color="auto"/>
            <w:left w:val="none" w:sz="0" w:space="0" w:color="auto"/>
            <w:bottom w:val="none" w:sz="0" w:space="0" w:color="auto"/>
            <w:right w:val="none" w:sz="0" w:space="0" w:color="auto"/>
          </w:divBdr>
        </w:div>
        <w:div w:id="550114104">
          <w:marLeft w:val="360"/>
          <w:marRight w:val="0"/>
          <w:marTop w:val="200"/>
          <w:marBottom w:val="0"/>
          <w:divBdr>
            <w:top w:val="none" w:sz="0" w:space="0" w:color="auto"/>
            <w:left w:val="none" w:sz="0" w:space="0" w:color="auto"/>
            <w:bottom w:val="none" w:sz="0" w:space="0" w:color="auto"/>
            <w:right w:val="none" w:sz="0" w:space="0" w:color="auto"/>
          </w:divBdr>
        </w:div>
      </w:divsChild>
    </w:div>
    <w:div w:id="1378434028">
      <w:bodyDiv w:val="1"/>
      <w:marLeft w:val="0"/>
      <w:marRight w:val="0"/>
      <w:marTop w:val="0"/>
      <w:marBottom w:val="0"/>
      <w:divBdr>
        <w:top w:val="none" w:sz="0" w:space="0" w:color="auto"/>
        <w:left w:val="none" w:sz="0" w:space="0" w:color="auto"/>
        <w:bottom w:val="none" w:sz="0" w:space="0" w:color="auto"/>
        <w:right w:val="none" w:sz="0" w:space="0" w:color="auto"/>
      </w:divBdr>
      <w:divsChild>
        <w:div w:id="711228630">
          <w:marLeft w:val="360"/>
          <w:marRight w:val="0"/>
          <w:marTop w:val="200"/>
          <w:marBottom w:val="0"/>
          <w:divBdr>
            <w:top w:val="none" w:sz="0" w:space="0" w:color="auto"/>
            <w:left w:val="none" w:sz="0" w:space="0" w:color="auto"/>
            <w:bottom w:val="none" w:sz="0" w:space="0" w:color="auto"/>
            <w:right w:val="none" w:sz="0" w:space="0" w:color="auto"/>
          </w:divBdr>
        </w:div>
        <w:div w:id="1206673550">
          <w:marLeft w:val="360"/>
          <w:marRight w:val="0"/>
          <w:marTop w:val="200"/>
          <w:marBottom w:val="0"/>
          <w:divBdr>
            <w:top w:val="none" w:sz="0" w:space="0" w:color="auto"/>
            <w:left w:val="none" w:sz="0" w:space="0" w:color="auto"/>
            <w:bottom w:val="none" w:sz="0" w:space="0" w:color="auto"/>
            <w:right w:val="none" w:sz="0" w:space="0" w:color="auto"/>
          </w:divBdr>
        </w:div>
        <w:div w:id="865295204">
          <w:marLeft w:val="1080"/>
          <w:marRight w:val="0"/>
          <w:marTop w:val="100"/>
          <w:marBottom w:val="0"/>
          <w:divBdr>
            <w:top w:val="none" w:sz="0" w:space="0" w:color="auto"/>
            <w:left w:val="none" w:sz="0" w:space="0" w:color="auto"/>
            <w:bottom w:val="none" w:sz="0" w:space="0" w:color="auto"/>
            <w:right w:val="none" w:sz="0" w:space="0" w:color="auto"/>
          </w:divBdr>
        </w:div>
        <w:div w:id="885138662">
          <w:marLeft w:val="1080"/>
          <w:marRight w:val="0"/>
          <w:marTop w:val="100"/>
          <w:marBottom w:val="0"/>
          <w:divBdr>
            <w:top w:val="none" w:sz="0" w:space="0" w:color="auto"/>
            <w:left w:val="none" w:sz="0" w:space="0" w:color="auto"/>
            <w:bottom w:val="none" w:sz="0" w:space="0" w:color="auto"/>
            <w:right w:val="none" w:sz="0" w:space="0" w:color="auto"/>
          </w:divBdr>
        </w:div>
        <w:div w:id="1090853659">
          <w:marLeft w:val="1080"/>
          <w:marRight w:val="0"/>
          <w:marTop w:val="100"/>
          <w:marBottom w:val="0"/>
          <w:divBdr>
            <w:top w:val="none" w:sz="0" w:space="0" w:color="auto"/>
            <w:left w:val="none" w:sz="0" w:space="0" w:color="auto"/>
            <w:bottom w:val="none" w:sz="0" w:space="0" w:color="auto"/>
            <w:right w:val="none" w:sz="0" w:space="0" w:color="auto"/>
          </w:divBdr>
        </w:div>
        <w:div w:id="172914291">
          <w:marLeft w:val="1080"/>
          <w:marRight w:val="0"/>
          <w:marTop w:val="100"/>
          <w:marBottom w:val="0"/>
          <w:divBdr>
            <w:top w:val="none" w:sz="0" w:space="0" w:color="auto"/>
            <w:left w:val="none" w:sz="0" w:space="0" w:color="auto"/>
            <w:bottom w:val="none" w:sz="0" w:space="0" w:color="auto"/>
            <w:right w:val="none" w:sz="0" w:space="0" w:color="auto"/>
          </w:divBdr>
        </w:div>
        <w:div w:id="891581417">
          <w:marLeft w:val="360"/>
          <w:marRight w:val="0"/>
          <w:marTop w:val="200"/>
          <w:marBottom w:val="0"/>
          <w:divBdr>
            <w:top w:val="none" w:sz="0" w:space="0" w:color="auto"/>
            <w:left w:val="none" w:sz="0" w:space="0" w:color="auto"/>
            <w:bottom w:val="none" w:sz="0" w:space="0" w:color="auto"/>
            <w:right w:val="none" w:sz="0" w:space="0" w:color="auto"/>
          </w:divBdr>
        </w:div>
      </w:divsChild>
    </w:div>
    <w:div w:id="1499729625">
      <w:bodyDiv w:val="1"/>
      <w:marLeft w:val="0"/>
      <w:marRight w:val="0"/>
      <w:marTop w:val="0"/>
      <w:marBottom w:val="0"/>
      <w:divBdr>
        <w:top w:val="none" w:sz="0" w:space="0" w:color="auto"/>
        <w:left w:val="none" w:sz="0" w:space="0" w:color="auto"/>
        <w:bottom w:val="none" w:sz="0" w:space="0" w:color="auto"/>
        <w:right w:val="none" w:sz="0" w:space="0" w:color="auto"/>
      </w:divBdr>
      <w:divsChild>
        <w:div w:id="275064976">
          <w:marLeft w:val="360"/>
          <w:marRight w:val="0"/>
          <w:marTop w:val="200"/>
          <w:marBottom w:val="0"/>
          <w:divBdr>
            <w:top w:val="none" w:sz="0" w:space="0" w:color="auto"/>
            <w:left w:val="none" w:sz="0" w:space="0" w:color="auto"/>
            <w:bottom w:val="none" w:sz="0" w:space="0" w:color="auto"/>
            <w:right w:val="none" w:sz="0" w:space="0" w:color="auto"/>
          </w:divBdr>
        </w:div>
        <w:div w:id="1882590514">
          <w:marLeft w:val="1080"/>
          <w:marRight w:val="0"/>
          <w:marTop w:val="100"/>
          <w:marBottom w:val="0"/>
          <w:divBdr>
            <w:top w:val="none" w:sz="0" w:space="0" w:color="auto"/>
            <w:left w:val="none" w:sz="0" w:space="0" w:color="auto"/>
            <w:bottom w:val="none" w:sz="0" w:space="0" w:color="auto"/>
            <w:right w:val="none" w:sz="0" w:space="0" w:color="auto"/>
          </w:divBdr>
        </w:div>
        <w:div w:id="809439031">
          <w:marLeft w:val="1080"/>
          <w:marRight w:val="0"/>
          <w:marTop w:val="100"/>
          <w:marBottom w:val="0"/>
          <w:divBdr>
            <w:top w:val="none" w:sz="0" w:space="0" w:color="auto"/>
            <w:left w:val="none" w:sz="0" w:space="0" w:color="auto"/>
            <w:bottom w:val="none" w:sz="0" w:space="0" w:color="auto"/>
            <w:right w:val="none" w:sz="0" w:space="0" w:color="auto"/>
          </w:divBdr>
        </w:div>
        <w:div w:id="730813900">
          <w:marLeft w:val="360"/>
          <w:marRight w:val="0"/>
          <w:marTop w:val="200"/>
          <w:marBottom w:val="0"/>
          <w:divBdr>
            <w:top w:val="none" w:sz="0" w:space="0" w:color="auto"/>
            <w:left w:val="none" w:sz="0" w:space="0" w:color="auto"/>
            <w:bottom w:val="none" w:sz="0" w:space="0" w:color="auto"/>
            <w:right w:val="none" w:sz="0" w:space="0" w:color="auto"/>
          </w:divBdr>
        </w:div>
        <w:div w:id="214044136">
          <w:marLeft w:val="1080"/>
          <w:marRight w:val="0"/>
          <w:marTop w:val="100"/>
          <w:marBottom w:val="0"/>
          <w:divBdr>
            <w:top w:val="none" w:sz="0" w:space="0" w:color="auto"/>
            <w:left w:val="none" w:sz="0" w:space="0" w:color="auto"/>
            <w:bottom w:val="none" w:sz="0" w:space="0" w:color="auto"/>
            <w:right w:val="none" w:sz="0" w:space="0" w:color="auto"/>
          </w:divBdr>
        </w:div>
        <w:div w:id="649140582">
          <w:marLeft w:val="1080"/>
          <w:marRight w:val="0"/>
          <w:marTop w:val="100"/>
          <w:marBottom w:val="0"/>
          <w:divBdr>
            <w:top w:val="none" w:sz="0" w:space="0" w:color="auto"/>
            <w:left w:val="none" w:sz="0" w:space="0" w:color="auto"/>
            <w:bottom w:val="none" w:sz="0" w:space="0" w:color="auto"/>
            <w:right w:val="none" w:sz="0" w:space="0" w:color="auto"/>
          </w:divBdr>
        </w:div>
        <w:div w:id="949319397">
          <w:marLeft w:val="1080"/>
          <w:marRight w:val="0"/>
          <w:marTop w:val="100"/>
          <w:marBottom w:val="0"/>
          <w:divBdr>
            <w:top w:val="none" w:sz="0" w:space="0" w:color="auto"/>
            <w:left w:val="none" w:sz="0" w:space="0" w:color="auto"/>
            <w:bottom w:val="none" w:sz="0" w:space="0" w:color="auto"/>
            <w:right w:val="none" w:sz="0" w:space="0" w:color="auto"/>
          </w:divBdr>
        </w:div>
      </w:divsChild>
    </w:div>
    <w:div w:id="1509951655">
      <w:bodyDiv w:val="1"/>
      <w:marLeft w:val="0"/>
      <w:marRight w:val="0"/>
      <w:marTop w:val="0"/>
      <w:marBottom w:val="0"/>
      <w:divBdr>
        <w:top w:val="none" w:sz="0" w:space="0" w:color="auto"/>
        <w:left w:val="none" w:sz="0" w:space="0" w:color="auto"/>
        <w:bottom w:val="none" w:sz="0" w:space="0" w:color="auto"/>
        <w:right w:val="none" w:sz="0" w:space="0" w:color="auto"/>
      </w:divBdr>
    </w:div>
    <w:div w:id="1514950746">
      <w:bodyDiv w:val="1"/>
      <w:marLeft w:val="0"/>
      <w:marRight w:val="0"/>
      <w:marTop w:val="0"/>
      <w:marBottom w:val="0"/>
      <w:divBdr>
        <w:top w:val="none" w:sz="0" w:space="0" w:color="auto"/>
        <w:left w:val="none" w:sz="0" w:space="0" w:color="auto"/>
        <w:bottom w:val="none" w:sz="0" w:space="0" w:color="auto"/>
        <w:right w:val="none" w:sz="0" w:space="0" w:color="auto"/>
      </w:divBdr>
      <w:divsChild>
        <w:div w:id="1775590318">
          <w:marLeft w:val="360"/>
          <w:marRight w:val="0"/>
          <w:marTop w:val="200"/>
          <w:marBottom w:val="0"/>
          <w:divBdr>
            <w:top w:val="none" w:sz="0" w:space="0" w:color="auto"/>
            <w:left w:val="none" w:sz="0" w:space="0" w:color="auto"/>
            <w:bottom w:val="none" w:sz="0" w:space="0" w:color="auto"/>
            <w:right w:val="none" w:sz="0" w:space="0" w:color="auto"/>
          </w:divBdr>
        </w:div>
        <w:div w:id="2139758597">
          <w:marLeft w:val="1080"/>
          <w:marRight w:val="0"/>
          <w:marTop w:val="100"/>
          <w:marBottom w:val="0"/>
          <w:divBdr>
            <w:top w:val="none" w:sz="0" w:space="0" w:color="auto"/>
            <w:left w:val="none" w:sz="0" w:space="0" w:color="auto"/>
            <w:bottom w:val="none" w:sz="0" w:space="0" w:color="auto"/>
            <w:right w:val="none" w:sz="0" w:space="0" w:color="auto"/>
          </w:divBdr>
        </w:div>
        <w:div w:id="1239899018">
          <w:marLeft w:val="2246"/>
          <w:marRight w:val="0"/>
          <w:marTop w:val="100"/>
          <w:marBottom w:val="0"/>
          <w:divBdr>
            <w:top w:val="none" w:sz="0" w:space="0" w:color="auto"/>
            <w:left w:val="none" w:sz="0" w:space="0" w:color="auto"/>
            <w:bottom w:val="none" w:sz="0" w:space="0" w:color="auto"/>
            <w:right w:val="none" w:sz="0" w:space="0" w:color="auto"/>
          </w:divBdr>
        </w:div>
        <w:div w:id="812527099">
          <w:marLeft w:val="2246"/>
          <w:marRight w:val="0"/>
          <w:marTop w:val="100"/>
          <w:marBottom w:val="0"/>
          <w:divBdr>
            <w:top w:val="none" w:sz="0" w:space="0" w:color="auto"/>
            <w:left w:val="none" w:sz="0" w:space="0" w:color="auto"/>
            <w:bottom w:val="none" w:sz="0" w:space="0" w:color="auto"/>
            <w:right w:val="none" w:sz="0" w:space="0" w:color="auto"/>
          </w:divBdr>
        </w:div>
        <w:div w:id="1113554668">
          <w:marLeft w:val="2246"/>
          <w:marRight w:val="0"/>
          <w:marTop w:val="100"/>
          <w:marBottom w:val="0"/>
          <w:divBdr>
            <w:top w:val="none" w:sz="0" w:space="0" w:color="auto"/>
            <w:left w:val="none" w:sz="0" w:space="0" w:color="auto"/>
            <w:bottom w:val="none" w:sz="0" w:space="0" w:color="auto"/>
            <w:right w:val="none" w:sz="0" w:space="0" w:color="auto"/>
          </w:divBdr>
        </w:div>
        <w:div w:id="1750468583">
          <w:marLeft w:val="2246"/>
          <w:marRight w:val="0"/>
          <w:marTop w:val="100"/>
          <w:marBottom w:val="0"/>
          <w:divBdr>
            <w:top w:val="none" w:sz="0" w:space="0" w:color="auto"/>
            <w:left w:val="none" w:sz="0" w:space="0" w:color="auto"/>
            <w:bottom w:val="none" w:sz="0" w:space="0" w:color="auto"/>
            <w:right w:val="none" w:sz="0" w:space="0" w:color="auto"/>
          </w:divBdr>
        </w:div>
        <w:div w:id="782921924">
          <w:marLeft w:val="360"/>
          <w:marRight w:val="0"/>
          <w:marTop w:val="200"/>
          <w:marBottom w:val="0"/>
          <w:divBdr>
            <w:top w:val="none" w:sz="0" w:space="0" w:color="auto"/>
            <w:left w:val="none" w:sz="0" w:space="0" w:color="auto"/>
            <w:bottom w:val="none" w:sz="0" w:space="0" w:color="auto"/>
            <w:right w:val="none" w:sz="0" w:space="0" w:color="auto"/>
          </w:divBdr>
        </w:div>
        <w:div w:id="2016298225">
          <w:marLeft w:val="1080"/>
          <w:marRight w:val="0"/>
          <w:marTop w:val="100"/>
          <w:marBottom w:val="0"/>
          <w:divBdr>
            <w:top w:val="none" w:sz="0" w:space="0" w:color="auto"/>
            <w:left w:val="none" w:sz="0" w:space="0" w:color="auto"/>
            <w:bottom w:val="none" w:sz="0" w:space="0" w:color="auto"/>
            <w:right w:val="none" w:sz="0" w:space="0" w:color="auto"/>
          </w:divBdr>
        </w:div>
        <w:div w:id="2012754555">
          <w:marLeft w:val="1080"/>
          <w:marRight w:val="0"/>
          <w:marTop w:val="100"/>
          <w:marBottom w:val="0"/>
          <w:divBdr>
            <w:top w:val="none" w:sz="0" w:space="0" w:color="auto"/>
            <w:left w:val="none" w:sz="0" w:space="0" w:color="auto"/>
            <w:bottom w:val="none" w:sz="0" w:space="0" w:color="auto"/>
            <w:right w:val="none" w:sz="0" w:space="0" w:color="auto"/>
          </w:divBdr>
        </w:div>
        <w:div w:id="181625608">
          <w:marLeft w:val="1080"/>
          <w:marRight w:val="0"/>
          <w:marTop w:val="100"/>
          <w:marBottom w:val="0"/>
          <w:divBdr>
            <w:top w:val="none" w:sz="0" w:space="0" w:color="auto"/>
            <w:left w:val="none" w:sz="0" w:space="0" w:color="auto"/>
            <w:bottom w:val="none" w:sz="0" w:space="0" w:color="auto"/>
            <w:right w:val="none" w:sz="0" w:space="0" w:color="auto"/>
          </w:divBdr>
        </w:div>
        <w:div w:id="1143545046">
          <w:marLeft w:val="360"/>
          <w:marRight w:val="0"/>
          <w:marTop w:val="200"/>
          <w:marBottom w:val="0"/>
          <w:divBdr>
            <w:top w:val="none" w:sz="0" w:space="0" w:color="auto"/>
            <w:left w:val="none" w:sz="0" w:space="0" w:color="auto"/>
            <w:bottom w:val="none" w:sz="0" w:space="0" w:color="auto"/>
            <w:right w:val="none" w:sz="0" w:space="0" w:color="auto"/>
          </w:divBdr>
        </w:div>
      </w:divsChild>
    </w:div>
    <w:div w:id="1542134324">
      <w:bodyDiv w:val="1"/>
      <w:marLeft w:val="0"/>
      <w:marRight w:val="0"/>
      <w:marTop w:val="0"/>
      <w:marBottom w:val="0"/>
      <w:divBdr>
        <w:top w:val="none" w:sz="0" w:space="0" w:color="auto"/>
        <w:left w:val="none" w:sz="0" w:space="0" w:color="auto"/>
        <w:bottom w:val="none" w:sz="0" w:space="0" w:color="auto"/>
        <w:right w:val="none" w:sz="0" w:space="0" w:color="auto"/>
      </w:divBdr>
      <w:divsChild>
        <w:div w:id="1515193060">
          <w:marLeft w:val="360"/>
          <w:marRight w:val="0"/>
          <w:marTop w:val="200"/>
          <w:marBottom w:val="0"/>
          <w:divBdr>
            <w:top w:val="none" w:sz="0" w:space="0" w:color="auto"/>
            <w:left w:val="none" w:sz="0" w:space="0" w:color="auto"/>
            <w:bottom w:val="none" w:sz="0" w:space="0" w:color="auto"/>
            <w:right w:val="none" w:sz="0" w:space="0" w:color="auto"/>
          </w:divBdr>
        </w:div>
        <w:div w:id="1277716958">
          <w:marLeft w:val="1080"/>
          <w:marRight w:val="0"/>
          <w:marTop w:val="100"/>
          <w:marBottom w:val="0"/>
          <w:divBdr>
            <w:top w:val="none" w:sz="0" w:space="0" w:color="auto"/>
            <w:left w:val="none" w:sz="0" w:space="0" w:color="auto"/>
            <w:bottom w:val="none" w:sz="0" w:space="0" w:color="auto"/>
            <w:right w:val="none" w:sz="0" w:space="0" w:color="auto"/>
          </w:divBdr>
        </w:div>
        <w:div w:id="1854612883">
          <w:marLeft w:val="1080"/>
          <w:marRight w:val="0"/>
          <w:marTop w:val="100"/>
          <w:marBottom w:val="0"/>
          <w:divBdr>
            <w:top w:val="none" w:sz="0" w:space="0" w:color="auto"/>
            <w:left w:val="none" w:sz="0" w:space="0" w:color="auto"/>
            <w:bottom w:val="none" w:sz="0" w:space="0" w:color="auto"/>
            <w:right w:val="none" w:sz="0" w:space="0" w:color="auto"/>
          </w:divBdr>
        </w:div>
        <w:div w:id="154998897">
          <w:marLeft w:val="360"/>
          <w:marRight w:val="0"/>
          <w:marTop w:val="200"/>
          <w:marBottom w:val="0"/>
          <w:divBdr>
            <w:top w:val="none" w:sz="0" w:space="0" w:color="auto"/>
            <w:left w:val="none" w:sz="0" w:space="0" w:color="auto"/>
            <w:bottom w:val="none" w:sz="0" w:space="0" w:color="auto"/>
            <w:right w:val="none" w:sz="0" w:space="0" w:color="auto"/>
          </w:divBdr>
        </w:div>
        <w:div w:id="1689286730">
          <w:marLeft w:val="360"/>
          <w:marRight w:val="0"/>
          <w:marTop w:val="200"/>
          <w:marBottom w:val="0"/>
          <w:divBdr>
            <w:top w:val="none" w:sz="0" w:space="0" w:color="auto"/>
            <w:left w:val="none" w:sz="0" w:space="0" w:color="auto"/>
            <w:bottom w:val="none" w:sz="0" w:space="0" w:color="auto"/>
            <w:right w:val="none" w:sz="0" w:space="0" w:color="auto"/>
          </w:divBdr>
        </w:div>
      </w:divsChild>
    </w:div>
    <w:div w:id="1568297394">
      <w:bodyDiv w:val="1"/>
      <w:marLeft w:val="0"/>
      <w:marRight w:val="0"/>
      <w:marTop w:val="0"/>
      <w:marBottom w:val="0"/>
      <w:divBdr>
        <w:top w:val="none" w:sz="0" w:space="0" w:color="auto"/>
        <w:left w:val="none" w:sz="0" w:space="0" w:color="auto"/>
        <w:bottom w:val="none" w:sz="0" w:space="0" w:color="auto"/>
        <w:right w:val="none" w:sz="0" w:space="0" w:color="auto"/>
      </w:divBdr>
      <w:divsChild>
        <w:div w:id="742606091">
          <w:marLeft w:val="360"/>
          <w:marRight w:val="0"/>
          <w:marTop w:val="200"/>
          <w:marBottom w:val="0"/>
          <w:divBdr>
            <w:top w:val="none" w:sz="0" w:space="0" w:color="auto"/>
            <w:left w:val="none" w:sz="0" w:space="0" w:color="auto"/>
            <w:bottom w:val="none" w:sz="0" w:space="0" w:color="auto"/>
            <w:right w:val="none" w:sz="0" w:space="0" w:color="auto"/>
          </w:divBdr>
        </w:div>
        <w:div w:id="195849340">
          <w:marLeft w:val="360"/>
          <w:marRight w:val="0"/>
          <w:marTop w:val="200"/>
          <w:marBottom w:val="0"/>
          <w:divBdr>
            <w:top w:val="none" w:sz="0" w:space="0" w:color="auto"/>
            <w:left w:val="none" w:sz="0" w:space="0" w:color="auto"/>
            <w:bottom w:val="none" w:sz="0" w:space="0" w:color="auto"/>
            <w:right w:val="none" w:sz="0" w:space="0" w:color="auto"/>
          </w:divBdr>
        </w:div>
        <w:div w:id="938558977">
          <w:marLeft w:val="360"/>
          <w:marRight w:val="0"/>
          <w:marTop w:val="200"/>
          <w:marBottom w:val="0"/>
          <w:divBdr>
            <w:top w:val="none" w:sz="0" w:space="0" w:color="auto"/>
            <w:left w:val="none" w:sz="0" w:space="0" w:color="auto"/>
            <w:bottom w:val="none" w:sz="0" w:space="0" w:color="auto"/>
            <w:right w:val="none" w:sz="0" w:space="0" w:color="auto"/>
          </w:divBdr>
        </w:div>
        <w:div w:id="1308705526">
          <w:marLeft w:val="360"/>
          <w:marRight w:val="0"/>
          <w:marTop w:val="200"/>
          <w:marBottom w:val="0"/>
          <w:divBdr>
            <w:top w:val="none" w:sz="0" w:space="0" w:color="auto"/>
            <w:left w:val="none" w:sz="0" w:space="0" w:color="auto"/>
            <w:bottom w:val="none" w:sz="0" w:space="0" w:color="auto"/>
            <w:right w:val="none" w:sz="0" w:space="0" w:color="auto"/>
          </w:divBdr>
        </w:div>
        <w:div w:id="186142807">
          <w:marLeft w:val="360"/>
          <w:marRight w:val="0"/>
          <w:marTop w:val="200"/>
          <w:marBottom w:val="0"/>
          <w:divBdr>
            <w:top w:val="none" w:sz="0" w:space="0" w:color="auto"/>
            <w:left w:val="none" w:sz="0" w:space="0" w:color="auto"/>
            <w:bottom w:val="none" w:sz="0" w:space="0" w:color="auto"/>
            <w:right w:val="none" w:sz="0" w:space="0" w:color="auto"/>
          </w:divBdr>
        </w:div>
        <w:div w:id="1901020452">
          <w:marLeft w:val="360"/>
          <w:marRight w:val="0"/>
          <w:marTop w:val="200"/>
          <w:marBottom w:val="0"/>
          <w:divBdr>
            <w:top w:val="none" w:sz="0" w:space="0" w:color="auto"/>
            <w:left w:val="none" w:sz="0" w:space="0" w:color="auto"/>
            <w:bottom w:val="none" w:sz="0" w:space="0" w:color="auto"/>
            <w:right w:val="none" w:sz="0" w:space="0" w:color="auto"/>
          </w:divBdr>
        </w:div>
        <w:div w:id="554396274">
          <w:marLeft w:val="360"/>
          <w:marRight w:val="0"/>
          <w:marTop w:val="200"/>
          <w:marBottom w:val="0"/>
          <w:divBdr>
            <w:top w:val="none" w:sz="0" w:space="0" w:color="auto"/>
            <w:left w:val="none" w:sz="0" w:space="0" w:color="auto"/>
            <w:bottom w:val="none" w:sz="0" w:space="0" w:color="auto"/>
            <w:right w:val="none" w:sz="0" w:space="0" w:color="auto"/>
          </w:divBdr>
        </w:div>
        <w:div w:id="1905800622">
          <w:marLeft w:val="360"/>
          <w:marRight w:val="0"/>
          <w:marTop w:val="200"/>
          <w:marBottom w:val="0"/>
          <w:divBdr>
            <w:top w:val="none" w:sz="0" w:space="0" w:color="auto"/>
            <w:left w:val="none" w:sz="0" w:space="0" w:color="auto"/>
            <w:bottom w:val="none" w:sz="0" w:space="0" w:color="auto"/>
            <w:right w:val="none" w:sz="0" w:space="0" w:color="auto"/>
          </w:divBdr>
        </w:div>
      </w:divsChild>
    </w:div>
    <w:div w:id="1637636763">
      <w:bodyDiv w:val="1"/>
      <w:marLeft w:val="0"/>
      <w:marRight w:val="0"/>
      <w:marTop w:val="0"/>
      <w:marBottom w:val="0"/>
      <w:divBdr>
        <w:top w:val="none" w:sz="0" w:space="0" w:color="auto"/>
        <w:left w:val="none" w:sz="0" w:space="0" w:color="auto"/>
        <w:bottom w:val="none" w:sz="0" w:space="0" w:color="auto"/>
        <w:right w:val="none" w:sz="0" w:space="0" w:color="auto"/>
      </w:divBdr>
      <w:divsChild>
        <w:div w:id="84770221">
          <w:marLeft w:val="360"/>
          <w:marRight w:val="0"/>
          <w:marTop w:val="200"/>
          <w:marBottom w:val="0"/>
          <w:divBdr>
            <w:top w:val="none" w:sz="0" w:space="0" w:color="auto"/>
            <w:left w:val="none" w:sz="0" w:space="0" w:color="auto"/>
            <w:bottom w:val="none" w:sz="0" w:space="0" w:color="auto"/>
            <w:right w:val="none" w:sz="0" w:space="0" w:color="auto"/>
          </w:divBdr>
        </w:div>
        <w:div w:id="961107701">
          <w:marLeft w:val="360"/>
          <w:marRight w:val="0"/>
          <w:marTop w:val="200"/>
          <w:marBottom w:val="0"/>
          <w:divBdr>
            <w:top w:val="none" w:sz="0" w:space="0" w:color="auto"/>
            <w:left w:val="none" w:sz="0" w:space="0" w:color="auto"/>
            <w:bottom w:val="none" w:sz="0" w:space="0" w:color="auto"/>
            <w:right w:val="none" w:sz="0" w:space="0" w:color="auto"/>
          </w:divBdr>
        </w:div>
        <w:div w:id="1312563626">
          <w:marLeft w:val="360"/>
          <w:marRight w:val="0"/>
          <w:marTop w:val="200"/>
          <w:marBottom w:val="0"/>
          <w:divBdr>
            <w:top w:val="none" w:sz="0" w:space="0" w:color="auto"/>
            <w:left w:val="none" w:sz="0" w:space="0" w:color="auto"/>
            <w:bottom w:val="none" w:sz="0" w:space="0" w:color="auto"/>
            <w:right w:val="none" w:sz="0" w:space="0" w:color="auto"/>
          </w:divBdr>
        </w:div>
        <w:div w:id="490605356">
          <w:marLeft w:val="360"/>
          <w:marRight w:val="0"/>
          <w:marTop w:val="200"/>
          <w:marBottom w:val="0"/>
          <w:divBdr>
            <w:top w:val="none" w:sz="0" w:space="0" w:color="auto"/>
            <w:left w:val="none" w:sz="0" w:space="0" w:color="auto"/>
            <w:bottom w:val="none" w:sz="0" w:space="0" w:color="auto"/>
            <w:right w:val="none" w:sz="0" w:space="0" w:color="auto"/>
          </w:divBdr>
        </w:div>
        <w:div w:id="1181312194">
          <w:marLeft w:val="360"/>
          <w:marRight w:val="0"/>
          <w:marTop w:val="200"/>
          <w:marBottom w:val="0"/>
          <w:divBdr>
            <w:top w:val="none" w:sz="0" w:space="0" w:color="auto"/>
            <w:left w:val="none" w:sz="0" w:space="0" w:color="auto"/>
            <w:bottom w:val="none" w:sz="0" w:space="0" w:color="auto"/>
            <w:right w:val="none" w:sz="0" w:space="0" w:color="auto"/>
          </w:divBdr>
        </w:div>
        <w:div w:id="2025470338">
          <w:marLeft w:val="360"/>
          <w:marRight w:val="0"/>
          <w:marTop w:val="200"/>
          <w:marBottom w:val="0"/>
          <w:divBdr>
            <w:top w:val="none" w:sz="0" w:space="0" w:color="auto"/>
            <w:left w:val="none" w:sz="0" w:space="0" w:color="auto"/>
            <w:bottom w:val="none" w:sz="0" w:space="0" w:color="auto"/>
            <w:right w:val="none" w:sz="0" w:space="0" w:color="auto"/>
          </w:divBdr>
        </w:div>
        <w:div w:id="1377271719">
          <w:marLeft w:val="360"/>
          <w:marRight w:val="0"/>
          <w:marTop w:val="200"/>
          <w:marBottom w:val="0"/>
          <w:divBdr>
            <w:top w:val="none" w:sz="0" w:space="0" w:color="auto"/>
            <w:left w:val="none" w:sz="0" w:space="0" w:color="auto"/>
            <w:bottom w:val="none" w:sz="0" w:space="0" w:color="auto"/>
            <w:right w:val="none" w:sz="0" w:space="0" w:color="auto"/>
          </w:divBdr>
        </w:div>
      </w:divsChild>
    </w:div>
    <w:div w:id="1673341041">
      <w:bodyDiv w:val="1"/>
      <w:marLeft w:val="0"/>
      <w:marRight w:val="0"/>
      <w:marTop w:val="0"/>
      <w:marBottom w:val="0"/>
      <w:divBdr>
        <w:top w:val="none" w:sz="0" w:space="0" w:color="auto"/>
        <w:left w:val="none" w:sz="0" w:space="0" w:color="auto"/>
        <w:bottom w:val="none" w:sz="0" w:space="0" w:color="auto"/>
        <w:right w:val="none" w:sz="0" w:space="0" w:color="auto"/>
      </w:divBdr>
      <w:divsChild>
        <w:div w:id="710306934">
          <w:marLeft w:val="360"/>
          <w:marRight w:val="0"/>
          <w:marTop w:val="200"/>
          <w:marBottom w:val="0"/>
          <w:divBdr>
            <w:top w:val="none" w:sz="0" w:space="0" w:color="auto"/>
            <w:left w:val="none" w:sz="0" w:space="0" w:color="auto"/>
            <w:bottom w:val="none" w:sz="0" w:space="0" w:color="auto"/>
            <w:right w:val="none" w:sz="0" w:space="0" w:color="auto"/>
          </w:divBdr>
        </w:div>
        <w:div w:id="858858716">
          <w:marLeft w:val="360"/>
          <w:marRight w:val="0"/>
          <w:marTop w:val="200"/>
          <w:marBottom w:val="0"/>
          <w:divBdr>
            <w:top w:val="none" w:sz="0" w:space="0" w:color="auto"/>
            <w:left w:val="none" w:sz="0" w:space="0" w:color="auto"/>
            <w:bottom w:val="none" w:sz="0" w:space="0" w:color="auto"/>
            <w:right w:val="none" w:sz="0" w:space="0" w:color="auto"/>
          </w:divBdr>
        </w:div>
        <w:div w:id="1859467824">
          <w:marLeft w:val="360"/>
          <w:marRight w:val="0"/>
          <w:marTop w:val="200"/>
          <w:marBottom w:val="0"/>
          <w:divBdr>
            <w:top w:val="none" w:sz="0" w:space="0" w:color="auto"/>
            <w:left w:val="none" w:sz="0" w:space="0" w:color="auto"/>
            <w:bottom w:val="none" w:sz="0" w:space="0" w:color="auto"/>
            <w:right w:val="none" w:sz="0" w:space="0" w:color="auto"/>
          </w:divBdr>
        </w:div>
      </w:divsChild>
    </w:div>
    <w:div w:id="1698971689">
      <w:bodyDiv w:val="1"/>
      <w:marLeft w:val="0"/>
      <w:marRight w:val="0"/>
      <w:marTop w:val="0"/>
      <w:marBottom w:val="0"/>
      <w:divBdr>
        <w:top w:val="none" w:sz="0" w:space="0" w:color="auto"/>
        <w:left w:val="none" w:sz="0" w:space="0" w:color="auto"/>
        <w:bottom w:val="none" w:sz="0" w:space="0" w:color="auto"/>
        <w:right w:val="none" w:sz="0" w:space="0" w:color="auto"/>
      </w:divBdr>
    </w:div>
    <w:div w:id="1707221542">
      <w:bodyDiv w:val="1"/>
      <w:marLeft w:val="0"/>
      <w:marRight w:val="0"/>
      <w:marTop w:val="0"/>
      <w:marBottom w:val="0"/>
      <w:divBdr>
        <w:top w:val="none" w:sz="0" w:space="0" w:color="auto"/>
        <w:left w:val="none" w:sz="0" w:space="0" w:color="auto"/>
        <w:bottom w:val="none" w:sz="0" w:space="0" w:color="auto"/>
        <w:right w:val="none" w:sz="0" w:space="0" w:color="auto"/>
      </w:divBdr>
      <w:divsChild>
        <w:div w:id="1392577241">
          <w:marLeft w:val="446"/>
          <w:marRight w:val="0"/>
          <w:marTop w:val="0"/>
          <w:marBottom w:val="0"/>
          <w:divBdr>
            <w:top w:val="none" w:sz="0" w:space="0" w:color="auto"/>
            <w:left w:val="none" w:sz="0" w:space="0" w:color="auto"/>
            <w:bottom w:val="none" w:sz="0" w:space="0" w:color="auto"/>
            <w:right w:val="none" w:sz="0" w:space="0" w:color="auto"/>
          </w:divBdr>
        </w:div>
        <w:div w:id="1819765950">
          <w:marLeft w:val="446"/>
          <w:marRight w:val="0"/>
          <w:marTop w:val="0"/>
          <w:marBottom w:val="0"/>
          <w:divBdr>
            <w:top w:val="none" w:sz="0" w:space="0" w:color="auto"/>
            <w:left w:val="none" w:sz="0" w:space="0" w:color="auto"/>
            <w:bottom w:val="none" w:sz="0" w:space="0" w:color="auto"/>
            <w:right w:val="none" w:sz="0" w:space="0" w:color="auto"/>
          </w:divBdr>
        </w:div>
      </w:divsChild>
    </w:div>
    <w:div w:id="1754816717">
      <w:bodyDiv w:val="1"/>
      <w:marLeft w:val="0"/>
      <w:marRight w:val="0"/>
      <w:marTop w:val="0"/>
      <w:marBottom w:val="0"/>
      <w:divBdr>
        <w:top w:val="none" w:sz="0" w:space="0" w:color="auto"/>
        <w:left w:val="none" w:sz="0" w:space="0" w:color="auto"/>
        <w:bottom w:val="none" w:sz="0" w:space="0" w:color="auto"/>
        <w:right w:val="none" w:sz="0" w:space="0" w:color="auto"/>
      </w:divBdr>
      <w:divsChild>
        <w:div w:id="1375081479">
          <w:marLeft w:val="446"/>
          <w:marRight w:val="0"/>
          <w:marTop w:val="0"/>
          <w:marBottom w:val="0"/>
          <w:divBdr>
            <w:top w:val="none" w:sz="0" w:space="0" w:color="auto"/>
            <w:left w:val="none" w:sz="0" w:space="0" w:color="auto"/>
            <w:bottom w:val="none" w:sz="0" w:space="0" w:color="auto"/>
            <w:right w:val="none" w:sz="0" w:space="0" w:color="auto"/>
          </w:divBdr>
        </w:div>
      </w:divsChild>
    </w:div>
    <w:div w:id="1827084992">
      <w:bodyDiv w:val="1"/>
      <w:marLeft w:val="0"/>
      <w:marRight w:val="0"/>
      <w:marTop w:val="0"/>
      <w:marBottom w:val="0"/>
      <w:divBdr>
        <w:top w:val="none" w:sz="0" w:space="0" w:color="auto"/>
        <w:left w:val="none" w:sz="0" w:space="0" w:color="auto"/>
        <w:bottom w:val="none" w:sz="0" w:space="0" w:color="auto"/>
        <w:right w:val="none" w:sz="0" w:space="0" w:color="auto"/>
      </w:divBdr>
      <w:divsChild>
        <w:div w:id="1839274612">
          <w:marLeft w:val="1080"/>
          <w:marRight w:val="0"/>
          <w:marTop w:val="100"/>
          <w:marBottom w:val="0"/>
          <w:divBdr>
            <w:top w:val="none" w:sz="0" w:space="0" w:color="auto"/>
            <w:left w:val="none" w:sz="0" w:space="0" w:color="auto"/>
            <w:bottom w:val="none" w:sz="0" w:space="0" w:color="auto"/>
            <w:right w:val="none" w:sz="0" w:space="0" w:color="auto"/>
          </w:divBdr>
        </w:div>
        <w:div w:id="1970278166">
          <w:marLeft w:val="1080"/>
          <w:marRight w:val="0"/>
          <w:marTop w:val="100"/>
          <w:marBottom w:val="0"/>
          <w:divBdr>
            <w:top w:val="none" w:sz="0" w:space="0" w:color="auto"/>
            <w:left w:val="none" w:sz="0" w:space="0" w:color="auto"/>
            <w:bottom w:val="none" w:sz="0" w:space="0" w:color="auto"/>
            <w:right w:val="none" w:sz="0" w:space="0" w:color="auto"/>
          </w:divBdr>
        </w:div>
        <w:div w:id="126240474">
          <w:marLeft w:val="1080"/>
          <w:marRight w:val="0"/>
          <w:marTop w:val="100"/>
          <w:marBottom w:val="0"/>
          <w:divBdr>
            <w:top w:val="none" w:sz="0" w:space="0" w:color="auto"/>
            <w:left w:val="none" w:sz="0" w:space="0" w:color="auto"/>
            <w:bottom w:val="none" w:sz="0" w:space="0" w:color="auto"/>
            <w:right w:val="none" w:sz="0" w:space="0" w:color="auto"/>
          </w:divBdr>
        </w:div>
        <w:div w:id="1082605322">
          <w:marLeft w:val="360"/>
          <w:marRight w:val="0"/>
          <w:marTop w:val="200"/>
          <w:marBottom w:val="0"/>
          <w:divBdr>
            <w:top w:val="none" w:sz="0" w:space="0" w:color="auto"/>
            <w:left w:val="none" w:sz="0" w:space="0" w:color="auto"/>
            <w:bottom w:val="none" w:sz="0" w:space="0" w:color="auto"/>
            <w:right w:val="none" w:sz="0" w:space="0" w:color="auto"/>
          </w:divBdr>
        </w:div>
      </w:divsChild>
    </w:div>
    <w:div w:id="1836797188">
      <w:bodyDiv w:val="1"/>
      <w:marLeft w:val="0"/>
      <w:marRight w:val="0"/>
      <w:marTop w:val="0"/>
      <w:marBottom w:val="0"/>
      <w:divBdr>
        <w:top w:val="none" w:sz="0" w:space="0" w:color="auto"/>
        <w:left w:val="none" w:sz="0" w:space="0" w:color="auto"/>
        <w:bottom w:val="none" w:sz="0" w:space="0" w:color="auto"/>
        <w:right w:val="none" w:sz="0" w:space="0" w:color="auto"/>
      </w:divBdr>
      <w:divsChild>
        <w:div w:id="1728649789">
          <w:marLeft w:val="360"/>
          <w:marRight w:val="0"/>
          <w:marTop w:val="200"/>
          <w:marBottom w:val="0"/>
          <w:divBdr>
            <w:top w:val="none" w:sz="0" w:space="0" w:color="auto"/>
            <w:left w:val="none" w:sz="0" w:space="0" w:color="auto"/>
            <w:bottom w:val="none" w:sz="0" w:space="0" w:color="auto"/>
            <w:right w:val="none" w:sz="0" w:space="0" w:color="auto"/>
          </w:divBdr>
        </w:div>
        <w:div w:id="535584781">
          <w:marLeft w:val="360"/>
          <w:marRight w:val="0"/>
          <w:marTop w:val="200"/>
          <w:marBottom w:val="0"/>
          <w:divBdr>
            <w:top w:val="none" w:sz="0" w:space="0" w:color="auto"/>
            <w:left w:val="none" w:sz="0" w:space="0" w:color="auto"/>
            <w:bottom w:val="none" w:sz="0" w:space="0" w:color="auto"/>
            <w:right w:val="none" w:sz="0" w:space="0" w:color="auto"/>
          </w:divBdr>
        </w:div>
        <w:div w:id="426459875">
          <w:marLeft w:val="360"/>
          <w:marRight w:val="0"/>
          <w:marTop w:val="200"/>
          <w:marBottom w:val="0"/>
          <w:divBdr>
            <w:top w:val="none" w:sz="0" w:space="0" w:color="auto"/>
            <w:left w:val="none" w:sz="0" w:space="0" w:color="auto"/>
            <w:bottom w:val="none" w:sz="0" w:space="0" w:color="auto"/>
            <w:right w:val="none" w:sz="0" w:space="0" w:color="auto"/>
          </w:divBdr>
        </w:div>
        <w:div w:id="849875488">
          <w:marLeft w:val="360"/>
          <w:marRight w:val="0"/>
          <w:marTop w:val="200"/>
          <w:marBottom w:val="0"/>
          <w:divBdr>
            <w:top w:val="none" w:sz="0" w:space="0" w:color="auto"/>
            <w:left w:val="none" w:sz="0" w:space="0" w:color="auto"/>
            <w:bottom w:val="none" w:sz="0" w:space="0" w:color="auto"/>
            <w:right w:val="none" w:sz="0" w:space="0" w:color="auto"/>
          </w:divBdr>
        </w:div>
        <w:div w:id="652608214">
          <w:marLeft w:val="360"/>
          <w:marRight w:val="0"/>
          <w:marTop w:val="200"/>
          <w:marBottom w:val="0"/>
          <w:divBdr>
            <w:top w:val="none" w:sz="0" w:space="0" w:color="auto"/>
            <w:left w:val="none" w:sz="0" w:space="0" w:color="auto"/>
            <w:bottom w:val="none" w:sz="0" w:space="0" w:color="auto"/>
            <w:right w:val="none" w:sz="0" w:space="0" w:color="auto"/>
          </w:divBdr>
        </w:div>
        <w:div w:id="1576819828">
          <w:marLeft w:val="360"/>
          <w:marRight w:val="0"/>
          <w:marTop w:val="200"/>
          <w:marBottom w:val="0"/>
          <w:divBdr>
            <w:top w:val="none" w:sz="0" w:space="0" w:color="auto"/>
            <w:left w:val="none" w:sz="0" w:space="0" w:color="auto"/>
            <w:bottom w:val="none" w:sz="0" w:space="0" w:color="auto"/>
            <w:right w:val="none" w:sz="0" w:space="0" w:color="auto"/>
          </w:divBdr>
        </w:div>
      </w:divsChild>
    </w:div>
    <w:div w:id="1880170099">
      <w:bodyDiv w:val="1"/>
      <w:marLeft w:val="0"/>
      <w:marRight w:val="0"/>
      <w:marTop w:val="0"/>
      <w:marBottom w:val="0"/>
      <w:divBdr>
        <w:top w:val="none" w:sz="0" w:space="0" w:color="auto"/>
        <w:left w:val="none" w:sz="0" w:space="0" w:color="auto"/>
        <w:bottom w:val="none" w:sz="0" w:space="0" w:color="auto"/>
        <w:right w:val="none" w:sz="0" w:space="0" w:color="auto"/>
      </w:divBdr>
      <w:divsChild>
        <w:div w:id="11226072">
          <w:marLeft w:val="360"/>
          <w:marRight w:val="0"/>
          <w:marTop w:val="200"/>
          <w:marBottom w:val="0"/>
          <w:divBdr>
            <w:top w:val="none" w:sz="0" w:space="0" w:color="auto"/>
            <w:left w:val="none" w:sz="0" w:space="0" w:color="auto"/>
            <w:bottom w:val="none" w:sz="0" w:space="0" w:color="auto"/>
            <w:right w:val="none" w:sz="0" w:space="0" w:color="auto"/>
          </w:divBdr>
        </w:div>
        <w:div w:id="1307275076">
          <w:marLeft w:val="360"/>
          <w:marRight w:val="0"/>
          <w:marTop w:val="200"/>
          <w:marBottom w:val="0"/>
          <w:divBdr>
            <w:top w:val="none" w:sz="0" w:space="0" w:color="auto"/>
            <w:left w:val="none" w:sz="0" w:space="0" w:color="auto"/>
            <w:bottom w:val="none" w:sz="0" w:space="0" w:color="auto"/>
            <w:right w:val="none" w:sz="0" w:space="0" w:color="auto"/>
          </w:divBdr>
        </w:div>
        <w:div w:id="1868443767">
          <w:marLeft w:val="360"/>
          <w:marRight w:val="0"/>
          <w:marTop w:val="200"/>
          <w:marBottom w:val="0"/>
          <w:divBdr>
            <w:top w:val="none" w:sz="0" w:space="0" w:color="auto"/>
            <w:left w:val="none" w:sz="0" w:space="0" w:color="auto"/>
            <w:bottom w:val="none" w:sz="0" w:space="0" w:color="auto"/>
            <w:right w:val="none" w:sz="0" w:space="0" w:color="auto"/>
          </w:divBdr>
        </w:div>
        <w:div w:id="668102004">
          <w:marLeft w:val="360"/>
          <w:marRight w:val="0"/>
          <w:marTop w:val="200"/>
          <w:marBottom w:val="0"/>
          <w:divBdr>
            <w:top w:val="none" w:sz="0" w:space="0" w:color="auto"/>
            <w:left w:val="none" w:sz="0" w:space="0" w:color="auto"/>
            <w:bottom w:val="none" w:sz="0" w:space="0" w:color="auto"/>
            <w:right w:val="none" w:sz="0" w:space="0" w:color="auto"/>
          </w:divBdr>
        </w:div>
        <w:div w:id="1097793680">
          <w:marLeft w:val="360"/>
          <w:marRight w:val="0"/>
          <w:marTop w:val="200"/>
          <w:marBottom w:val="0"/>
          <w:divBdr>
            <w:top w:val="none" w:sz="0" w:space="0" w:color="auto"/>
            <w:left w:val="none" w:sz="0" w:space="0" w:color="auto"/>
            <w:bottom w:val="none" w:sz="0" w:space="0" w:color="auto"/>
            <w:right w:val="none" w:sz="0" w:space="0" w:color="auto"/>
          </w:divBdr>
        </w:div>
        <w:div w:id="1726493252">
          <w:marLeft w:val="360"/>
          <w:marRight w:val="0"/>
          <w:marTop w:val="200"/>
          <w:marBottom w:val="0"/>
          <w:divBdr>
            <w:top w:val="none" w:sz="0" w:space="0" w:color="auto"/>
            <w:left w:val="none" w:sz="0" w:space="0" w:color="auto"/>
            <w:bottom w:val="none" w:sz="0" w:space="0" w:color="auto"/>
            <w:right w:val="none" w:sz="0" w:space="0" w:color="auto"/>
          </w:divBdr>
        </w:div>
        <w:div w:id="417559495">
          <w:marLeft w:val="360"/>
          <w:marRight w:val="0"/>
          <w:marTop w:val="200"/>
          <w:marBottom w:val="0"/>
          <w:divBdr>
            <w:top w:val="none" w:sz="0" w:space="0" w:color="auto"/>
            <w:left w:val="none" w:sz="0" w:space="0" w:color="auto"/>
            <w:bottom w:val="none" w:sz="0" w:space="0" w:color="auto"/>
            <w:right w:val="none" w:sz="0" w:space="0" w:color="auto"/>
          </w:divBdr>
        </w:div>
        <w:div w:id="1230338316">
          <w:marLeft w:val="360"/>
          <w:marRight w:val="0"/>
          <w:marTop w:val="200"/>
          <w:marBottom w:val="0"/>
          <w:divBdr>
            <w:top w:val="none" w:sz="0" w:space="0" w:color="auto"/>
            <w:left w:val="none" w:sz="0" w:space="0" w:color="auto"/>
            <w:bottom w:val="none" w:sz="0" w:space="0" w:color="auto"/>
            <w:right w:val="none" w:sz="0" w:space="0" w:color="auto"/>
          </w:divBdr>
        </w:div>
        <w:div w:id="1071151108">
          <w:marLeft w:val="360"/>
          <w:marRight w:val="0"/>
          <w:marTop w:val="200"/>
          <w:marBottom w:val="0"/>
          <w:divBdr>
            <w:top w:val="none" w:sz="0" w:space="0" w:color="auto"/>
            <w:left w:val="none" w:sz="0" w:space="0" w:color="auto"/>
            <w:bottom w:val="none" w:sz="0" w:space="0" w:color="auto"/>
            <w:right w:val="none" w:sz="0" w:space="0" w:color="auto"/>
          </w:divBdr>
        </w:div>
      </w:divsChild>
    </w:div>
    <w:div w:id="1884169552">
      <w:bodyDiv w:val="1"/>
      <w:marLeft w:val="0"/>
      <w:marRight w:val="0"/>
      <w:marTop w:val="0"/>
      <w:marBottom w:val="0"/>
      <w:divBdr>
        <w:top w:val="none" w:sz="0" w:space="0" w:color="auto"/>
        <w:left w:val="none" w:sz="0" w:space="0" w:color="auto"/>
        <w:bottom w:val="none" w:sz="0" w:space="0" w:color="auto"/>
        <w:right w:val="none" w:sz="0" w:space="0" w:color="auto"/>
      </w:divBdr>
    </w:div>
    <w:div w:id="1892577699">
      <w:bodyDiv w:val="1"/>
      <w:marLeft w:val="0"/>
      <w:marRight w:val="0"/>
      <w:marTop w:val="0"/>
      <w:marBottom w:val="0"/>
      <w:divBdr>
        <w:top w:val="none" w:sz="0" w:space="0" w:color="auto"/>
        <w:left w:val="none" w:sz="0" w:space="0" w:color="auto"/>
        <w:bottom w:val="none" w:sz="0" w:space="0" w:color="auto"/>
        <w:right w:val="none" w:sz="0" w:space="0" w:color="auto"/>
      </w:divBdr>
    </w:div>
    <w:div w:id="1892692303">
      <w:bodyDiv w:val="1"/>
      <w:marLeft w:val="0"/>
      <w:marRight w:val="0"/>
      <w:marTop w:val="0"/>
      <w:marBottom w:val="0"/>
      <w:divBdr>
        <w:top w:val="none" w:sz="0" w:space="0" w:color="auto"/>
        <w:left w:val="none" w:sz="0" w:space="0" w:color="auto"/>
        <w:bottom w:val="none" w:sz="0" w:space="0" w:color="auto"/>
        <w:right w:val="none" w:sz="0" w:space="0" w:color="auto"/>
      </w:divBdr>
      <w:divsChild>
        <w:div w:id="1805386519">
          <w:marLeft w:val="360"/>
          <w:marRight w:val="0"/>
          <w:marTop w:val="200"/>
          <w:marBottom w:val="0"/>
          <w:divBdr>
            <w:top w:val="none" w:sz="0" w:space="0" w:color="auto"/>
            <w:left w:val="none" w:sz="0" w:space="0" w:color="auto"/>
            <w:bottom w:val="none" w:sz="0" w:space="0" w:color="auto"/>
            <w:right w:val="none" w:sz="0" w:space="0" w:color="auto"/>
          </w:divBdr>
        </w:div>
        <w:div w:id="1957368807">
          <w:marLeft w:val="1080"/>
          <w:marRight w:val="0"/>
          <w:marTop w:val="100"/>
          <w:marBottom w:val="0"/>
          <w:divBdr>
            <w:top w:val="none" w:sz="0" w:space="0" w:color="auto"/>
            <w:left w:val="none" w:sz="0" w:space="0" w:color="auto"/>
            <w:bottom w:val="none" w:sz="0" w:space="0" w:color="auto"/>
            <w:right w:val="none" w:sz="0" w:space="0" w:color="auto"/>
          </w:divBdr>
        </w:div>
        <w:div w:id="1541937361">
          <w:marLeft w:val="1080"/>
          <w:marRight w:val="0"/>
          <w:marTop w:val="100"/>
          <w:marBottom w:val="0"/>
          <w:divBdr>
            <w:top w:val="none" w:sz="0" w:space="0" w:color="auto"/>
            <w:left w:val="none" w:sz="0" w:space="0" w:color="auto"/>
            <w:bottom w:val="none" w:sz="0" w:space="0" w:color="auto"/>
            <w:right w:val="none" w:sz="0" w:space="0" w:color="auto"/>
          </w:divBdr>
        </w:div>
        <w:div w:id="700671475">
          <w:marLeft w:val="1080"/>
          <w:marRight w:val="0"/>
          <w:marTop w:val="100"/>
          <w:marBottom w:val="0"/>
          <w:divBdr>
            <w:top w:val="none" w:sz="0" w:space="0" w:color="auto"/>
            <w:left w:val="none" w:sz="0" w:space="0" w:color="auto"/>
            <w:bottom w:val="none" w:sz="0" w:space="0" w:color="auto"/>
            <w:right w:val="none" w:sz="0" w:space="0" w:color="auto"/>
          </w:divBdr>
        </w:div>
        <w:div w:id="2068912529">
          <w:marLeft w:val="1080"/>
          <w:marRight w:val="0"/>
          <w:marTop w:val="100"/>
          <w:marBottom w:val="0"/>
          <w:divBdr>
            <w:top w:val="none" w:sz="0" w:space="0" w:color="auto"/>
            <w:left w:val="none" w:sz="0" w:space="0" w:color="auto"/>
            <w:bottom w:val="none" w:sz="0" w:space="0" w:color="auto"/>
            <w:right w:val="none" w:sz="0" w:space="0" w:color="auto"/>
          </w:divBdr>
        </w:div>
      </w:divsChild>
    </w:div>
    <w:div w:id="1907304464">
      <w:bodyDiv w:val="1"/>
      <w:marLeft w:val="0"/>
      <w:marRight w:val="0"/>
      <w:marTop w:val="0"/>
      <w:marBottom w:val="0"/>
      <w:divBdr>
        <w:top w:val="none" w:sz="0" w:space="0" w:color="auto"/>
        <w:left w:val="none" w:sz="0" w:space="0" w:color="auto"/>
        <w:bottom w:val="none" w:sz="0" w:space="0" w:color="auto"/>
        <w:right w:val="none" w:sz="0" w:space="0" w:color="auto"/>
      </w:divBdr>
      <w:divsChild>
        <w:div w:id="330521949">
          <w:marLeft w:val="360"/>
          <w:marRight w:val="0"/>
          <w:marTop w:val="200"/>
          <w:marBottom w:val="0"/>
          <w:divBdr>
            <w:top w:val="none" w:sz="0" w:space="0" w:color="auto"/>
            <w:left w:val="none" w:sz="0" w:space="0" w:color="auto"/>
            <w:bottom w:val="none" w:sz="0" w:space="0" w:color="auto"/>
            <w:right w:val="none" w:sz="0" w:space="0" w:color="auto"/>
          </w:divBdr>
        </w:div>
        <w:div w:id="2113937733">
          <w:marLeft w:val="360"/>
          <w:marRight w:val="0"/>
          <w:marTop w:val="200"/>
          <w:marBottom w:val="0"/>
          <w:divBdr>
            <w:top w:val="none" w:sz="0" w:space="0" w:color="auto"/>
            <w:left w:val="none" w:sz="0" w:space="0" w:color="auto"/>
            <w:bottom w:val="none" w:sz="0" w:space="0" w:color="auto"/>
            <w:right w:val="none" w:sz="0" w:space="0" w:color="auto"/>
          </w:divBdr>
        </w:div>
        <w:div w:id="1745685294">
          <w:marLeft w:val="360"/>
          <w:marRight w:val="0"/>
          <w:marTop w:val="200"/>
          <w:marBottom w:val="0"/>
          <w:divBdr>
            <w:top w:val="none" w:sz="0" w:space="0" w:color="auto"/>
            <w:left w:val="none" w:sz="0" w:space="0" w:color="auto"/>
            <w:bottom w:val="none" w:sz="0" w:space="0" w:color="auto"/>
            <w:right w:val="none" w:sz="0" w:space="0" w:color="auto"/>
          </w:divBdr>
        </w:div>
        <w:div w:id="1054235479">
          <w:marLeft w:val="360"/>
          <w:marRight w:val="0"/>
          <w:marTop w:val="200"/>
          <w:marBottom w:val="0"/>
          <w:divBdr>
            <w:top w:val="none" w:sz="0" w:space="0" w:color="auto"/>
            <w:left w:val="none" w:sz="0" w:space="0" w:color="auto"/>
            <w:bottom w:val="none" w:sz="0" w:space="0" w:color="auto"/>
            <w:right w:val="none" w:sz="0" w:space="0" w:color="auto"/>
          </w:divBdr>
        </w:div>
        <w:div w:id="1648632267">
          <w:marLeft w:val="360"/>
          <w:marRight w:val="0"/>
          <w:marTop w:val="200"/>
          <w:marBottom w:val="0"/>
          <w:divBdr>
            <w:top w:val="none" w:sz="0" w:space="0" w:color="auto"/>
            <w:left w:val="none" w:sz="0" w:space="0" w:color="auto"/>
            <w:bottom w:val="none" w:sz="0" w:space="0" w:color="auto"/>
            <w:right w:val="none" w:sz="0" w:space="0" w:color="auto"/>
          </w:divBdr>
        </w:div>
        <w:div w:id="1610695494">
          <w:marLeft w:val="360"/>
          <w:marRight w:val="0"/>
          <w:marTop w:val="200"/>
          <w:marBottom w:val="0"/>
          <w:divBdr>
            <w:top w:val="none" w:sz="0" w:space="0" w:color="auto"/>
            <w:left w:val="none" w:sz="0" w:space="0" w:color="auto"/>
            <w:bottom w:val="none" w:sz="0" w:space="0" w:color="auto"/>
            <w:right w:val="none" w:sz="0" w:space="0" w:color="auto"/>
          </w:divBdr>
        </w:div>
      </w:divsChild>
    </w:div>
    <w:div w:id="1911843349">
      <w:bodyDiv w:val="1"/>
      <w:marLeft w:val="0"/>
      <w:marRight w:val="0"/>
      <w:marTop w:val="0"/>
      <w:marBottom w:val="0"/>
      <w:divBdr>
        <w:top w:val="none" w:sz="0" w:space="0" w:color="auto"/>
        <w:left w:val="none" w:sz="0" w:space="0" w:color="auto"/>
        <w:bottom w:val="none" w:sz="0" w:space="0" w:color="auto"/>
        <w:right w:val="none" w:sz="0" w:space="0" w:color="auto"/>
      </w:divBdr>
      <w:divsChild>
        <w:div w:id="41675140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8668143">
              <w:marLeft w:val="0"/>
              <w:marRight w:val="0"/>
              <w:marTop w:val="0"/>
              <w:marBottom w:val="0"/>
              <w:divBdr>
                <w:top w:val="none" w:sz="0" w:space="0" w:color="auto"/>
                <w:left w:val="none" w:sz="0" w:space="0" w:color="auto"/>
                <w:bottom w:val="none" w:sz="0" w:space="0" w:color="auto"/>
                <w:right w:val="none" w:sz="0" w:space="0" w:color="auto"/>
              </w:divBdr>
              <w:divsChild>
                <w:div w:id="18590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238765">
      <w:bodyDiv w:val="1"/>
      <w:marLeft w:val="0"/>
      <w:marRight w:val="0"/>
      <w:marTop w:val="0"/>
      <w:marBottom w:val="0"/>
      <w:divBdr>
        <w:top w:val="none" w:sz="0" w:space="0" w:color="auto"/>
        <w:left w:val="none" w:sz="0" w:space="0" w:color="auto"/>
        <w:bottom w:val="none" w:sz="0" w:space="0" w:color="auto"/>
        <w:right w:val="none" w:sz="0" w:space="0" w:color="auto"/>
      </w:divBdr>
      <w:divsChild>
        <w:div w:id="1544516088">
          <w:marLeft w:val="1080"/>
          <w:marRight w:val="0"/>
          <w:marTop w:val="100"/>
          <w:marBottom w:val="0"/>
          <w:divBdr>
            <w:top w:val="none" w:sz="0" w:space="0" w:color="auto"/>
            <w:left w:val="none" w:sz="0" w:space="0" w:color="auto"/>
            <w:bottom w:val="none" w:sz="0" w:space="0" w:color="auto"/>
            <w:right w:val="none" w:sz="0" w:space="0" w:color="auto"/>
          </w:divBdr>
        </w:div>
        <w:div w:id="656958399">
          <w:marLeft w:val="1800"/>
          <w:marRight w:val="0"/>
          <w:marTop w:val="100"/>
          <w:marBottom w:val="0"/>
          <w:divBdr>
            <w:top w:val="none" w:sz="0" w:space="0" w:color="auto"/>
            <w:left w:val="none" w:sz="0" w:space="0" w:color="auto"/>
            <w:bottom w:val="none" w:sz="0" w:space="0" w:color="auto"/>
            <w:right w:val="none" w:sz="0" w:space="0" w:color="auto"/>
          </w:divBdr>
        </w:div>
        <w:div w:id="874465681">
          <w:marLeft w:val="1800"/>
          <w:marRight w:val="0"/>
          <w:marTop w:val="100"/>
          <w:marBottom w:val="0"/>
          <w:divBdr>
            <w:top w:val="none" w:sz="0" w:space="0" w:color="auto"/>
            <w:left w:val="none" w:sz="0" w:space="0" w:color="auto"/>
            <w:bottom w:val="none" w:sz="0" w:space="0" w:color="auto"/>
            <w:right w:val="none" w:sz="0" w:space="0" w:color="auto"/>
          </w:divBdr>
        </w:div>
        <w:div w:id="1032729009">
          <w:marLeft w:val="1800"/>
          <w:marRight w:val="0"/>
          <w:marTop w:val="100"/>
          <w:marBottom w:val="0"/>
          <w:divBdr>
            <w:top w:val="none" w:sz="0" w:space="0" w:color="auto"/>
            <w:left w:val="none" w:sz="0" w:space="0" w:color="auto"/>
            <w:bottom w:val="none" w:sz="0" w:space="0" w:color="auto"/>
            <w:right w:val="none" w:sz="0" w:space="0" w:color="auto"/>
          </w:divBdr>
        </w:div>
        <w:div w:id="1985817900">
          <w:marLeft w:val="1800"/>
          <w:marRight w:val="0"/>
          <w:marTop w:val="100"/>
          <w:marBottom w:val="0"/>
          <w:divBdr>
            <w:top w:val="none" w:sz="0" w:space="0" w:color="auto"/>
            <w:left w:val="none" w:sz="0" w:space="0" w:color="auto"/>
            <w:bottom w:val="none" w:sz="0" w:space="0" w:color="auto"/>
            <w:right w:val="none" w:sz="0" w:space="0" w:color="auto"/>
          </w:divBdr>
        </w:div>
        <w:div w:id="846794715">
          <w:marLeft w:val="1800"/>
          <w:marRight w:val="0"/>
          <w:marTop w:val="100"/>
          <w:marBottom w:val="0"/>
          <w:divBdr>
            <w:top w:val="none" w:sz="0" w:space="0" w:color="auto"/>
            <w:left w:val="none" w:sz="0" w:space="0" w:color="auto"/>
            <w:bottom w:val="none" w:sz="0" w:space="0" w:color="auto"/>
            <w:right w:val="none" w:sz="0" w:space="0" w:color="auto"/>
          </w:divBdr>
        </w:div>
        <w:div w:id="1486975978">
          <w:marLeft w:val="1800"/>
          <w:marRight w:val="0"/>
          <w:marTop w:val="100"/>
          <w:marBottom w:val="0"/>
          <w:divBdr>
            <w:top w:val="none" w:sz="0" w:space="0" w:color="auto"/>
            <w:left w:val="none" w:sz="0" w:space="0" w:color="auto"/>
            <w:bottom w:val="none" w:sz="0" w:space="0" w:color="auto"/>
            <w:right w:val="none" w:sz="0" w:space="0" w:color="auto"/>
          </w:divBdr>
        </w:div>
      </w:divsChild>
    </w:div>
    <w:div w:id="1952973343">
      <w:bodyDiv w:val="1"/>
      <w:marLeft w:val="0"/>
      <w:marRight w:val="0"/>
      <w:marTop w:val="0"/>
      <w:marBottom w:val="0"/>
      <w:divBdr>
        <w:top w:val="none" w:sz="0" w:space="0" w:color="auto"/>
        <w:left w:val="none" w:sz="0" w:space="0" w:color="auto"/>
        <w:bottom w:val="none" w:sz="0" w:space="0" w:color="auto"/>
        <w:right w:val="none" w:sz="0" w:space="0" w:color="auto"/>
      </w:divBdr>
      <w:divsChild>
        <w:div w:id="1665359051">
          <w:marLeft w:val="360"/>
          <w:marRight w:val="0"/>
          <w:marTop w:val="200"/>
          <w:marBottom w:val="0"/>
          <w:divBdr>
            <w:top w:val="none" w:sz="0" w:space="0" w:color="auto"/>
            <w:left w:val="none" w:sz="0" w:space="0" w:color="auto"/>
            <w:bottom w:val="none" w:sz="0" w:space="0" w:color="auto"/>
            <w:right w:val="none" w:sz="0" w:space="0" w:color="auto"/>
          </w:divBdr>
        </w:div>
      </w:divsChild>
    </w:div>
    <w:div w:id="1959070458">
      <w:bodyDiv w:val="1"/>
      <w:marLeft w:val="0"/>
      <w:marRight w:val="0"/>
      <w:marTop w:val="0"/>
      <w:marBottom w:val="0"/>
      <w:divBdr>
        <w:top w:val="none" w:sz="0" w:space="0" w:color="auto"/>
        <w:left w:val="none" w:sz="0" w:space="0" w:color="auto"/>
        <w:bottom w:val="none" w:sz="0" w:space="0" w:color="auto"/>
        <w:right w:val="none" w:sz="0" w:space="0" w:color="auto"/>
      </w:divBdr>
      <w:divsChild>
        <w:div w:id="1796022081">
          <w:marLeft w:val="360"/>
          <w:marRight w:val="0"/>
          <w:marTop w:val="200"/>
          <w:marBottom w:val="0"/>
          <w:divBdr>
            <w:top w:val="none" w:sz="0" w:space="0" w:color="auto"/>
            <w:left w:val="none" w:sz="0" w:space="0" w:color="auto"/>
            <w:bottom w:val="none" w:sz="0" w:space="0" w:color="auto"/>
            <w:right w:val="none" w:sz="0" w:space="0" w:color="auto"/>
          </w:divBdr>
        </w:div>
        <w:div w:id="1895919767">
          <w:marLeft w:val="360"/>
          <w:marRight w:val="0"/>
          <w:marTop w:val="200"/>
          <w:marBottom w:val="0"/>
          <w:divBdr>
            <w:top w:val="none" w:sz="0" w:space="0" w:color="auto"/>
            <w:left w:val="none" w:sz="0" w:space="0" w:color="auto"/>
            <w:bottom w:val="none" w:sz="0" w:space="0" w:color="auto"/>
            <w:right w:val="none" w:sz="0" w:space="0" w:color="auto"/>
          </w:divBdr>
        </w:div>
        <w:div w:id="1846170693">
          <w:marLeft w:val="360"/>
          <w:marRight w:val="0"/>
          <w:marTop w:val="200"/>
          <w:marBottom w:val="0"/>
          <w:divBdr>
            <w:top w:val="none" w:sz="0" w:space="0" w:color="auto"/>
            <w:left w:val="none" w:sz="0" w:space="0" w:color="auto"/>
            <w:bottom w:val="none" w:sz="0" w:space="0" w:color="auto"/>
            <w:right w:val="none" w:sz="0" w:space="0" w:color="auto"/>
          </w:divBdr>
        </w:div>
        <w:div w:id="1346326541">
          <w:marLeft w:val="360"/>
          <w:marRight w:val="0"/>
          <w:marTop w:val="200"/>
          <w:marBottom w:val="0"/>
          <w:divBdr>
            <w:top w:val="none" w:sz="0" w:space="0" w:color="auto"/>
            <w:left w:val="none" w:sz="0" w:space="0" w:color="auto"/>
            <w:bottom w:val="none" w:sz="0" w:space="0" w:color="auto"/>
            <w:right w:val="none" w:sz="0" w:space="0" w:color="auto"/>
          </w:divBdr>
        </w:div>
        <w:div w:id="581720811">
          <w:marLeft w:val="360"/>
          <w:marRight w:val="0"/>
          <w:marTop w:val="200"/>
          <w:marBottom w:val="0"/>
          <w:divBdr>
            <w:top w:val="none" w:sz="0" w:space="0" w:color="auto"/>
            <w:left w:val="none" w:sz="0" w:space="0" w:color="auto"/>
            <w:bottom w:val="none" w:sz="0" w:space="0" w:color="auto"/>
            <w:right w:val="none" w:sz="0" w:space="0" w:color="auto"/>
          </w:divBdr>
        </w:div>
        <w:div w:id="713694503">
          <w:marLeft w:val="360"/>
          <w:marRight w:val="0"/>
          <w:marTop w:val="200"/>
          <w:marBottom w:val="0"/>
          <w:divBdr>
            <w:top w:val="none" w:sz="0" w:space="0" w:color="auto"/>
            <w:left w:val="none" w:sz="0" w:space="0" w:color="auto"/>
            <w:bottom w:val="none" w:sz="0" w:space="0" w:color="auto"/>
            <w:right w:val="none" w:sz="0" w:space="0" w:color="auto"/>
          </w:divBdr>
        </w:div>
        <w:div w:id="327636607">
          <w:marLeft w:val="360"/>
          <w:marRight w:val="0"/>
          <w:marTop w:val="200"/>
          <w:marBottom w:val="0"/>
          <w:divBdr>
            <w:top w:val="none" w:sz="0" w:space="0" w:color="auto"/>
            <w:left w:val="none" w:sz="0" w:space="0" w:color="auto"/>
            <w:bottom w:val="none" w:sz="0" w:space="0" w:color="auto"/>
            <w:right w:val="none" w:sz="0" w:space="0" w:color="auto"/>
          </w:divBdr>
        </w:div>
      </w:divsChild>
    </w:div>
    <w:div w:id="2015723437">
      <w:bodyDiv w:val="1"/>
      <w:marLeft w:val="0"/>
      <w:marRight w:val="0"/>
      <w:marTop w:val="0"/>
      <w:marBottom w:val="0"/>
      <w:divBdr>
        <w:top w:val="none" w:sz="0" w:space="0" w:color="auto"/>
        <w:left w:val="none" w:sz="0" w:space="0" w:color="auto"/>
        <w:bottom w:val="none" w:sz="0" w:space="0" w:color="auto"/>
        <w:right w:val="none" w:sz="0" w:space="0" w:color="auto"/>
      </w:divBdr>
      <w:divsChild>
        <w:div w:id="1408381396">
          <w:marLeft w:val="360"/>
          <w:marRight w:val="0"/>
          <w:marTop w:val="200"/>
          <w:marBottom w:val="0"/>
          <w:divBdr>
            <w:top w:val="none" w:sz="0" w:space="0" w:color="auto"/>
            <w:left w:val="none" w:sz="0" w:space="0" w:color="auto"/>
            <w:bottom w:val="none" w:sz="0" w:space="0" w:color="auto"/>
            <w:right w:val="none" w:sz="0" w:space="0" w:color="auto"/>
          </w:divBdr>
        </w:div>
        <w:div w:id="1269266717">
          <w:marLeft w:val="1080"/>
          <w:marRight w:val="0"/>
          <w:marTop w:val="100"/>
          <w:marBottom w:val="0"/>
          <w:divBdr>
            <w:top w:val="none" w:sz="0" w:space="0" w:color="auto"/>
            <w:left w:val="none" w:sz="0" w:space="0" w:color="auto"/>
            <w:bottom w:val="none" w:sz="0" w:space="0" w:color="auto"/>
            <w:right w:val="none" w:sz="0" w:space="0" w:color="auto"/>
          </w:divBdr>
        </w:div>
        <w:div w:id="47799231">
          <w:marLeft w:val="1080"/>
          <w:marRight w:val="0"/>
          <w:marTop w:val="100"/>
          <w:marBottom w:val="0"/>
          <w:divBdr>
            <w:top w:val="none" w:sz="0" w:space="0" w:color="auto"/>
            <w:left w:val="none" w:sz="0" w:space="0" w:color="auto"/>
            <w:bottom w:val="none" w:sz="0" w:space="0" w:color="auto"/>
            <w:right w:val="none" w:sz="0" w:space="0" w:color="auto"/>
          </w:divBdr>
        </w:div>
        <w:div w:id="1369522754">
          <w:marLeft w:val="1080"/>
          <w:marRight w:val="0"/>
          <w:marTop w:val="100"/>
          <w:marBottom w:val="0"/>
          <w:divBdr>
            <w:top w:val="none" w:sz="0" w:space="0" w:color="auto"/>
            <w:left w:val="none" w:sz="0" w:space="0" w:color="auto"/>
            <w:bottom w:val="none" w:sz="0" w:space="0" w:color="auto"/>
            <w:right w:val="none" w:sz="0" w:space="0" w:color="auto"/>
          </w:divBdr>
        </w:div>
      </w:divsChild>
    </w:div>
    <w:div w:id="2023581904">
      <w:bodyDiv w:val="1"/>
      <w:marLeft w:val="0"/>
      <w:marRight w:val="0"/>
      <w:marTop w:val="0"/>
      <w:marBottom w:val="0"/>
      <w:divBdr>
        <w:top w:val="none" w:sz="0" w:space="0" w:color="auto"/>
        <w:left w:val="none" w:sz="0" w:space="0" w:color="auto"/>
        <w:bottom w:val="none" w:sz="0" w:space="0" w:color="auto"/>
        <w:right w:val="none" w:sz="0" w:space="0" w:color="auto"/>
      </w:divBdr>
      <w:divsChild>
        <w:div w:id="2136287125">
          <w:marLeft w:val="360"/>
          <w:marRight w:val="0"/>
          <w:marTop w:val="200"/>
          <w:marBottom w:val="0"/>
          <w:divBdr>
            <w:top w:val="none" w:sz="0" w:space="0" w:color="auto"/>
            <w:left w:val="none" w:sz="0" w:space="0" w:color="auto"/>
            <w:bottom w:val="none" w:sz="0" w:space="0" w:color="auto"/>
            <w:right w:val="none" w:sz="0" w:space="0" w:color="auto"/>
          </w:divBdr>
        </w:div>
        <w:div w:id="860438950">
          <w:marLeft w:val="360"/>
          <w:marRight w:val="0"/>
          <w:marTop w:val="200"/>
          <w:marBottom w:val="0"/>
          <w:divBdr>
            <w:top w:val="none" w:sz="0" w:space="0" w:color="auto"/>
            <w:left w:val="none" w:sz="0" w:space="0" w:color="auto"/>
            <w:bottom w:val="none" w:sz="0" w:space="0" w:color="auto"/>
            <w:right w:val="none" w:sz="0" w:space="0" w:color="auto"/>
          </w:divBdr>
        </w:div>
        <w:div w:id="1748577725">
          <w:marLeft w:val="360"/>
          <w:marRight w:val="0"/>
          <w:marTop w:val="200"/>
          <w:marBottom w:val="0"/>
          <w:divBdr>
            <w:top w:val="none" w:sz="0" w:space="0" w:color="auto"/>
            <w:left w:val="none" w:sz="0" w:space="0" w:color="auto"/>
            <w:bottom w:val="none" w:sz="0" w:space="0" w:color="auto"/>
            <w:right w:val="none" w:sz="0" w:space="0" w:color="auto"/>
          </w:divBdr>
        </w:div>
        <w:div w:id="1471945944">
          <w:marLeft w:val="360"/>
          <w:marRight w:val="0"/>
          <w:marTop w:val="200"/>
          <w:marBottom w:val="0"/>
          <w:divBdr>
            <w:top w:val="none" w:sz="0" w:space="0" w:color="auto"/>
            <w:left w:val="none" w:sz="0" w:space="0" w:color="auto"/>
            <w:bottom w:val="none" w:sz="0" w:space="0" w:color="auto"/>
            <w:right w:val="none" w:sz="0" w:space="0" w:color="auto"/>
          </w:divBdr>
        </w:div>
        <w:div w:id="812521157">
          <w:marLeft w:val="360"/>
          <w:marRight w:val="0"/>
          <w:marTop w:val="200"/>
          <w:marBottom w:val="0"/>
          <w:divBdr>
            <w:top w:val="none" w:sz="0" w:space="0" w:color="auto"/>
            <w:left w:val="none" w:sz="0" w:space="0" w:color="auto"/>
            <w:bottom w:val="none" w:sz="0" w:space="0" w:color="auto"/>
            <w:right w:val="none" w:sz="0" w:space="0" w:color="auto"/>
          </w:divBdr>
        </w:div>
        <w:div w:id="174921386">
          <w:marLeft w:val="360"/>
          <w:marRight w:val="0"/>
          <w:marTop w:val="200"/>
          <w:marBottom w:val="0"/>
          <w:divBdr>
            <w:top w:val="none" w:sz="0" w:space="0" w:color="auto"/>
            <w:left w:val="none" w:sz="0" w:space="0" w:color="auto"/>
            <w:bottom w:val="none" w:sz="0" w:space="0" w:color="auto"/>
            <w:right w:val="none" w:sz="0" w:space="0" w:color="auto"/>
          </w:divBdr>
        </w:div>
      </w:divsChild>
    </w:div>
    <w:div w:id="2065836206">
      <w:bodyDiv w:val="1"/>
      <w:marLeft w:val="0"/>
      <w:marRight w:val="0"/>
      <w:marTop w:val="0"/>
      <w:marBottom w:val="0"/>
      <w:divBdr>
        <w:top w:val="none" w:sz="0" w:space="0" w:color="auto"/>
        <w:left w:val="none" w:sz="0" w:space="0" w:color="auto"/>
        <w:bottom w:val="none" w:sz="0" w:space="0" w:color="auto"/>
        <w:right w:val="none" w:sz="0" w:space="0" w:color="auto"/>
      </w:divBdr>
    </w:div>
    <w:div w:id="2073309518">
      <w:bodyDiv w:val="1"/>
      <w:marLeft w:val="0"/>
      <w:marRight w:val="0"/>
      <w:marTop w:val="0"/>
      <w:marBottom w:val="0"/>
      <w:divBdr>
        <w:top w:val="none" w:sz="0" w:space="0" w:color="auto"/>
        <w:left w:val="none" w:sz="0" w:space="0" w:color="auto"/>
        <w:bottom w:val="none" w:sz="0" w:space="0" w:color="auto"/>
        <w:right w:val="none" w:sz="0" w:space="0" w:color="auto"/>
      </w:divBdr>
      <w:divsChild>
        <w:div w:id="1734425963">
          <w:marLeft w:val="446"/>
          <w:marRight w:val="0"/>
          <w:marTop w:val="0"/>
          <w:marBottom w:val="0"/>
          <w:divBdr>
            <w:top w:val="none" w:sz="0" w:space="0" w:color="auto"/>
            <w:left w:val="none" w:sz="0" w:space="0" w:color="auto"/>
            <w:bottom w:val="none" w:sz="0" w:space="0" w:color="auto"/>
            <w:right w:val="none" w:sz="0" w:space="0" w:color="auto"/>
          </w:divBdr>
        </w:div>
        <w:div w:id="769817025">
          <w:marLeft w:val="446"/>
          <w:marRight w:val="0"/>
          <w:marTop w:val="0"/>
          <w:marBottom w:val="0"/>
          <w:divBdr>
            <w:top w:val="none" w:sz="0" w:space="0" w:color="auto"/>
            <w:left w:val="none" w:sz="0" w:space="0" w:color="auto"/>
            <w:bottom w:val="none" w:sz="0" w:space="0" w:color="auto"/>
            <w:right w:val="none" w:sz="0" w:space="0" w:color="auto"/>
          </w:divBdr>
        </w:div>
      </w:divsChild>
    </w:div>
    <w:div w:id="2138335914">
      <w:bodyDiv w:val="1"/>
      <w:marLeft w:val="0"/>
      <w:marRight w:val="0"/>
      <w:marTop w:val="0"/>
      <w:marBottom w:val="0"/>
      <w:divBdr>
        <w:top w:val="none" w:sz="0" w:space="0" w:color="auto"/>
        <w:left w:val="none" w:sz="0" w:space="0" w:color="auto"/>
        <w:bottom w:val="none" w:sz="0" w:space="0" w:color="auto"/>
        <w:right w:val="none" w:sz="0" w:space="0" w:color="auto"/>
      </w:divBdr>
      <w:divsChild>
        <w:div w:id="1028143794">
          <w:marLeft w:val="446"/>
          <w:marRight w:val="0"/>
          <w:marTop w:val="0"/>
          <w:marBottom w:val="0"/>
          <w:divBdr>
            <w:top w:val="none" w:sz="0" w:space="0" w:color="auto"/>
            <w:left w:val="none" w:sz="0" w:space="0" w:color="auto"/>
            <w:bottom w:val="none" w:sz="0" w:space="0" w:color="auto"/>
            <w:right w:val="none" w:sz="0" w:space="0" w:color="auto"/>
          </w:divBdr>
        </w:div>
        <w:div w:id="156851292">
          <w:marLeft w:val="446"/>
          <w:marRight w:val="0"/>
          <w:marTop w:val="0"/>
          <w:marBottom w:val="0"/>
          <w:divBdr>
            <w:top w:val="none" w:sz="0" w:space="0" w:color="auto"/>
            <w:left w:val="none" w:sz="0" w:space="0" w:color="auto"/>
            <w:bottom w:val="none" w:sz="0" w:space="0" w:color="auto"/>
            <w:right w:val="none" w:sz="0" w:space="0" w:color="auto"/>
          </w:divBdr>
        </w:div>
        <w:div w:id="1328553535">
          <w:marLeft w:val="446"/>
          <w:marRight w:val="0"/>
          <w:marTop w:val="0"/>
          <w:marBottom w:val="0"/>
          <w:divBdr>
            <w:top w:val="none" w:sz="0" w:space="0" w:color="auto"/>
            <w:left w:val="none" w:sz="0" w:space="0" w:color="auto"/>
            <w:bottom w:val="none" w:sz="0" w:space="0" w:color="auto"/>
            <w:right w:val="none" w:sz="0" w:space="0" w:color="auto"/>
          </w:divBdr>
        </w:div>
        <w:div w:id="975574508">
          <w:marLeft w:val="446"/>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117" Type="http://schemas.openxmlformats.org/officeDocument/2006/relationships/image" Target="media/image44.png"/><Relationship Id="rId21" Type="http://schemas.openxmlformats.org/officeDocument/2006/relationships/header" Target="header6.xml"/><Relationship Id="rId42" Type="http://schemas.openxmlformats.org/officeDocument/2006/relationships/header" Target="header12.xml"/><Relationship Id="rId47" Type="http://schemas.openxmlformats.org/officeDocument/2006/relationships/hyperlink" Target="http://intranet.chop.edu/sites/language-services/telephonic-interpreting.html" TargetMode="External"/><Relationship Id="rId63" Type="http://schemas.openxmlformats.org/officeDocument/2006/relationships/header" Target="header21.xml"/><Relationship Id="rId68" Type="http://schemas.openxmlformats.org/officeDocument/2006/relationships/image" Target="media/image24.png"/><Relationship Id="rId84" Type="http://schemas.openxmlformats.org/officeDocument/2006/relationships/hyperlink" Target="https://catertrax-1.wistia.com/medias/ojoa2vlyhm" TargetMode="External"/><Relationship Id="rId89" Type="http://schemas.openxmlformats.org/officeDocument/2006/relationships/image" Target="media/image34.jpeg"/><Relationship Id="rId112" Type="http://schemas.openxmlformats.org/officeDocument/2006/relationships/hyperlink" Target="http://mysutter/bay/CPMC/Clinical/Nursing/Need%20to%20Know/BroselowCrashCart.pdf" TargetMode="External"/><Relationship Id="rId133" Type="http://schemas.microsoft.com/office/2016/09/relationships/commentsIds" Target="commentsIds.xml"/><Relationship Id="rId16" Type="http://schemas.openxmlformats.org/officeDocument/2006/relationships/footer" Target="footer2.xml"/><Relationship Id="rId107" Type="http://schemas.openxmlformats.org/officeDocument/2006/relationships/header" Target="header34.xml"/><Relationship Id="rId11" Type="http://schemas.openxmlformats.org/officeDocument/2006/relationships/image" Target="media/image2.jpeg"/><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header" Target="header16.xml"/><Relationship Id="rId58" Type="http://schemas.openxmlformats.org/officeDocument/2006/relationships/image" Target="media/image20.png"/><Relationship Id="rId74" Type="http://schemas.openxmlformats.org/officeDocument/2006/relationships/header" Target="header24.xml"/><Relationship Id="rId79" Type="http://schemas.openxmlformats.org/officeDocument/2006/relationships/header" Target="header27.xml"/><Relationship Id="rId102" Type="http://schemas.openxmlformats.org/officeDocument/2006/relationships/image" Target="cid:d6e41efc-45da-4a6b-8583-70461310c33c@namprd11.prod.outlook.com" TargetMode="External"/><Relationship Id="rId123"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eader" Target="header20.xml"/><Relationship Id="rId82" Type="http://schemas.openxmlformats.org/officeDocument/2006/relationships/image" Target="media/image30.jpeg"/><Relationship Id="rId90" Type="http://schemas.openxmlformats.org/officeDocument/2006/relationships/image" Target="media/image35.emf"/><Relationship Id="rId95" Type="http://schemas.openxmlformats.org/officeDocument/2006/relationships/image" Target="media/image38.png"/><Relationship Id="rId19" Type="http://schemas.openxmlformats.org/officeDocument/2006/relationships/header" Target="header5.xml"/><Relationship Id="rId14" Type="http://schemas.openxmlformats.org/officeDocument/2006/relationships/header" Target="header1.xml"/><Relationship Id="rId22" Type="http://schemas.openxmlformats.org/officeDocument/2006/relationships/header" Target="header7.xml"/><Relationship Id="rId27" Type="http://schemas.openxmlformats.org/officeDocument/2006/relationships/image" Target="media/image5.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hyperlink" Target="http://www.511.org" TargetMode="External"/><Relationship Id="rId48" Type="http://schemas.openxmlformats.org/officeDocument/2006/relationships/image" Target="media/image18.jpeg"/><Relationship Id="rId56" Type="http://schemas.openxmlformats.org/officeDocument/2006/relationships/header" Target="header18.xml"/><Relationship Id="rId64" Type="http://schemas.openxmlformats.org/officeDocument/2006/relationships/image" Target="media/image21.png"/><Relationship Id="rId69" Type="http://schemas.openxmlformats.org/officeDocument/2006/relationships/image" Target="media/image25.png"/><Relationship Id="rId77" Type="http://schemas.openxmlformats.org/officeDocument/2006/relationships/header" Target="header26.xml"/><Relationship Id="rId100" Type="http://schemas.openxmlformats.org/officeDocument/2006/relationships/header" Target="header30.xml"/><Relationship Id="rId105" Type="http://schemas.openxmlformats.org/officeDocument/2006/relationships/footer" Target="footer12.xml"/><Relationship Id="rId113" Type="http://schemas.openxmlformats.org/officeDocument/2006/relationships/image" Target="media/image41.jpeg"/><Relationship Id="rId118" Type="http://schemas.openxmlformats.org/officeDocument/2006/relationships/header" Target="header37.xml"/><Relationship Id="rId134" Type="http://schemas.microsoft.com/office/2011/relationships/people" Target="people.xml"/><Relationship Id="rId8" Type="http://schemas.openxmlformats.org/officeDocument/2006/relationships/endnotes" Target="endnotes.xml"/><Relationship Id="rId51" Type="http://schemas.openxmlformats.org/officeDocument/2006/relationships/footer" Target="footer6.xml"/><Relationship Id="rId72" Type="http://schemas.openxmlformats.org/officeDocument/2006/relationships/header" Target="header23.xml"/><Relationship Id="rId80" Type="http://schemas.openxmlformats.org/officeDocument/2006/relationships/image" Target="media/image28.jpeg"/><Relationship Id="rId85" Type="http://schemas.openxmlformats.org/officeDocument/2006/relationships/hyperlink" Target="http://dcpwdbs405/virtualems/" TargetMode="External"/><Relationship Id="rId93" Type="http://schemas.openxmlformats.org/officeDocument/2006/relationships/image" Target="media/image38.jpeg"/><Relationship Id="rId98" Type="http://schemas.openxmlformats.org/officeDocument/2006/relationships/header" Target="header29.xml"/><Relationship Id="rId121" Type="http://schemas.openxmlformats.org/officeDocument/2006/relationships/header" Target="header39.xm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header" Target="header3.xml"/><Relationship Id="rId25" Type="http://schemas.openxmlformats.org/officeDocument/2006/relationships/header" Target="header9.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hyperlink" Target="http://intranet.chop.edu/sites/language-services/in-person-interpreting.html" TargetMode="External"/><Relationship Id="rId59" Type="http://schemas.openxmlformats.org/officeDocument/2006/relationships/image" Target="cid:image001.png@01D3CB67.64AF0CA0" TargetMode="External"/><Relationship Id="rId67" Type="http://schemas.openxmlformats.org/officeDocument/2006/relationships/hyperlink" Target="mailto:ais@lighthouse-sf.org" TargetMode="External"/><Relationship Id="rId103" Type="http://schemas.openxmlformats.org/officeDocument/2006/relationships/header" Target="header31.xml"/><Relationship Id="rId108" Type="http://schemas.openxmlformats.org/officeDocument/2006/relationships/header" Target="header35.xml"/><Relationship Id="rId116" Type="http://schemas.openxmlformats.org/officeDocument/2006/relationships/image" Target="media/image43.png"/><Relationship Id="rId20" Type="http://schemas.openxmlformats.org/officeDocument/2006/relationships/footer" Target="footer3.xml"/><Relationship Id="rId41" Type="http://schemas.openxmlformats.org/officeDocument/2006/relationships/footer" Target="footer5.xml"/><Relationship Id="rId54" Type="http://schemas.openxmlformats.org/officeDocument/2006/relationships/header" Target="header17.xml"/><Relationship Id="rId62" Type="http://schemas.openxmlformats.org/officeDocument/2006/relationships/footer" Target="footer8.xml"/><Relationship Id="rId70" Type="http://schemas.openxmlformats.org/officeDocument/2006/relationships/image" Target="media/image26.jpeg"/><Relationship Id="rId75" Type="http://schemas.openxmlformats.org/officeDocument/2006/relationships/image" Target="media/image27.jpeg"/><Relationship Id="rId83" Type="http://schemas.openxmlformats.org/officeDocument/2006/relationships/hyperlink" Target="http://www.cpmc-stlukes.catertrax.com" TargetMode="External"/><Relationship Id="rId88" Type="http://schemas.openxmlformats.org/officeDocument/2006/relationships/image" Target="media/image33.jpeg"/><Relationship Id="rId91" Type="http://schemas.openxmlformats.org/officeDocument/2006/relationships/image" Target="media/image36.jpg"/><Relationship Id="rId96" Type="http://schemas.openxmlformats.org/officeDocument/2006/relationships/image" Target="media/image39.png"/><Relationship Id="rId111" Type="http://schemas.openxmlformats.org/officeDocument/2006/relationships/hyperlink" Target="http://mysutter/bay/CPMC/About/News/Department%20Newsletters/CrashCarts.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8.xml"/><Relationship Id="rId28" Type="http://schemas.openxmlformats.org/officeDocument/2006/relationships/hyperlink" Target="http://dcpwdbs405/virtualems/" TargetMode="External"/><Relationship Id="rId36" Type="http://schemas.openxmlformats.org/officeDocument/2006/relationships/image" Target="media/image13.png"/><Relationship Id="rId49" Type="http://schemas.openxmlformats.org/officeDocument/2006/relationships/header" Target="header13.xml"/><Relationship Id="rId57" Type="http://schemas.openxmlformats.org/officeDocument/2006/relationships/image" Target="media/image19.jpeg"/><Relationship Id="rId106" Type="http://schemas.openxmlformats.org/officeDocument/2006/relationships/header" Target="header33.xml"/><Relationship Id="rId114" Type="http://schemas.openxmlformats.org/officeDocument/2006/relationships/hyperlink" Target="http://apps.insidecpmc.org/CPMC_SRQ/servlet/LoginServlet?cpmc_role_id=180" TargetMode="External"/><Relationship Id="rId119" Type="http://schemas.openxmlformats.org/officeDocument/2006/relationships/header" Target="header38.xml"/><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16.png"/><Relationship Id="rId52" Type="http://schemas.openxmlformats.org/officeDocument/2006/relationships/header" Target="header15.xml"/><Relationship Id="rId60" Type="http://schemas.openxmlformats.org/officeDocument/2006/relationships/header" Target="header19.xml"/><Relationship Id="rId65" Type="http://schemas.openxmlformats.org/officeDocument/2006/relationships/image" Target="media/image22.png"/><Relationship Id="rId73" Type="http://schemas.openxmlformats.org/officeDocument/2006/relationships/footer" Target="footer9.xml"/><Relationship Id="rId78" Type="http://schemas.openxmlformats.org/officeDocument/2006/relationships/footer" Target="footer10.xml"/><Relationship Id="rId81" Type="http://schemas.openxmlformats.org/officeDocument/2006/relationships/image" Target="media/image29.png"/><Relationship Id="rId86" Type="http://schemas.openxmlformats.org/officeDocument/2006/relationships/image" Target="media/image31.jpeg"/><Relationship Id="rId94" Type="http://schemas.openxmlformats.org/officeDocument/2006/relationships/image" Target="media/image39.jpeg"/><Relationship Id="rId99" Type="http://schemas.openxmlformats.org/officeDocument/2006/relationships/footer" Target="footer11.xml"/><Relationship Id="rId101" Type="http://schemas.openxmlformats.org/officeDocument/2006/relationships/image" Target="media/image40.jpeg"/><Relationship Id="rId122" Type="http://schemas.openxmlformats.org/officeDocument/2006/relationships/fontTable" Target="fontTable.xml"/><Relationship Id="rId135" Type="http://schemas.microsoft.com/office/2011/relationships/commentsExtended" Target="commentsExtended.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3.jpeg"/><Relationship Id="rId18" Type="http://schemas.openxmlformats.org/officeDocument/2006/relationships/header" Target="header4.xml"/><Relationship Id="rId39" Type="http://schemas.openxmlformats.org/officeDocument/2006/relationships/header" Target="header10.xml"/><Relationship Id="rId109" Type="http://schemas.openxmlformats.org/officeDocument/2006/relationships/footer" Target="footer13.xml"/><Relationship Id="rId34" Type="http://schemas.openxmlformats.org/officeDocument/2006/relationships/image" Target="media/image11.png"/><Relationship Id="rId50" Type="http://schemas.openxmlformats.org/officeDocument/2006/relationships/header" Target="header14.xml"/><Relationship Id="rId55" Type="http://schemas.openxmlformats.org/officeDocument/2006/relationships/footer" Target="footer7.xml"/><Relationship Id="rId76" Type="http://schemas.openxmlformats.org/officeDocument/2006/relationships/header" Target="header25.xml"/><Relationship Id="rId97" Type="http://schemas.openxmlformats.org/officeDocument/2006/relationships/header" Target="header28.xml"/><Relationship Id="rId104" Type="http://schemas.openxmlformats.org/officeDocument/2006/relationships/header" Target="header32.xml"/><Relationship Id="rId120" Type="http://schemas.openxmlformats.org/officeDocument/2006/relationships/footer" Target="footer14.xml"/><Relationship Id="rId7" Type="http://schemas.openxmlformats.org/officeDocument/2006/relationships/footnotes" Target="footnotes.xml"/><Relationship Id="rId71" Type="http://schemas.openxmlformats.org/officeDocument/2006/relationships/header" Target="header22.xml"/><Relationship Id="rId92" Type="http://schemas.openxmlformats.org/officeDocument/2006/relationships/image" Target="media/image37.jp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footer" Target="footer4.xml"/><Relationship Id="rId40" Type="http://schemas.openxmlformats.org/officeDocument/2006/relationships/header" Target="header11.xml"/><Relationship Id="rId45" Type="http://schemas.openxmlformats.org/officeDocument/2006/relationships/image" Target="media/image17.png"/><Relationship Id="rId66" Type="http://schemas.openxmlformats.org/officeDocument/2006/relationships/image" Target="media/image23.png"/><Relationship Id="rId87" Type="http://schemas.openxmlformats.org/officeDocument/2006/relationships/image" Target="media/image32.jpeg"/><Relationship Id="rId110" Type="http://schemas.openxmlformats.org/officeDocument/2006/relationships/header" Target="header36.xml"/><Relationship Id="rId11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8C2FA8-E7A6-4D4B-913C-17CC1DAB9A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Pages>
  <Words>9629</Words>
  <Characters>54889</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Occupancy Manual</vt:lpstr>
    </vt:vector>
  </TitlesOfParts>
  <Company/>
  <LinksUpToDate>false</LinksUpToDate>
  <CharactersWithSpaces>64390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Occupancy Manual</dc:title>
  <dc:creator>Windows User</dc:creator>
  <cp:lastModifiedBy>Katheryn</cp:lastModifiedBy>
  <cp:revision>2</cp:revision>
  <cp:lastPrinted>2018-05-02T20:33:00Z</cp:lastPrinted>
  <dcterms:created xsi:type="dcterms:W3CDTF">2018-05-04T15:49:00Z</dcterms:created>
  <dcterms:modified xsi:type="dcterms:W3CDTF">2018-05-04T15:49:00Z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2015-07-13T00:00:00Z</vt:filetime>
  </property>
  <property fmtid="{D5CDD505-2E9C-101B-9397-08002B2CF9AE}" pid="3" name="LastSaved">
    <vt:filetime>2018-02-02T00:00:00Z</vt:filetime>
  </property>
</Properties>
</file>