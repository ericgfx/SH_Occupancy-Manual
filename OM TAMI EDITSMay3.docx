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7CA30D" w14:textId="77777777" w:rsidR="004A61D8" w:rsidRPr="006C2555" w:rsidRDefault="004A61D8">
      <w:pPr>
        <w:spacing w:before="3"/>
        <w:rPr>
          <w:rFonts w:ascii="Arial" w:eastAsia="Times New Roman" w:hAnsi="Arial" w:cs="Arial"/>
          <w:sz w:val="27"/>
          <w:szCs w:val="27"/>
        </w:rPr>
      </w:pPr>
    </w:p>
    <w:p w14:paraId="2A87F4A7" w14:textId="77777777" w:rsidR="004A61D8" w:rsidRPr="006C2555" w:rsidRDefault="004A61D8">
      <w:pPr>
        <w:spacing w:line="200" w:lineRule="atLeast"/>
        <w:ind w:left="112"/>
        <w:rPr>
          <w:rFonts w:ascii="Arial" w:eastAsia="Times New Roman" w:hAnsi="Arial" w:cs="Arial"/>
          <w:sz w:val="20"/>
          <w:szCs w:val="20"/>
        </w:rPr>
      </w:pPr>
    </w:p>
    <w:p w14:paraId="3CC176B9" w14:textId="77777777" w:rsidR="004A61D8" w:rsidRPr="006C2555" w:rsidRDefault="004A61D8">
      <w:pPr>
        <w:spacing w:before="10"/>
        <w:rPr>
          <w:rFonts w:ascii="Arial" w:eastAsia="Times New Roman" w:hAnsi="Arial" w:cs="Arial"/>
          <w:sz w:val="11"/>
          <w:szCs w:val="11"/>
        </w:rPr>
      </w:pPr>
    </w:p>
    <w:p w14:paraId="64F458B1" w14:textId="77777777" w:rsidR="00E24947" w:rsidRDefault="00E24947" w:rsidP="00E24947">
      <w:pPr>
        <w:spacing w:before="3"/>
        <w:rPr>
          <w:rFonts w:ascii="Times New Roman" w:eastAsia="Times New Roman" w:hAnsi="Times New Roman" w:cs="Times New Roman"/>
          <w:sz w:val="20"/>
          <w:szCs w:val="20"/>
        </w:rPr>
      </w:pPr>
      <w:r>
        <w:rPr>
          <w:noProof/>
        </w:rPr>
        <mc:AlternateContent>
          <mc:Choice Requires="wpg">
            <w:drawing>
              <wp:anchor distT="0" distB="0" distL="114300" distR="114300" simplePos="0" relativeHeight="251752448" behindDoc="0" locked="0" layoutInCell="1" allowOverlap="1" wp14:anchorId="74985057" wp14:editId="124F1ED5">
                <wp:simplePos x="0" y="0"/>
                <wp:positionH relativeFrom="page">
                  <wp:posOffset>5894705</wp:posOffset>
                </wp:positionH>
                <wp:positionV relativeFrom="page">
                  <wp:posOffset>346075</wp:posOffset>
                </wp:positionV>
                <wp:extent cx="1270" cy="9712960"/>
                <wp:effectExtent l="0" t="0" r="36830" b="21590"/>
                <wp:wrapNone/>
                <wp:docPr id="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712960"/>
                          <a:chOff x="9283" y="545"/>
                          <a:chExt cx="2" cy="15296"/>
                        </a:xfrm>
                      </wpg:grpSpPr>
                      <wps:wsp>
                        <wps:cNvPr id="281" name="Freeform 106"/>
                        <wps:cNvSpPr>
                          <a:spLocks/>
                        </wps:cNvSpPr>
                        <wps:spPr bwMode="auto">
                          <a:xfrm>
                            <a:off x="9283" y="545"/>
                            <a:ext cx="2" cy="15296"/>
                          </a:xfrm>
                          <a:custGeom>
                            <a:avLst/>
                            <a:gdLst>
                              <a:gd name="T0" fmla="+- 0 545 545"/>
                              <a:gd name="T1" fmla="*/ 545 h 15296"/>
                              <a:gd name="T2" fmla="+- 0 15840 545"/>
                              <a:gd name="T3" fmla="*/ 15840 h 15296"/>
                            </a:gdLst>
                            <a:ahLst/>
                            <a:cxnLst>
                              <a:cxn ang="0">
                                <a:pos x="0" y="T1"/>
                              </a:cxn>
                              <a:cxn ang="0">
                                <a:pos x="0" y="T3"/>
                              </a:cxn>
                            </a:cxnLst>
                            <a:rect l="0" t="0" r="r" b="b"/>
                            <a:pathLst>
                              <a:path h="15296">
                                <a:moveTo>
                                  <a:pt x="0" y="0"/>
                                </a:moveTo>
                                <a:lnTo>
                                  <a:pt x="0" y="15295"/>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35C20" id="Group 105" o:spid="_x0000_s1026" style="position:absolute;margin-left:464.15pt;margin-top:27.25pt;width:.1pt;height:764.8pt;z-index:251752448;mso-position-horizontal-relative:page;mso-position-vertical-relative:page" coordorigin="9283,545" coordsize="2,1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">
                <v:shape id="Freeform 106" o:spid="_x0000_s1027" style="position:absolute;left:9283;top:545;width:2;height:15296;visibility:visible;mso-wrap-style:square;v-text-anchor:top" coordsize="2,1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yT8MA&#10;AADcAAAADwAAAGRycy9kb3ducmV2LnhtbESPQWvCQBSE74X+h+UVvBTdKKVIdJVSKHg1reLxmX3J&#10;BrNvQ/Y1if++Wyj0OMzMN8x2P/lWDdTHJrCB5SIDRVwG23Bt4OvzY74GFQXZYhuYDNwpwn73+LDF&#10;3IaRjzQUUqsE4ZijASfS5VrH0pHHuAgdcfKq0HuUJPta2x7HBPetXmXZq/bYcFpw2NG7o/JWfHsD&#10;L8P17k5dcThX7WmU+lku1UWMmT1NbxtQQpP8h//aB2tgtV7C75l0BP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uyT8MAAADcAAAADwAAAAAAAAAAAAAAAACYAgAAZHJzL2Rv&#10;d25yZXYueG1sUEsFBgAAAAAEAAQA9QAAAIgDAAAAAA==&#10;" path="m,l,15295e" filled="f" strokecolor="#00a9a0" strokeweight="1.54pt">
                  <v:path arrowok="t" o:connecttype="custom" o:connectlocs="0,545;0,15840" o:connectangles="0,0"/>
                </v:shape>
                <w10:wrap anchorx="page" anchory="page"/>
              </v:group>
            </w:pict>
          </mc:Fallback>
        </mc:AlternateContent>
      </w:r>
    </w:p>
    <w:p w14:paraId="0CFB7511" w14:textId="77777777" w:rsidR="00E24947" w:rsidRDefault="00E24947" w:rsidP="00E24947">
      <w:pPr>
        <w:spacing w:before="10"/>
        <w:rPr>
          <w:rFonts w:ascii="Times New Roman" w:eastAsia="Times New Roman" w:hAnsi="Times New Roman" w:cs="Times New Roman"/>
          <w:sz w:val="11"/>
          <w:szCs w:val="11"/>
        </w:rPr>
      </w:pPr>
    </w:p>
    <w:p w14:paraId="25C6BCD5" w14:textId="77777777" w:rsidR="00E24947" w:rsidRDefault="00E24947" w:rsidP="00BD1BE0">
      <w:pPr>
        <w:spacing w:line="200" w:lineRule="atLeast"/>
        <w:ind w:left="63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5E835C" wp14:editId="44E219D1">
            <wp:extent cx="5219700" cy="39719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MC - Mission Bernal - rendering.png"/>
                    <pic:cNvPicPr/>
                  </pic:nvPicPr>
                  <pic:blipFill>
                    <a:blip r:embed="rId8">
                      <a:extLst>
                        <a:ext uri="{28A0092B-C50C-407E-A947-70E740481C1C}">
                          <a14:useLocalDpi xmlns:a14="http://schemas.microsoft.com/office/drawing/2010/main" val="0"/>
                        </a:ext>
                      </a:extLst>
                    </a:blip>
                    <a:stretch>
                      <a:fillRect/>
                    </a:stretch>
                  </pic:blipFill>
                  <pic:spPr>
                    <a:xfrm>
                      <a:off x="0" y="0"/>
                      <a:ext cx="5244545" cy="3990905"/>
                    </a:xfrm>
                    <a:prstGeom prst="rect">
                      <a:avLst/>
                    </a:prstGeom>
                  </pic:spPr>
                </pic:pic>
              </a:graphicData>
            </a:graphic>
          </wp:inline>
        </w:drawing>
      </w:r>
    </w:p>
    <w:p w14:paraId="5446FEEF" w14:textId="77777777" w:rsidR="00E24947" w:rsidRPr="00BD1BE0" w:rsidRDefault="00E24947" w:rsidP="00BD1BE0">
      <w:pPr>
        <w:spacing w:line="276" w:lineRule="auto"/>
        <w:ind w:left="540"/>
        <w:rPr>
          <w:rFonts w:ascii="Arial" w:eastAsia="Calibri" w:hAnsi="Arial" w:cs="Arial"/>
          <w:color w:val="00A9A0"/>
          <w:sz w:val="76"/>
          <w:szCs w:val="76"/>
        </w:rPr>
      </w:pPr>
      <w:r w:rsidRPr="00BD1BE0">
        <w:rPr>
          <w:rFonts w:ascii="Arial" w:eastAsia="Calibri" w:hAnsi="Arial" w:cs="Arial"/>
          <w:color w:val="00A9A0"/>
          <w:sz w:val="76"/>
          <w:szCs w:val="76"/>
        </w:rPr>
        <w:t>Your Guide</w:t>
      </w:r>
    </w:p>
    <w:p w14:paraId="42AF0292" w14:textId="33551110" w:rsidR="00E24947" w:rsidRPr="00C07554" w:rsidRDefault="00E24947" w:rsidP="00BD1BE0">
      <w:pPr>
        <w:spacing w:line="276" w:lineRule="auto"/>
        <w:ind w:left="540"/>
        <w:rPr>
          <w:rFonts w:ascii="Arial" w:eastAsia="Calibri" w:hAnsi="Arial" w:cs="Arial"/>
          <w:sz w:val="76"/>
          <w:szCs w:val="76"/>
        </w:rPr>
      </w:pPr>
      <w:r w:rsidRPr="00BD1BE0">
        <w:rPr>
          <w:rFonts w:ascii="Arial" w:eastAsia="Calibri" w:hAnsi="Arial" w:cs="Arial"/>
          <w:color w:val="00A9A0"/>
          <w:sz w:val="76"/>
          <w:szCs w:val="76"/>
        </w:rPr>
        <w:t>to the New Mission Bernal Campus</w:t>
      </w:r>
      <w:r w:rsidRPr="00BD1BE0">
        <w:rPr>
          <w:rFonts w:ascii="Arial" w:hAnsi="Arial" w:cs="Arial"/>
          <w:color w:val="00A9A0"/>
          <w:sz w:val="76"/>
          <w:szCs w:val="76"/>
        </w:rPr>
        <w:t xml:space="preserve"> </w:t>
      </w:r>
    </w:p>
    <w:p w14:paraId="4F027C85" w14:textId="34864DD9" w:rsidR="00E24947" w:rsidRPr="00A96802" w:rsidRDefault="00A96802" w:rsidP="00A96802">
      <w:pPr>
        <w:spacing w:before="42"/>
        <w:rPr>
          <w:rFonts w:ascii="Calibri" w:eastAsia="Calibri" w:hAnsi="Calibri" w:cs="Calibri"/>
          <w:sz w:val="36"/>
          <w:szCs w:val="36"/>
          <w:highlight w:val="yellow"/>
        </w:rPr>
      </w:pPr>
      <w:r w:rsidRPr="00A96802">
        <w:rPr>
          <w:rFonts w:ascii="Calibri"/>
          <w:spacing w:val="-1"/>
          <w:sz w:val="36"/>
          <w:szCs w:val="36"/>
          <w:highlight w:val="yellow"/>
        </w:rPr>
        <w:t xml:space="preserve">May 2 Draft- includes </w:t>
      </w:r>
      <w:proofErr w:type="spellStart"/>
      <w:proofErr w:type="gramStart"/>
      <w:r w:rsidRPr="00A96802">
        <w:rPr>
          <w:rFonts w:ascii="Calibri"/>
          <w:spacing w:val="-1"/>
          <w:sz w:val="36"/>
          <w:szCs w:val="36"/>
          <w:highlight w:val="yellow"/>
        </w:rPr>
        <w:t>Benney</w:t>
      </w:r>
      <w:proofErr w:type="spellEnd"/>
      <w:r w:rsidRPr="00A96802">
        <w:rPr>
          <w:rFonts w:ascii="Calibri"/>
          <w:spacing w:val="-1"/>
          <w:sz w:val="36"/>
          <w:szCs w:val="36"/>
          <w:highlight w:val="yellow"/>
        </w:rPr>
        <w:t xml:space="preserve"> </w:t>
      </w:r>
      <w:r w:rsidR="00C97A1A">
        <w:rPr>
          <w:rFonts w:ascii="Calibri"/>
          <w:spacing w:val="-1"/>
          <w:sz w:val="36"/>
          <w:szCs w:val="36"/>
          <w:highlight w:val="yellow"/>
        </w:rPr>
        <w:t xml:space="preserve"> 5</w:t>
      </w:r>
      <w:proofErr w:type="gramEnd"/>
      <w:r w:rsidR="00C97A1A">
        <w:rPr>
          <w:rFonts w:ascii="Calibri"/>
          <w:spacing w:val="-1"/>
          <w:sz w:val="36"/>
          <w:szCs w:val="36"/>
          <w:highlight w:val="yellow"/>
        </w:rPr>
        <w:t xml:space="preserve">/2 </w:t>
      </w:r>
      <w:r w:rsidRPr="00A96802">
        <w:rPr>
          <w:rFonts w:ascii="Calibri"/>
          <w:spacing w:val="-1"/>
          <w:sz w:val="36"/>
          <w:szCs w:val="36"/>
          <w:highlight w:val="yellow"/>
        </w:rPr>
        <w:t>edits and phone # corrections based on Pocket Guide</w:t>
      </w:r>
    </w:p>
    <w:p w14:paraId="2D6FE038" w14:textId="77777777" w:rsidR="00E24947" w:rsidRPr="00A96802" w:rsidRDefault="00E24947" w:rsidP="00E24947">
      <w:pPr>
        <w:rPr>
          <w:rFonts w:ascii="Calibri" w:eastAsia="Calibri" w:hAnsi="Calibri" w:cs="Calibri"/>
          <w:sz w:val="56"/>
          <w:szCs w:val="56"/>
          <w:highlight w:val="yellow"/>
        </w:rPr>
      </w:pPr>
      <w:r w:rsidRPr="00A96802">
        <w:rPr>
          <w:highlight w:val="yellow"/>
        </w:rPr>
        <w:br w:type="column"/>
      </w:r>
    </w:p>
    <w:p w14:paraId="37F99F62" w14:textId="77777777" w:rsidR="00E24947" w:rsidRPr="00A96802" w:rsidRDefault="00E24947" w:rsidP="00E24947">
      <w:pPr>
        <w:rPr>
          <w:rFonts w:ascii="Calibri" w:eastAsia="Calibri" w:hAnsi="Calibri" w:cs="Calibri"/>
          <w:sz w:val="56"/>
          <w:szCs w:val="56"/>
          <w:highlight w:val="yellow"/>
        </w:rPr>
      </w:pPr>
    </w:p>
    <w:p w14:paraId="7E6440AC" w14:textId="77777777" w:rsidR="00E24947" w:rsidRPr="00A96802" w:rsidRDefault="00E24947" w:rsidP="00E24947">
      <w:pPr>
        <w:rPr>
          <w:rFonts w:ascii="Calibri" w:eastAsia="Calibri" w:hAnsi="Calibri" w:cs="Calibri"/>
          <w:sz w:val="56"/>
          <w:szCs w:val="56"/>
          <w:highlight w:val="yellow"/>
        </w:rPr>
      </w:pPr>
    </w:p>
    <w:p w14:paraId="67121106" w14:textId="77777777" w:rsidR="00E24947" w:rsidRPr="00A96802" w:rsidRDefault="00E24947" w:rsidP="00E24947">
      <w:pPr>
        <w:rPr>
          <w:rFonts w:ascii="Calibri" w:eastAsia="Calibri" w:hAnsi="Calibri" w:cs="Calibri"/>
          <w:sz w:val="56"/>
          <w:szCs w:val="56"/>
          <w:highlight w:val="yellow"/>
        </w:rPr>
      </w:pPr>
    </w:p>
    <w:p w14:paraId="3B240DD7" w14:textId="77777777" w:rsidR="00E24947" w:rsidRPr="00A96802" w:rsidRDefault="00E24947" w:rsidP="00E24947">
      <w:pPr>
        <w:rPr>
          <w:rFonts w:ascii="Calibri" w:eastAsia="Calibri" w:hAnsi="Calibri" w:cs="Calibri"/>
          <w:sz w:val="56"/>
          <w:szCs w:val="56"/>
          <w:highlight w:val="yellow"/>
        </w:rPr>
      </w:pPr>
    </w:p>
    <w:p w14:paraId="7133B1D7" w14:textId="77777777" w:rsidR="00E24947" w:rsidRPr="00A96802" w:rsidRDefault="00E24947" w:rsidP="00E24947">
      <w:pPr>
        <w:rPr>
          <w:rFonts w:ascii="Calibri" w:eastAsia="Calibri" w:hAnsi="Calibri" w:cs="Calibri"/>
          <w:sz w:val="56"/>
          <w:szCs w:val="56"/>
          <w:highlight w:val="yellow"/>
        </w:rPr>
      </w:pPr>
    </w:p>
    <w:p w14:paraId="673A82E8" w14:textId="77777777" w:rsidR="00E24947" w:rsidRPr="00A96802" w:rsidRDefault="00E24947" w:rsidP="00E24947">
      <w:pPr>
        <w:spacing w:before="9"/>
        <w:rPr>
          <w:rFonts w:ascii="Calibri" w:eastAsia="Calibri" w:hAnsi="Calibri" w:cs="Calibri"/>
          <w:sz w:val="80"/>
          <w:szCs w:val="80"/>
          <w:highlight w:val="yellow"/>
        </w:rPr>
      </w:pPr>
    </w:p>
    <w:p w14:paraId="4ABCFD96" w14:textId="77777777" w:rsidR="00E24947" w:rsidRPr="00A96802" w:rsidRDefault="00E24947" w:rsidP="00E24947">
      <w:pPr>
        <w:spacing w:before="1"/>
        <w:ind w:left="90"/>
        <w:rPr>
          <w:rFonts w:ascii="Calibri Light"/>
          <w:color w:val="00A9A0"/>
          <w:spacing w:val="-15"/>
          <w:sz w:val="56"/>
        </w:rPr>
      </w:pPr>
      <w:r w:rsidRPr="00A96802">
        <w:rPr>
          <w:rFonts w:ascii="Calibri Light"/>
          <w:color w:val="00A9A0"/>
          <w:spacing w:val="-15"/>
          <w:sz w:val="56"/>
        </w:rPr>
        <w:t>CPMC</w:t>
      </w:r>
    </w:p>
    <w:p w14:paraId="4F592E45" w14:textId="77777777" w:rsidR="00E24947" w:rsidRPr="005D6B7B" w:rsidRDefault="00E24947" w:rsidP="00E24947">
      <w:pPr>
        <w:spacing w:before="1"/>
        <w:ind w:left="90" w:right="-104"/>
        <w:rPr>
          <w:rFonts w:ascii="Calibri Light" w:eastAsia="Calibri Light" w:hAnsi="Calibri Light" w:cs="Calibri Light"/>
          <w:color w:val="00A9A0"/>
          <w:sz w:val="56"/>
          <w:szCs w:val="56"/>
        </w:rPr>
      </w:pPr>
      <w:r w:rsidRPr="00A96802">
        <w:rPr>
          <w:rFonts w:ascii="Calibri Light"/>
          <w:color w:val="00A9A0"/>
          <w:spacing w:val="-15"/>
          <w:sz w:val="56"/>
        </w:rPr>
        <w:t>Occupancy Manual</w:t>
      </w:r>
    </w:p>
    <w:p w14:paraId="2B50F18C" w14:textId="77777777" w:rsidR="00E24947" w:rsidRDefault="00E24947" w:rsidP="00E24947">
      <w:pPr>
        <w:rPr>
          <w:rFonts w:ascii="Calibri Light" w:eastAsia="Calibri Light" w:hAnsi="Calibri Light" w:cs="Calibri Light"/>
          <w:sz w:val="56"/>
          <w:szCs w:val="56"/>
        </w:rPr>
        <w:sectPr w:rsidR="00E24947" w:rsidSect="00045146">
          <w:footerReference w:type="default" r:id="rId9"/>
          <w:type w:val="continuous"/>
          <w:pgSz w:w="12240" w:h="15840"/>
          <w:pgMar w:top="446" w:right="346" w:bottom="173" w:left="202" w:header="720" w:footer="720" w:gutter="0"/>
          <w:cols w:num="2" w:space="720" w:equalWidth="0">
            <w:col w:w="8750" w:space="622"/>
            <w:col w:w="2320"/>
          </w:cols>
        </w:sectPr>
      </w:pPr>
    </w:p>
    <w:p w14:paraId="5B4F5196" w14:textId="77777777" w:rsidR="004A61D8" w:rsidRPr="006C2555" w:rsidRDefault="004A61D8">
      <w:pPr>
        <w:rPr>
          <w:rFonts w:ascii="Arial" w:eastAsia="Calibri Light" w:hAnsi="Arial" w:cs="Arial"/>
          <w:sz w:val="56"/>
          <w:szCs w:val="56"/>
        </w:rPr>
        <w:sectPr w:rsidR="004A61D8" w:rsidRPr="006C2555" w:rsidSect="001A3D9C">
          <w:type w:val="continuous"/>
          <w:pgSz w:w="12240" w:h="15840"/>
          <w:pgMar w:top="440" w:right="340" w:bottom="0" w:left="200" w:header="720" w:footer="720" w:gutter="0"/>
          <w:cols w:num="2" w:space="180" w:equalWidth="0">
            <w:col w:w="8752" w:space="622"/>
            <w:col w:w="2326"/>
          </w:cols>
        </w:sectPr>
      </w:pPr>
    </w:p>
    <w:p w14:paraId="1397412B" w14:textId="77777777" w:rsidR="00871D6F" w:rsidRDefault="00871D6F" w:rsidP="00871D6F">
      <w:pPr>
        <w:spacing w:line="641" w:lineRule="exact"/>
        <w:ind w:left="1170"/>
        <w:rPr>
          <w:rFonts w:ascii="Arial" w:hAnsi="Arial" w:cs="Arial"/>
          <w:color w:val="00A9A0"/>
          <w:spacing w:val="-10"/>
          <w:sz w:val="52"/>
          <w:szCs w:val="52"/>
        </w:rPr>
      </w:pPr>
    </w:p>
    <w:p w14:paraId="617C6814" w14:textId="77777777" w:rsidR="00C07554" w:rsidRDefault="00C07554" w:rsidP="00871D6F">
      <w:pPr>
        <w:spacing w:line="641" w:lineRule="exact"/>
        <w:ind w:left="1170"/>
        <w:rPr>
          <w:rFonts w:ascii="Arial" w:hAnsi="Arial" w:cs="Arial"/>
          <w:color w:val="00A9A0"/>
          <w:spacing w:val="-10"/>
          <w:sz w:val="52"/>
          <w:szCs w:val="52"/>
        </w:rPr>
      </w:pPr>
    </w:p>
    <w:p w14:paraId="7CB1BC3A" w14:textId="77777777" w:rsidR="00C07554" w:rsidRDefault="00C07554" w:rsidP="00871D6F">
      <w:pPr>
        <w:spacing w:line="641" w:lineRule="exact"/>
        <w:ind w:left="1170"/>
        <w:rPr>
          <w:rFonts w:ascii="Arial" w:hAnsi="Arial" w:cs="Arial"/>
          <w:color w:val="00A9A0"/>
          <w:spacing w:val="-10"/>
          <w:sz w:val="52"/>
          <w:szCs w:val="52"/>
        </w:rPr>
      </w:pPr>
    </w:p>
    <w:p w14:paraId="577825C4" w14:textId="77777777" w:rsidR="00871D6F" w:rsidRDefault="00871D6F" w:rsidP="00871D6F">
      <w:pPr>
        <w:spacing w:line="641" w:lineRule="exact"/>
        <w:ind w:left="1170"/>
        <w:rPr>
          <w:rFonts w:ascii="Arial" w:hAnsi="Arial" w:cs="Arial"/>
          <w:color w:val="00A9A0"/>
          <w:spacing w:val="-10"/>
          <w:sz w:val="52"/>
          <w:szCs w:val="52"/>
        </w:rPr>
      </w:pPr>
    </w:p>
    <w:p w14:paraId="1D79C0DE" w14:textId="77777777" w:rsidR="00BF2009" w:rsidRDefault="00BF2009" w:rsidP="00871D6F">
      <w:pPr>
        <w:spacing w:line="641" w:lineRule="exact"/>
        <w:ind w:left="1080"/>
        <w:rPr>
          <w:rFonts w:ascii="Arial" w:hAnsi="Arial" w:cs="Arial"/>
          <w:color w:val="00A9A0"/>
          <w:spacing w:val="-10"/>
          <w:sz w:val="52"/>
          <w:szCs w:val="52"/>
        </w:rPr>
      </w:pPr>
    </w:p>
    <w:p w14:paraId="62E8CEE7" w14:textId="77777777" w:rsidR="00BF2009" w:rsidRDefault="00BF2009" w:rsidP="00871D6F">
      <w:pPr>
        <w:spacing w:line="641" w:lineRule="exact"/>
        <w:ind w:left="1080"/>
        <w:rPr>
          <w:rFonts w:ascii="Arial" w:hAnsi="Arial" w:cs="Arial"/>
          <w:color w:val="00A9A0"/>
          <w:spacing w:val="-10"/>
          <w:sz w:val="52"/>
          <w:szCs w:val="52"/>
        </w:rPr>
      </w:pPr>
    </w:p>
    <w:p w14:paraId="0CF9DD82" w14:textId="2CABD787" w:rsidR="004A61D8" w:rsidRDefault="007321E5" w:rsidP="00871D6F">
      <w:pPr>
        <w:spacing w:line="641" w:lineRule="exact"/>
        <w:ind w:left="1080"/>
        <w:rPr>
          <w:rFonts w:ascii="Arial" w:hAnsi="Arial" w:cs="Arial"/>
          <w:color w:val="00A9A0"/>
          <w:spacing w:val="-10"/>
          <w:sz w:val="52"/>
          <w:szCs w:val="52"/>
        </w:rPr>
      </w:pPr>
      <w:r w:rsidRPr="005D6B7B">
        <w:rPr>
          <w:rFonts w:ascii="Arial" w:hAnsi="Arial" w:cs="Arial"/>
          <w:color w:val="00A9A0"/>
          <w:spacing w:val="-10"/>
          <w:sz w:val="52"/>
          <w:szCs w:val="52"/>
        </w:rPr>
        <w:t>Welcome</w:t>
      </w:r>
      <w:r w:rsidR="00B94526">
        <w:rPr>
          <w:rFonts w:ascii="Arial" w:hAnsi="Arial" w:cs="Arial"/>
          <w:color w:val="00A9A0"/>
          <w:spacing w:val="-10"/>
          <w:sz w:val="52"/>
          <w:szCs w:val="52"/>
        </w:rPr>
        <w:t xml:space="preserve"> to the Mission Bernal</w:t>
      </w:r>
      <w:r w:rsidR="00871D6F">
        <w:rPr>
          <w:rFonts w:ascii="Arial" w:hAnsi="Arial" w:cs="Arial"/>
          <w:color w:val="00A9A0"/>
          <w:spacing w:val="-10"/>
          <w:sz w:val="52"/>
          <w:szCs w:val="52"/>
        </w:rPr>
        <w:t xml:space="preserve"> </w:t>
      </w:r>
      <w:r w:rsidR="00334048" w:rsidRPr="005D6B7B">
        <w:rPr>
          <w:rFonts w:ascii="Arial" w:hAnsi="Arial" w:cs="Arial"/>
          <w:color w:val="00A9A0"/>
          <w:spacing w:val="-10"/>
          <w:sz w:val="52"/>
          <w:szCs w:val="52"/>
        </w:rPr>
        <w:t>Campus</w:t>
      </w:r>
      <w:r w:rsidR="00564FF8">
        <w:rPr>
          <w:rFonts w:ascii="Arial" w:hAnsi="Arial" w:cs="Arial"/>
          <w:color w:val="00A9A0"/>
          <w:spacing w:val="-10"/>
          <w:sz w:val="52"/>
          <w:szCs w:val="52"/>
        </w:rPr>
        <w:t>!</w:t>
      </w:r>
    </w:p>
    <w:p w14:paraId="478AC88A" w14:textId="77777777" w:rsidR="00871D6F" w:rsidRDefault="00871D6F" w:rsidP="00871D6F">
      <w:pPr>
        <w:spacing w:line="276" w:lineRule="auto"/>
        <w:ind w:left="1080"/>
        <w:rPr>
          <w:rFonts w:ascii="Arial" w:hAnsi="Arial" w:cs="Arial"/>
          <w:sz w:val="24"/>
          <w:szCs w:val="24"/>
        </w:rPr>
      </w:pPr>
    </w:p>
    <w:p w14:paraId="1D86A185" w14:textId="3C9A6B0C" w:rsidR="00B94526" w:rsidRPr="00871D6F" w:rsidRDefault="00871D6F" w:rsidP="00982EF0">
      <w:pPr>
        <w:spacing w:line="276" w:lineRule="auto"/>
        <w:ind w:left="1080"/>
        <w:rPr>
          <w:rFonts w:ascii="Arial" w:hAnsi="Arial" w:cs="Arial"/>
          <w:sz w:val="24"/>
          <w:szCs w:val="24"/>
        </w:rPr>
      </w:pPr>
      <w:r w:rsidRPr="006C2555">
        <w:rPr>
          <w:rFonts w:ascii="Arial" w:hAnsi="Arial" w:cs="Arial"/>
          <w:noProof/>
          <w:color w:val="FFFFFF" w:themeColor="background1"/>
          <w14:textFill>
            <w14:noFill/>
          </w14:textFill>
        </w:rPr>
        <w:drawing>
          <wp:anchor distT="0" distB="0" distL="114300" distR="114300" simplePos="0" relativeHeight="251738112" behindDoc="0" locked="0" layoutInCell="1" allowOverlap="1" wp14:anchorId="31054603" wp14:editId="27AFBF15">
            <wp:simplePos x="0" y="0"/>
            <wp:positionH relativeFrom="margin">
              <wp:posOffset>3601283</wp:posOffset>
            </wp:positionH>
            <wp:positionV relativeFrom="margin">
              <wp:posOffset>473042</wp:posOffset>
            </wp:positionV>
            <wp:extent cx="3048000" cy="1904365"/>
            <wp:effectExtent l="0" t="0" r="0" b="63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1904365"/>
                    </a:xfrm>
                    <a:prstGeom prst="rect">
                      <a:avLst/>
                    </a:prstGeom>
                  </pic:spPr>
                </pic:pic>
              </a:graphicData>
            </a:graphic>
            <wp14:sizeRelH relativeFrom="margin">
              <wp14:pctWidth>0</wp14:pctWidth>
            </wp14:sizeRelH>
            <wp14:sizeRelV relativeFrom="margin">
              <wp14:pctHeight>0</wp14:pctHeight>
            </wp14:sizeRelV>
          </wp:anchor>
        </w:drawing>
      </w:r>
      <w:r w:rsidR="00B94526" w:rsidRPr="00871D6F">
        <w:rPr>
          <w:rFonts w:ascii="Arial" w:hAnsi="Arial" w:cs="Arial"/>
          <w:sz w:val="24"/>
          <w:szCs w:val="24"/>
        </w:rPr>
        <w:t>We hope you are as excited as we are to begi</w:t>
      </w:r>
      <w:r w:rsidR="00982EF0">
        <w:rPr>
          <w:rFonts w:ascii="Arial" w:hAnsi="Arial" w:cs="Arial"/>
          <w:sz w:val="24"/>
          <w:szCs w:val="24"/>
        </w:rPr>
        <w:t>n work at Mission Bernal campus!</w:t>
      </w:r>
      <w:r w:rsidR="00B94526" w:rsidRPr="00871D6F">
        <w:rPr>
          <w:rFonts w:ascii="Arial" w:hAnsi="Arial" w:cs="Arial"/>
          <w:sz w:val="24"/>
          <w:szCs w:val="24"/>
        </w:rPr>
        <w:t xml:space="preserve"> </w:t>
      </w:r>
    </w:p>
    <w:p w14:paraId="50EF339F" w14:textId="77777777" w:rsidR="00B94526" w:rsidRPr="00871D6F" w:rsidRDefault="00B94526" w:rsidP="00871D6F">
      <w:pPr>
        <w:ind w:left="1080" w:right="780"/>
        <w:rPr>
          <w:rFonts w:ascii="Arial" w:hAnsi="Arial" w:cs="Arial"/>
          <w:sz w:val="24"/>
          <w:szCs w:val="24"/>
        </w:rPr>
      </w:pPr>
    </w:p>
    <w:p w14:paraId="039C3F78" w14:textId="0FADC486" w:rsidR="00B94526" w:rsidRPr="00871D6F" w:rsidRDefault="00B94526" w:rsidP="00871D6F">
      <w:pPr>
        <w:ind w:left="1080" w:right="780"/>
        <w:rPr>
          <w:rFonts w:ascii="Arial" w:hAnsi="Arial" w:cs="Arial"/>
          <w:sz w:val="24"/>
          <w:szCs w:val="24"/>
        </w:rPr>
      </w:pPr>
      <w:r w:rsidRPr="00871D6F">
        <w:rPr>
          <w:rFonts w:ascii="Arial" w:hAnsi="Arial" w:cs="Arial"/>
          <w:sz w:val="24"/>
          <w:szCs w:val="24"/>
        </w:rPr>
        <w:t xml:space="preserve">This detailed Occupancy Manual. is designed to be your “go-to guide” to help orient you to our new campus. </w:t>
      </w:r>
    </w:p>
    <w:p w14:paraId="1C3B96DE" w14:textId="77777777" w:rsidR="00B94526" w:rsidRPr="00871D6F" w:rsidRDefault="00B94526" w:rsidP="00871D6F">
      <w:pPr>
        <w:ind w:left="1080" w:right="780"/>
        <w:rPr>
          <w:rFonts w:ascii="Arial" w:hAnsi="Arial" w:cs="Arial"/>
          <w:sz w:val="24"/>
          <w:szCs w:val="24"/>
        </w:rPr>
      </w:pPr>
    </w:p>
    <w:p w14:paraId="351785EF" w14:textId="77777777" w:rsidR="00B94526" w:rsidRPr="00871D6F" w:rsidRDefault="00B94526" w:rsidP="00871D6F">
      <w:pPr>
        <w:ind w:left="1080" w:right="780"/>
        <w:rPr>
          <w:rFonts w:ascii="Arial" w:hAnsi="Arial" w:cs="Arial"/>
          <w:sz w:val="24"/>
          <w:szCs w:val="24"/>
          <w:u w:val="single"/>
        </w:rPr>
      </w:pPr>
      <w:r w:rsidRPr="00871D6F">
        <w:rPr>
          <w:rFonts w:ascii="Arial" w:hAnsi="Arial" w:cs="Arial"/>
          <w:sz w:val="24"/>
          <w:szCs w:val="24"/>
          <w:u w:val="single"/>
        </w:rPr>
        <w:t>Retaining the “heart” of what we do</w:t>
      </w:r>
    </w:p>
    <w:p w14:paraId="627A0002" w14:textId="77777777" w:rsidR="00716600"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opening of the new </w:t>
      </w:r>
      <w:proofErr w:type="gramStart"/>
      <w:r w:rsidRPr="00871D6F">
        <w:rPr>
          <w:rFonts w:ascii="Arial" w:hAnsi="Arial" w:cs="Arial"/>
          <w:sz w:val="24"/>
          <w:szCs w:val="24"/>
        </w:rPr>
        <w:t>Mission  Bernal</w:t>
      </w:r>
      <w:proofErr w:type="gramEnd"/>
      <w:r w:rsidRPr="00871D6F">
        <w:rPr>
          <w:rFonts w:ascii="Arial" w:hAnsi="Arial" w:cs="Arial"/>
          <w:sz w:val="24"/>
          <w:szCs w:val="24"/>
        </w:rPr>
        <w:t xml:space="preserve"> campus </w:t>
      </w:r>
      <w:r w:rsidR="00716600" w:rsidRPr="00871D6F">
        <w:rPr>
          <w:rFonts w:ascii="Arial" w:hAnsi="Arial" w:cs="Arial"/>
          <w:sz w:val="24"/>
          <w:szCs w:val="24"/>
        </w:rPr>
        <w:t xml:space="preserve">is the culmination of years of hard work, commitment and anticipation. </w:t>
      </w:r>
      <w:r w:rsidRPr="00871D6F">
        <w:rPr>
          <w:rFonts w:ascii="Arial" w:hAnsi="Arial" w:cs="Arial"/>
          <w:sz w:val="24"/>
          <w:szCs w:val="24"/>
        </w:rPr>
        <w:t>It</w:t>
      </w:r>
      <w:r w:rsidR="00716600" w:rsidRPr="00871D6F">
        <w:rPr>
          <w:rFonts w:ascii="Arial" w:hAnsi="Arial" w:cs="Arial"/>
          <w:sz w:val="24"/>
          <w:szCs w:val="24"/>
        </w:rPr>
        <w:t xml:space="preserve"> </w:t>
      </w:r>
      <w:r w:rsidR="007153D7" w:rsidRPr="00871D6F">
        <w:rPr>
          <w:rFonts w:ascii="Arial" w:hAnsi="Arial" w:cs="Arial"/>
          <w:sz w:val="24"/>
          <w:szCs w:val="24"/>
        </w:rPr>
        <w:t xml:space="preserve">will continue the legacy of being the neighborhood hospital in the Mission District and retain the “heart” that has made St. Luke’s special for patients, staff, physicians and volunteers alike. </w:t>
      </w:r>
    </w:p>
    <w:p w14:paraId="7D5F32ED" w14:textId="77777777" w:rsidR="00B94526" w:rsidRPr="00871D6F" w:rsidRDefault="00B94526" w:rsidP="00871D6F">
      <w:pPr>
        <w:spacing w:line="276" w:lineRule="auto"/>
        <w:ind w:left="1080" w:right="780"/>
        <w:rPr>
          <w:rFonts w:ascii="Arial" w:hAnsi="Arial" w:cs="Arial"/>
          <w:sz w:val="24"/>
          <w:szCs w:val="24"/>
        </w:rPr>
      </w:pPr>
    </w:p>
    <w:p w14:paraId="4831A502" w14:textId="77777777" w:rsidR="00B94526" w:rsidRPr="00871D6F" w:rsidRDefault="00B94526" w:rsidP="00871D6F">
      <w:pPr>
        <w:spacing w:line="276" w:lineRule="auto"/>
        <w:ind w:left="1080" w:right="780"/>
        <w:rPr>
          <w:rFonts w:ascii="Arial" w:hAnsi="Arial" w:cs="Arial"/>
          <w:sz w:val="24"/>
          <w:szCs w:val="24"/>
          <w:u w:val="single"/>
        </w:rPr>
      </w:pPr>
      <w:r w:rsidRPr="00871D6F">
        <w:rPr>
          <w:rFonts w:ascii="Arial" w:hAnsi="Arial" w:cs="Arial"/>
          <w:sz w:val="24"/>
          <w:szCs w:val="24"/>
          <w:u w:val="single"/>
        </w:rPr>
        <w:t>Balancing safety, comfort and sustainability</w:t>
      </w:r>
    </w:p>
    <w:p w14:paraId="339421C2" w14:textId="77777777" w:rsidR="00B94526"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new building balances the safety and technical needs of staff, physicians, and volunteers with the comfort and safety of our patients. The modernized campus is seismically safe and certified as </w:t>
      </w:r>
      <w:r w:rsidRPr="00871D6F">
        <w:rPr>
          <w:rFonts w:ascii="Arial" w:hAnsi="Arial" w:cs="Arial"/>
          <w:i/>
          <w:sz w:val="24"/>
          <w:szCs w:val="24"/>
        </w:rPr>
        <w:t>Leadership in Energy and Environmental Design</w:t>
      </w:r>
      <w:r w:rsidRPr="00871D6F">
        <w:rPr>
          <w:rFonts w:ascii="Arial" w:hAnsi="Arial" w:cs="Arial"/>
          <w:sz w:val="24"/>
          <w:szCs w:val="24"/>
        </w:rPr>
        <w:t xml:space="preserve"> </w:t>
      </w:r>
      <w:r w:rsidRPr="00871D6F">
        <w:rPr>
          <w:rFonts w:ascii="Arial" w:hAnsi="Arial" w:cs="Arial"/>
          <w:i/>
          <w:sz w:val="24"/>
          <w:szCs w:val="24"/>
        </w:rPr>
        <w:t>(LEE</w:t>
      </w:r>
      <w:r w:rsidRPr="00871D6F">
        <w:rPr>
          <w:rFonts w:ascii="Arial" w:hAnsi="Arial" w:cs="Arial"/>
          <w:sz w:val="24"/>
          <w:szCs w:val="24"/>
        </w:rPr>
        <w:t>D), a globally-recognized symbol of sustainability.</w:t>
      </w:r>
    </w:p>
    <w:p w14:paraId="03889503" w14:textId="77777777" w:rsidR="00B94526" w:rsidRPr="00871D6F" w:rsidRDefault="00B94526" w:rsidP="00871D6F">
      <w:pPr>
        <w:pStyle w:val="BodyText"/>
        <w:spacing w:line="276" w:lineRule="auto"/>
        <w:ind w:left="1080" w:right="780" w:firstLine="0"/>
        <w:rPr>
          <w:rFonts w:ascii="Arial" w:eastAsiaTheme="minorHAnsi" w:hAnsi="Arial" w:cs="Arial"/>
        </w:rPr>
      </w:pPr>
    </w:p>
    <w:p w14:paraId="29C94D43" w14:textId="77777777" w:rsidR="00290E02" w:rsidRPr="00871D6F" w:rsidRDefault="00290E02" w:rsidP="00871D6F">
      <w:pPr>
        <w:pStyle w:val="BodyText"/>
        <w:tabs>
          <w:tab w:val="left" w:pos="3510"/>
        </w:tabs>
        <w:spacing w:line="276" w:lineRule="auto"/>
        <w:ind w:left="1080" w:right="780" w:firstLine="0"/>
        <w:rPr>
          <w:rFonts w:ascii="Arial" w:hAnsi="Arial" w:cs="Arial"/>
          <w:spacing w:val="12"/>
        </w:rPr>
      </w:pPr>
      <w:r w:rsidRPr="00871D6F">
        <w:rPr>
          <w:rFonts w:ascii="Arial" w:hAnsi="Arial" w:cs="Arial"/>
        </w:rPr>
        <w:t xml:space="preserve">The layout of the building </w:t>
      </w:r>
      <w:r w:rsidRPr="00871D6F">
        <w:rPr>
          <w:rFonts w:ascii="Arial" w:hAnsi="Arial" w:cs="Arial"/>
          <w:spacing w:val="12"/>
        </w:rPr>
        <w:t xml:space="preserve">is built with a front of house (on stage) and back of the house (off stage) concept. Front of the house refers to all areas that patients and visitors will see, and where we are “on stage” and help create a positive environment for our patients and visitors. Back of house includes Staff Only hallways and elevators. This design </w:t>
      </w:r>
      <w:r w:rsidRPr="00871D6F">
        <w:rPr>
          <w:rFonts w:ascii="Arial" w:hAnsi="Arial" w:cs="Arial"/>
        </w:rPr>
        <w:t xml:space="preserve">will help us put our best foot forward. </w:t>
      </w:r>
    </w:p>
    <w:p w14:paraId="2AA5CD85" w14:textId="77777777" w:rsidR="00B94526" w:rsidRPr="00871D6F" w:rsidRDefault="00B94526" w:rsidP="00871D6F">
      <w:pPr>
        <w:spacing w:line="276" w:lineRule="auto"/>
        <w:ind w:left="1080" w:right="780"/>
        <w:rPr>
          <w:rFonts w:ascii="Arial" w:hAnsi="Arial" w:cs="Arial"/>
          <w:sz w:val="24"/>
          <w:szCs w:val="24"/>
        </w:rPr>
      </w:pPr>
    </w:p>
    <w:p w14:paraId="35CA3A6A" w14:textId="2F09BB13" w:rsidR="00290E02" w:rsidRPr="00871D6F" w:rsidRDefault="00290E02" w:rsidP="00871D6F">
      <w:pPr>
        <w:spacing w:line="276" w:lineRule="auto"/>
        <w:ind w:left="1080" w:right="780"/>
        <w:rPr>
          <w:rFonts w:ascii="Arial" w:hAnsi="Arial" w:cs="Arial"/>
          <w:sz w:val="24"/>
          <w:szCs w:val="24"/>
        </w:rPr>
      </w:pPr>
      <w:r w:rsidRPr="00871D6F">
        <w:rPr>
          <w:rFonts w:ascii="Arial" w:hAnsi="Arial" w:cs="Arial"/>
          <w:sz w:val="24"/>
          <w:szCs w:val="24"/>
        </w:rPr>
        <w:t xml:space="preserve">Mission Bernal Campus will </w:t>
      </w:r>
      <w:r w:rsidR="00BF2009">
        <w:rPr>
          <w:rFonts w:ascii="Arial" w:hAnsi="Arial" w:cs="Arial"/>
          <w:sz w:val="24"/>
          <w:szCs w:val="24"/>
        </w:rPr>
        <w:t>open</w:t>
      </w:r>
      <w:r w:rsidRPr="00871D6F">
        <w:rPr>
          <w:rFonts w:ascii="Arial" w:hAnsi="Arial" w:cs="Arial"/>
          <w:sz w:val="24"/>
          <w:szCs w:val="24"/>
        </w:rPr>
        <w:t xml:space="preserve"> on August 25, 2018. We are so pleased to be able to create the next generation in health care services for San Francisco. </w:t>
      </w:r>
    </w:p>
    <w:p w14:paraId="40EC6C0D" w14:textId="77777777" w:rsidR="00871D6F" w:rsidRDefault="00871D6F" w:rsidP="00871D6F">
      <w:pPr>
        <w:spacing w:line="276" w:lineRule="auto"/>
        <w:ind w:left="1080" w:right="780"/>
        <w:rPr>
          <w:rFonts w:ascii="Arial" w:hAnsi="Arial" w:cs="Arial"/>
          <w:sz w:val="24"/>
          <w:szCs w:val="24"/>
        </w:rPr>
      </w:pPr>
    </w:p>
    <w:p w14:paraId="5D68926E" w14:textId="4A513308" w:rsidR="00871D6F" w:rsidRDefault="00A96802" w:rsidP="00871D6F">
      <w:pPr>
        <w:spacing w:line="276" w:lineRule="auto"/>
        <w:ind w:left="1080" w:right="78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512B8F22" w14:textId="42ACE287" w:rsidR="00B94526" w:rsidRPr="00871D6F" w:rsidRDefault="00A5328F" w:rsidP="00A96802">
      <w:pPr>
        <w:spacing w:line="276" w:lineRule="auto"/>
        <w:ind w:left="6480" w:right="780" w:firstLine="720"/>
        <w:rPr>
          <w:rFonts w:ascii="Arial" w:hAnsi="Arial" w:cs="Arial"/>
          <w:sz w:val="24"/>
          <w:szCs w:val="24"/>
        </w:rPr>
      </w:pPr>
      <w:r w:rsidRPr="00871D6F">
        <w:rPr>
          <w:rFonts w:ascii="Arial" w:hAnsi="Arial" w:cs="Arial"/>
          <w:sz w:val="24"/>
          <w:szCs w:val="24"/>
        </w:rPr>
        <w:t>Spring 2018</w:t>
      </w:r>
    </w:p>
    <w:p w14:paraId="0F1EE126" w14:textId="77777777" w:rsidR="00ED0CAB" w:rsidRDefault="00ED0CAB" w:rsidP="00290E02">
      <w:pPr>
        <w:spacing w:line="276" w:lineRule="auto"/>
        <w:ind w:left="1440" w:right="1915"/>
        <w:rPr>
          <w:rFonts w:ascii="Arial" w:hAnsi="Arial" w:cs="Arial"/>
          <w:sz w:val="24"/>
          <w:szCs w:val="24"/>
        </w:rPr>
      </w:pPr>
    </w:p>
    <w:p w14:paraId="2EB02175" w14:textId="21081691" w:rsidR="0087036A" w:rsidRDefault="0087036A" w:rsidP="0087036A">
      <w:pPr>
        <w:spacing w:line="641" w:lineRule="exact"/>
        <w:ind w:left="1440"/>
        <w:rPr>
          <w:rFonts w:ascii="Calibri Light"/>
          <w:color w:val="00A9A0"/>
          <w:spacing w:val="-10"/>
          <w:sz w:val="56"/>
        </w:rPr>
      </w:pPr>
      <w:r w:rsidRPr="005D6B7B">
        <w:rPr>
          <w:rFonts w:ascii="Calibri Light"/>
          <w:color w:val="00A9A0"/>
          <w:spacing w:val="-10"/>
          <w:sz w:val="56"/>
        </w:rPr>
        <w:t>Table of Contents</w:t>
      </w:r>
    </w:p>
    <w:p w14:paraId="36005740" w14:textId="77777777" w:rsidR="0087036A" w:rsidRPr="00976572" w:rsidRDefault="002F275C" w:rsidP="0087036A">
      <w:pPr>
        <w:pStyle w:val="TOC1"/>
        <w:tabs>
          <w:tab w:val="right" w:leader="dot" w:pos="10169"/>
        </w:tabs>
        <w:spacing w:before="305"/>
        <w:ind w:left="1440"/>
        <w:rPr>
          <w:rFonts w:ascii="Arial" w:hAnsi="Arial" w:cs="Arial"/>
          <w:sz w:val="32"/>
          <w:szCs w:val="32"/>
        </w:rPr>
      </w:pPr>
      <w:hyperlink w:anchor="_bookmark0" w:history="1">
        <w:r w:rsidR="0087036A" w:rsidRPr="00976572">
          <w:rPr>
            <w:rFonts w:ascii="Arial" w:hAnsi="Arial" w:cs="Arial"/>
            <w:sz w:val="32"/>
            <w:szCs w:val="32"/>
          </w:rPr>
          <w:t>General</w:t>
        </w:r>
      </w:hyperlink>
      <w:r w:rsidR="0087036A" w:rsidRPr="00976572">
        <w:rPr>
          <w:rFonts w:ascii="Arial" w:hAnsi="Arial" w:cs="Arial"/>
          <w:sz w:val="32"/>
          <w:szCs w:val="32"/>
        </w:rPr>
        <w:tab/>
        <w:t>X</w:t>
      </w:r>
    </w:p>
    <w:p w14:paraId="4620129C" w14:textId="77777777" w:rsidR="0087036A" w:rsidRPr="00976572" w:rsidRDefault="002F275C" w:rsidP="0087036A">
      <w:pPr>
        <w:pStyle w:val="TOC2"/>
        <w:tabs>
          <w:tab w:val="right" w:leader="dot" w:pos="10169"/>
        </w:tabs>
        <w:rPr>
          <w:rFonts w:ascii="Arial" w:hAnsi="Arial" w:cs="Arial"/>
        </w:rPr>
      </w:pPr>
      <w:hyperlink w:anchor="_bookmark1" w:history="1">
        <w:r w:rsidR="0087036A" w:rsidRPr="00976572">
          <w:rPr>
            <w:rFonts w:ascii="Arial" w:hAnsi="Arial" w:cs="Arial"/>
            <w:spacing w:val="-1"/>
          </w:rPr>
          <w:t>Important</w:t>
        </w:r>
        <w:r w:rsidR="0087036A" w:rsidRPr="00976572">
          <w:rPr>
            <w:rFonts w:ascii="Arial" w:hAnsi="Arial" w:cs="Arial"/>
            <w:spacing w:val="-2"/>
          </w:rPr>
          <w:t xml:space="preserve"> </w:t>
        </w:r>
        <w:r w:rsidR="0087036A" w:rsidRPr="00976572">
          <w:rPr>
            <w:rFonts w:ascii="Arial" w:hAnsi="Arial" w:cs="Arial"/>
            <w:spacing w:val="-1"/>
          </w:rPr>
          <w:t>Contacts</w:t>
        </w:r>
      </w:hyperlink>
      <w:r w:rsidR="0087036A" w:rsidRPr="00976572">
        <w:rPr>
          <w:rFonts w:ascii="Arial" w:hAnsi="Arial" w:cs="Arial"/>
          <w:spacing w:val="-1"/>
        </w:rPr>
        <w:tab/>
      </w:r>
      <w:r w:rsidR="0087036A" w:rsidRPr="00976572">
        <w:rPr>
          <w:rFonts w:ascii="Arial" w:hAnsi="Arial" w:cs="Arial"/>
        </w:rPr>
        <w:t>X</w:t>
      </w:r>
    </w:p>
    <w:p w14:paraId="5776B4C6" w14:textId="77777777" w:rsidR="0087036A" w:rsidRPr="00976572" w:rsidRDefault="002F275C" w:rsidP="0087036A">
      <w:pPr>
        <w:pStyle w:val="TOC2"/>
        <w:tabs>
          <w:tab w:val="right" w:leader="dot" w:pos="10169"/>
        </w:tabs>
        <w:rPr>
          <w:rFonts w:ascii="Arial" w:hAnsi="Arial" w:cs="Arial"/>
        </w:rPr>
      </w:pPr>
      <w:hyperlink w:anchor="_bookmark2" w:history="1">
        <w:r w:rsidR="0087036A" w:rsidRPr="00976572">
          <w:rPr>
            <w:rFonts w:ascii="Arial" w:hAnsi="Arial" w:cs="Arial"/>
          </w:rPr>
          <w:t>Building</w:t>
        </w:r>
        <w:r w:rsidR="0087036A" w:rsidRPr="00976572">
          <w:rPr>
            <w:rFonts w:ascii="Arial" w:hAnsi="Arial" w:cs="Arial"/>
            <w:spacing w:val="-1"/>
          </w:rPr>
          <w:t xml:space="preserve"> Hours</w:t>
        </w:r>
      </w:hyperlink>
      <w:r w:rsidR="0087036A" w:rsidRPr="00976572">
        <w:rPr>
          <w:rFonts w:ascii="Arial" w:hAnsi="Arial" w:cs="Arial"/>
          <w:spacing w:val="-1"/>
        </w:rPr>
        <w:t xml:space="preserve"> and Entrances</w:t>
      </w:r>
      <w:r w:rsidR="0087036A" w:rsidRPr="00976572">
        <w:rPr>
          <w:rFonts w:ascii="Arial" w:hAnsi="Arial" w:cs="Arial"/>
          <w:spacing w:val="-1"/>
        </w:rPr>
        <w:tab/>
      </w:r>
      <w:r w:rsidR="0087036A" w:rsidRPr="00976572">
        <w:rPr>
          <w:rFonts w:ascii="Arial" w:hAnsi="Arial" w:cs="Arial"/>
        </w:rPr>
        <w:t>X</w:t>
      </w:r>
    </w:p>
    <w:p w14:paraId="2C3CE2AA" w14:textId="5F4B6E5C" w:rsidR="00871D6F" w:rsidRPr="00976572" w:rsidRDefault="00A96802" w:rsidP="00871D6F">
      <w:pPr>
        <w:pStyle w:val="TOC2"/>
        <w:tabs>
          <w:tab w:val="right" w:leader="dot" w:pos="10169"/>
        </w:tabs>
        <w:rPr>
          <w:rFonts w:ascii="Arial" w:hAnsi="Arial" w:cs="Arial"/>
        </w:rPr>
      </w:pPr>
      <w:r>
        <w:rPr>
          <w:rFonts w:ascii="Arial" w:hAnsi="Arial" w:cs="Arial"/>
          <w:spacing w:val="-1"/>
        </w:rPr>
        <w:t>Visitor Badges</w:t>
      </w:r>
      <w:r>
        <w:rPr>
          <w:rFonts w:ascii="Arial" w:hAnsi="Arial" w:cs="Arial"/>
          <w:spacing w:val="-1"/>
        </w:rPr>
        <w:tab/>
      </w:r>
      <w:r w:rsidR="00871D6F" w:rsidRPr="00976572">
        <w:rPr>
          <w:rFonts w:ascii="Arial" w:hAnsi="Arial" w:cs="Arial"/>
        </w:rPr>
        <w:t>X</w:t>
      </w:r>
    </w:p>
    <w:p w14:paraId="0002026D" w14:textId="077BB568" w:rsidR="0087036A" w:rsidRPr="00976572" w:rsidRDefault="002F275C" w:rsidP="0087036A">
      <w:pPr>
        <w:pStyle w:val="TOC2"/>
        <w:tabs>
          <w:tab w:val="right" w:leader="dot" w:pos="10169"/>
        </w:tabs>
        <w:rPr>
          <w:rFonts w:ascii="Arial" w:hAnsi="Arial" w:cs="Arial"/>
        </w:rPr>
      </w:pPr>
      <w:hyperlink w:anchor="_bookmark3" w:history="1">
        <w:r w:rsidR="0087036A" w:rsidRPr="00976572">
          <w:rPr>
            <w:rFonts w:ascii="Arial" w:hAnsi="Arial" w:cs="Arial"/>
            <w:spacing w:val="-1"/>
          </w:rPr>
          <w:t>Personnel</w:t>
        </w:r>
      </w:hyperlink>
      <w:r w:rsidR="0087036A" w:rsidRPr="00976572">
        <w:rPr>
          <w:rFonts w:ascii="Arial" w:hAnsi="Arial" w:cs="Arial"/>
          <w:spacing w:val="-1"/>
        </w:rPr>
        <w:t xml:space="preserve"> Identification Badges</w:t>
      </w:r>
      <w:r w:rsidR="0087036A" w:rsidRPr="00976572">
        <w:rPr>
          <w:rFonts w:ascii="Arial" w:hAnsi="Arial" w:cs="Arial"/>
          <w:spacing w:val="-1"/>
        </w:rPr>
        <w:tab/>
      </w:r>
      <w:r w:rsidR="0087036A" w:rsidRPr="00976572">
        <w:rPr>
          <w:rFonts w:ascii="Arial" w:hAnsi="Arial" w:cs="Arial"/>
        </w:rPr>
        <w:t>X</w:t>
      </w:r>
    </w:p>
    <w:p w14:paraId="6823B1B0" w14:textId="77777777" w:rsidR="0087036A" w:rsidRPr="00976572" w:rsidRDefault="002F275C" w:rsidP="0087036A">
      <w:pPr>
        <w:pStyle w:val="TOC2"/>
        <w:tabs>
          <w:tab w:val="right" w:leader="dot" w:pos="10169"/>
        </w:tabs>
        <w:rPr>
          <w:rFonts w:ascii="Arial" w:hAnsi="Arial" w:cs="Arial"/>
        </w:rPr>
      </w:pPr>
      <w:hyperlink w:anchor="_bookmark5" w:history="1">
        <w:r w:rsidR="0087036A" w:rsidRPr="00976572">
          <w:rPr>
            <w:rFonts w:ascii="Arial" w:hAnsi="Arial" w:cs="Arial"/>
          </w:rPr>
          <w:t>Elevator</w:t>
        </w:r>
      </w:hyperlink>
      <w:r w:rsidR="0087036A" w:rsidRPr="00976572">
        <w:rPr>
          <w:rFonts w:ascii="Arial" w:hAnsi="Arial" w:cs="Arial"/>
          <w:spacing w:val="-1"/>
        </w:rPr>
        <w:t xml:space="preserve"> Usage</w:t>
      </w:r>
      <w:r w:rsidR="0087036A" w:rsidRPr="00976572">
        <w:rPr>
          <w:rFonts w:ascii="Arial" w:hAnsi="Arial" w:cs="Arial"/>
          <w:spacing w:val="-1"/>
        </w:rPr>
        <w:tab/>
      </w:r>
      <w:r w:rsidR="0087036A" w:rsidRPr="00976572">
        <w:rPr>
          <w:rFonts w:ascii="Arial" w:hAnsi="Arial" w:cs="Arial"/>
        </w:rPr>
        <w:t>X</w:t>
      </w:r>
    </w:p>
    <w:p w14:paraId="3C649F94"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Staff</w:t>
        </w:r>
      </w:hyperlink>
      <w:r w:rsidR="0087036A" w:rsidRPr="00976572">
        <w:rPr>
          <w:rFonts w:ascii="Arial" w:hAnsi="Arial" w:cs="Arial"/>
          <w:spacing w:val="-1"/>
        </w:rPr>
        <w:t xml:space="preserve"> Lockers</w:t>
      </w:r>
      <w:r w:rsidR="0087036A" w:rsidRPr="00976572">
        <w:rPr>
          <w:rFonts w:ascii="Arial" w:hAnsi="Arial" w:cs="Arial"/>
          <w:spacing w:val="-1"/>
        </w:rPr>
        <w:tab/>
        <w:t>X</w:t>
      </w:r>
    </w:p>
    <w:p w14:paraId="7B4AD504"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Shared</w:t>
        </w:r>
      </w:hyperlink>
      <w:r w:rsidR="0087036A" w:rsidRPr="00976572">
        <w:rPr>
          <w:rFonts w:ascii="Arial" w:hAnsi="Arial" w:cs="Arial"/>
          <w:spacing w:val="-1"/>
        </w:rPr>
        <w:t xml:space="preserve"> Spaces</w:t>
      </w:r>
      <w:r w:rsidR="0087036A" w:rsidRPr="00976572">
        <w:rPr>
          <w:rFonts w:ascii="Arial" w:hAnsi="Arial" w:cs="Arial"/>
          <w:spacing w:val="-1"/>
        </w:rPr>
        <w:tab/>
        <w:t>X</w:t>
      </w:r>
    </w:p>
    <w:p w14:paraId="00DAFC02" w14:textId="77777777" w:rsidR="0087036A" w:rsidRPr="00976572" w:rsidRDefault="00B7145F" w:rsidP="0087036A">
      <w:pPr>
        <w:pStyle w:val="BodyText"/>
        <w:tabs>
          <w:tab w:val="right" w:leader="dot" w:pos="10169"/>
        </w:tabs>
        <w:spacing w:before="144" w:line="276" w:lineRule="auto"/>
        <w:ind w:left="1800" w:firstLine="0"/>
        <w:rPr>
          <w:rFonts w:ascii="Arial" w:hAnsi="Arial" w:cs="Arial"/>
        </w:rPr>
      </w:pPr>
      <w:r>
        <w:rPr>
          <w:rFonts w:ascii="Arial" w:hAnsi="Arial" w:cs="Arial"/>
        </w:rPr>
        <w:t xml:space="preserve">Conference </w:t>
      </w:r>
      <w:r w:rsidR="0087036A" w:rsidRPr="00976572">
        <w:rPr>
          <w:rFonts w:ascii="Arial" w:hAnsi="Arial" w:cs="Arial"/>
        </w:rPr>
        <w:t>Room Reservations</w:t>
      </w:r>
      <w:r w:rsidR="0087036A" w:rsidRPr="00976572">
        <w:rPr>
          <w:rFonts w:ascii="Arial" w:hAnsi="Arial" w:cs="Arial"/>
        </w:rPr>
        <w:tab/>
        <w:t>X</w:t>
      </w:r>
    </w:p>
    <w:p w14:paraId="6C028E73" w14:textId="77777777" w:rsidR="0087036A" w:rsidRPr="00976572" w:rsidRDefault="0087036A" w:rsidP="0087036A">
      <w:pPr>
        <w:pStyle w:val="BodyText"/>
        <w:tabs>
          <w:tab w:val="right" w:leader="dot" w:pos="10169"/>
        </w:tabs>
        <w:spacing w:before="144" w:line="276" w:lineRule="auto"/>
        <w:ind w:left="1800"/>
        <w:rPr>
          <w:rFonts w:ascii="Arial" w:hAnsi="Arial" w:cs="Arial"/>
          <w:spacing w:val="-1"/>
        </w:rPr>
      </w:pPr>
      <w:r>
        <w:rPr>
          <w:rFonts w:ascii="Arial" w:hAnsi="Arial" w:cs="Arial"/>
        </w:rPr>
        <w:tab/>
      </w:r>
      <w:r w:rsidRPr="00976572">
        <w:rPr>
          <w:rFonts w:ascii="Arial" w:hAnsi="Arial" w:cs="Arial"/>
        </w:rPr>
        <w:t>Conference Rooms</w:t>
      </w:r>
      <w:r w:rsidRPr="00976572">
        <w:rPr>
          <w:rFonts w:ascii="Arial" w:hAnsi="Arial" w:cs="Arial"/>
          <w:spacing w:val="-1"/>
        </w:rPr>
        <w:tab/>
        <w:t>X</w:t>
      </w:r>
    </w:p>
    <w:p w14:paraId="391FB4AF" w14:textId="77777777" w:rsidR="0087036A" w:rsidRPr="00976572" w:rsidRDefault="002F275C" w:rsidP="0087036A">
      <w:pPr>
        <w:pStyle w:val="TOC1"/>
        <w:tabs>
          <w:tab w:val="right" w:leader="dot" w:pos="10169"/>
        </w:tabs>
        <w:ind w:left="1800"/>
        <w:rPr>
          <w:rFonts w:ascii="Arial" w:hAnsi="Arial" w:cs="Arial"/>
        </w:rPr>
      </w:pPr>
      <w:hyperlink w:anchor="_bookmark6" w:history="1">
        <w:r w:rsidR="0087036A" w:rsidRPr="00976572">
          <w:rPr>
            <w:rFonts w:ascii="Arial" w:hAnsi="Arial" w:cs="Arial"/>
            <w:spacing w:val="-1"/>
          </w:rPr>
          <w:t>Department</w:t>
        </w:r>
        <w:r w:rsidR="0087036A" w:rsidRPr="00976572">
          <w:rPr>
            <w:rFonts w:ascii="Arial" w:hAnsi="Arial" w:cs="Arial"/>
            <w:spacing w:val="-2"/>
          </w:rPr>
          <w:t xml:space="preserve"> </w:t>
        </w:r>
        <w:r w:rsidR="0087036A" w:rsidRPr="00976572">
          <w:rPr>
            <w:rFonts w:ascii="Arial" w:hAnsi="Arial" w:cs="Arial"/>
            <w:spacing w:val="-1"/>
          </w:rPr>
          <w:t>and</w:t>
        </w:r>
        <w:r w:rsidR="0087036A" w:rsidRPr="00976572">
          <w:rPr>
            <w:rFonts w:ascii="Arial" w:hAnsi="Arial" w:cs="Arial"/>
            <w:spacing w:val="2"/>
          </w:rPr>
          <w:t xml:space="preserve"> </w:t>
        </w:r>
        <w:r w:rsidR="0087036A" w:rsidRPr="00976572">
          <w:rPr>
            <w:rFonts w:ascii="Arial" w:hAnsi="Arial" w:cs="Arial"/>
            <w:spacing w:val="-1"/>
          </w:rPr>
          <w:t>Divisions</w:t>
        </w:r>
        <w:r w:rsidR="0087036A" w:rsidRPr="00976572">
          <w:rPr>
            <w:rFonts w:ascii="Arial" w:hAnsi="Arial" w:cs="Arial"/>
          </w:rPr>
          <w:t xml:space="preserve"> by </w:t>
        </w:r>
        <w:r w:rsidR="0087036A" w:rsidRPr="00976572">
          <w:rPr>
            <w:rFonts w:ascii="Arial" w:hAnsi="Arial" w:cs="Arial"/>
            <w:spacing w:val="-1"/>
          </w:rPr>
          <w:t>Floor</w:t>
        </w:r>
      </w:hyperlink>
      <w:r w:rsidR="0087036A" w:rsidRPr="00976572">
        <w:rPr>
          <w:rFonts w:ascii="Arial" w:hAnsi="Arial" w:cs="Arial"/>
          <w:spacing w:val="-1"/>
        </w:rPr>
        <w:tab/>
      </w:r>
      <w:r w:rsidR="0087036A" w:rsidRPr="00976572">
        <w:rPr>
          <w:rFonts w:ascii="Arial" w:hAnsi="Arial" w:cs="Arial"/>
        </w:rPr>
        <w:t>X</w:t>
      </w:r>
    </w:p>
    <w:p w14:paraId="106379F7" w14:textId="77777777" w:rsidR="0087036A" w:rsidRPr="00976572" w:rsidRDefault="002F275C"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First Floor</w:t>
        </w:r>
      </w:hyperlink>
      <w:r w:rsidR="0087036A" w:rsidRPr="00976572">
        <w:rPr>
          <w:rFonts w:ascii="Arial" w:hAnsi="Arial" w:cs="Arial"/>
          <w:spacing w:val="-1"/>
        </w:rPr>
        <w:t xml:space="preserve"> </w:t>
      </w:r>
      <w:r w:rsidR="0087036A" w:rsidRPr="00976572">
        <w:rPr>
          <w:rFonts w:ascii="Arial" w:hAnsi="Arial" w:cs="Arial"/>
          <w:spacing w:val="-1"/>
        </w:rPr>
        <w:tab/>
      </w:r>
      <w:r w:rsidR="0087036A" w:rsidRPr="00976572">
        <w:rPr>
          <w:rFonts w:ascii="Arial" w:hAnsi="Arial" w:cs="Arial"/>
        </w:rPr>
        <w:t>X</w:t>
      </w:r>
    </w:p>
    <w:p w14:paraId="534AAAC8" w14:textId="77777777" w:rsidR="0087036A" w:rsidRPr="00976572" w:rsidRDefault="002F275C"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Second Floor</w:t>
        </w:r>
      </w:hyperlink>
      <w:r w:rsidR="0087036A" w:rsidRPr="00976572">
        <w:rPr>
          <w:rFonts w:ascii="Arial" w:hAnsi="Arial" w:cs="Arial"/>
        </w:rPr>
        <w:tab/>
        <w:t>X</w:t>
      </w:r>
    </w:p>
    <w:p w14:paraId="7286A161" w14:textId="77777777" w:rsidR="0087036A" w:rsidRPr="00976572" w:rsidRDefault="002F275C" w:rsidP="00427AD4">
      <w:pPr>
        <w:pStyle w:val="TOC2"/>
        <w:numPr>
          <w:ilvl w:val="0"/>
          <w:numId w:val="48"/>
        </w:numPr>
        <w:tabs>
          <w:tab w:val="right" w:leader="dot" w:pos="10169"/>
        </w:tabs>
        <w:rPr>
          <w:rFonts w:ascii="Arial" w:hAnsi="Arial" w:cs="Arial"/>
        </w:rPr>
      </w:pPr>
      <w:hyperlink w:anchor="_bookmark9" w:history="1">
        <w:r w:rsidR="0087036A" w:rsidRPr="00976572">
          <w:rPr>
            <w:rFonts w:ascii="Arial" w:hAnsi="Arial" w:cs="Arial"/>
            <w:spacing w:val="-1"/>
          </w:rPr>
          <w:t>Third</w:t>
        </w:r>
      </w:hyperlink>
      <w:r w:rsidR="0087036A" w:rsidRPr="00976572">
        <w:rPr>
          <w:rFonts w:ascii="Arial" w:hAnsi="Arial" w:cs="Arial"/>
        </w:rPr>
        <w:t xml:space="preserve"> Floor</w:t>
      </w:r>
      <w:r w:rsidR="0087036A" w:rsidRPr="00976572">
        <w:rPr>
          <w:rFonts w:ascii="Arial" w:hAnsi="Arial" w:cs="Arial"/>
        </w:rPr>
        <w:tab/>
        <w:t>X</w:t>
      </w:r>
    </w:p>
    <w:p w14:paraId="31EA0791" w14:textId="77777777" w:rsidR="0087036A" w:rsidRPr="00976572" w:rsidRDefault="002F275C" w:rsidP="00427AD4">
      <w:pPr>
        <w:pStyle w:val="TOC2"/>
        <w:numPr>
          <w:ilvl w:val="0"/>
          <w:numId w:val="48"/>
        </w:numPr>
        <w:tabs>
          <w:tab w:val="right" w:leader="dot" w:pos="10169"/>
        </w:tabs>
        <w:spacing w:line="277" w:lineRule="auto"/>
        <w:ind w:right="1808"/>
        <w:rPr>
          <w:rFonts w:ascii="Arial" w:hAnsi="Arial" w:cs="Arial"/>
        </w:rPr>
      </w:pPr>
      <w:hyperlink w:anchor="_bookmark10" w:history="1">
        <w:r w:rsidR="0087036A" w:rsidRPr="00976572">
          <w:rPr>
            <w:rFonts w:ascii="Arial" w:hAnsi="Arial" w:cs="Arial"/>
            <w:spacing w:val="-1"/>
          </w:rPr>
          <w:t>Fourth</w:t>
        </w:r>
      </w:hyperlink>
      <w:r w:rsidR="0087036A" w:rsidRPr="00976572">
        <w:rPr>
          <w:rFonts w:ascii="Arial" w:hAnsi="Arial" w:cs="Arial"/>
          <w:spacing w:val="-1"/>
        </w:rPr>
        <w:t xml:space="preserve"> Floor </w:t>
      </w:r>
      <w:r w:rsidR="0087036A" w:rsidRPr="00976572">
        <w:rPr>
          <w:rFonts w:ascii="Arial" w:hAnsi="Arial" w:cs="Arial"/>
          <w:spacing w:val="-1"/>
        </w:rPr>
        <w:tab/>
      </w:r>
      <w:r w:rsidR="0087036A" w:rsidRPr="00976572">
        <w:rPr>
          <w:rFonts w:ascii="Arial" w:hAnsi="Arial" w:cs="Arial"/>
        </w:rPr>
        <w:t>X</w:t>
      </w:r>
    </w:p>
    <w:p w14:paraId="7A310CEE" w14:textId="77777777" w:rsidR="0087036A" w:rsidRPr="00976572" w:rsidRDefault="002F275C" w:rsidP="00427AD4">
      <w:pPr>
        <w:pStyle w:val="TOC1"/>
        <w:numPr>
          <w:ilvl w:val="0"/>
          <w:numId w:val="48"/>
        </w:numPr>
        <w:tabs>
          <w:tab w:val="right" w:leader="dot" w:pos="10172"/>
        </w:tabs>
        <w:rPr>
          <w:rFonts w:ascii="Arial" w:hAnsi="Arial" w:cs="Arial"/>
        </w:rPr>
      </w:pPr>
      <w:hyperlink w:anchor="_bookmark10" w:history="1">
        <w:r w:rsidR="0087036A" w:rsidRPr="00976572">
          <w:rPr>
            <w:rFonts w:ascii="Arial" w:hAnsi="Arial" w:cs="Arial"/>
            <w:spacing w:val="-1"/>
          </w:rPr>
          <w:t>Fifth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76572">
        <w:rPr>
          <w:rFonts w:ascii="Arial" w:hAnsi="Arial" w:cs="Arial"/>
        </w:rPr>
        <w:t>X</w:t>
      </w:r>
    </w:p>
    <w:p w14:paraId="46C9FCB3" w14:textId="77777777" w:rsidR="0087036A" w:rsidRPr="00992CE6" w:rsidRDefault="002F275C" w:rsidP="00427AD4">
      <w:pPr>
        <w:pStyle w:val="TOC1"/>
        <w:numPr>
          <w:ilvl w:val="0"/>
          <w:numId w:val="48"/>
        </w:numPr>
        <w:tabs>
          <w:tab w:val="right" w:leader="dot" w:pos="10172"/>
        </w:tabs>
        <w:rPr>
          <w:rFonts w:ascii="Arial" w:hAnsi="Arial" w:cs="Arial"/>
          <w:spacing w:val="-1"/>
        </w:rPr>
      </w:pPr>
      <w:hyperlink w:anchor="_bookmark13" w:history="1">
        <w:r w:rsidR="0087036A" w:rsidRPr="00976572">
          <w:rPr>
            <w:rFonts w:ascii="Arial" w:hAnsi="Arial" w:cs="Arial"/>
            <w:spacing w:val="-1"/>
          </w:rPr>
          <w:t>Sixth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92CE6">
        <w:rPr>
          <w:rFonts w:ascii="Arial" w:hAnsi="Arial" w:cs="Arial"/>
          <w:spacing w:val="-1"/>
        </w:rPr>
        <w:t>X</w:t>
      </w:r>
    </w:p>
    <w:p w14:paraId="4DF02AC8" w14:textId="77777777" w:rsidR="0087036A" w:rsidRPr="00992CE6" w:rsidRDefault="002F275C" w:rsidP="00427AD4">
      <w:pPr>
        <w:pStyle w:val="TOC1"/>
        <w:numPr>
          <w:ilvl w:val="0"/>
          <w:numId w:val="48"/>
        </w:numPr>
        <w:tabs>
          <w:tab w:val="right" w:leader="dot" w:pos="10169"/>
        </w:tabs>
        <w:rPr>
          <w:rFonts w:ascii="Arial" w:hAnsi="Arial" w:cs="Arial"/>
          <w:spacing w:val="-1"/>
        </w:rPr>
      </w:pPr>
      <w:hyperlink w:anchor="_bookmark14" w:history="1">
        <w:r w:rsidR="0087036A" w:rsidRPr="00992CE6">
          <w:rPr>
            <w:rFonts w:ascii="Arial" w:hAnsi="Arial" w:cs="Arial"/>
            <w:spacing w:val="-1"/>
          </w:rPr>
          <w:t>Seventh</w:t>
        </w:r>
      </w:hyperlink>
      <w:r w:rsidR="0087036A" w:rsidRPr="00992CE6">
        <w:rPr>
          <w:rFonts w:ascii="Arial" w:hAnsi="Arial" w:cs="Arial"/>
          <w:spacing w:val="-1"/>
        </w:rPr>
        <w:t xml:space="preserve"> Floor</w:t>
      </w:r>
      <w:r w:rsidR="0087036A" w:rsidRPr="00992CE6">
        <w:rPr>
          <w:rFonts w:ascii="Arial" w:hAnsi="Arial" w:cs="Arial"/>
          <w:spacing w:val="-1"/>
        </w:rPr>
        <w:tab/>
        <w:t>X</w:t>
      </w:r>
    </w:p>
    <w:p w14:paraId="11A606A3"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LEED</w:t>
      </w:r>
      <w:r w:rsidRPr="00976572">
        <w:rPr>
          <w:rFonts w:ascii="Arial" w:hAnsi="Arial" w:cs="Arial"/>
          <w:spacing w:val="-1"/>
        </w:rPr>
        <w:tab/>
        <w:t>X</w:t>
      </w:r>
    </w:p>
    <w:p w14:paraId="295955BC"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Building Reminders</w:t>
      </w:r>
      <w:r w:rsidRPr="00976572">
        <w:rPr>
          <w:rFonts w:ascii="Arial" w:hAnsi="Arial" w:cs="Arial"/>
          <w:spacing w:val="-1"/>
        </w:rPr>
        <w:tab/>
        <w:t>X</w:t>
      </w:r>
    </w:p>
    <w:p w14:paraId="633AE1D0" w14:textId="77777777" w:rsidR="0087036A" w:rsidRPr="00976572" w:rsidRDefault="0087036A" w:rsidP="0087036A">
      <w:pPr>
        <w:pStyle w:val="TOC1"/>
        <w:tabs>
          <w:tab w:val="right" w:leader="dot" w:pos="10169"/>
        </w:tabs>
        <w:ind w:left="1440"/>
        <w:rPr>
          <w:rFonts w:ascii="Arial" w:hAnsi="Arial" w:cs="Arial"/>
          <w:sz w:val="32"/>
          <w:szCs w:val="32"/>
        </w:rPr>
      </w:pPr>
      <w:r w:rsidRPr="00976572">
        <w:rPr>
          <w:rFonts w:ascii="Arial" w:hAnsi="Arial" w:cs="Arial"/>
          <w:sz w:val="32"/>
          <w:szCs w:val="32"/>
        </w:rPr>
        <w:t xml:space="preserve">Parking &amp; </w:t>
      </w:r>
      <w:hyperlink w:anchor="_bookmark5" w:history="1">
        <w:r w:rsidRPr="00976572">
          <w:rPr>
            <w:rFonts w:ascii="Arial" w:hAnsi="Arial" w:cs="Arial"/>
            <w:spacing w:val="-1"/>
            <w:sz w:val="32"/>
            <w:szCs w:val="32"/>
          </w:rPr>
          <w:t>Transportation</w:t>
        </w:r>
      </w:hyperlink>
      <w:r w:rsidRPr="00976572">
        <w:rPr>
          <w:rFonts w:ascii="Arial" w:hAnsi="Arial" w:cs="Arial"/>
          <w:spacing w:val="-1"/>
          <w:sz w:val="32"/>
          <w:szCs w:val="32"/>
        </w:rPr>
        <w:tab/>
      </w:r>
      <w:r w:rsidRPr="00976572">
        <w:rPr>
          <w:rFonts w:ascii="Arial" w:hAnsi="Arial" w:cs="Arial"/>
          <w:sz w:val="32"/>
          <w:szCs w:val="32"/>
        </w:rPr>
        <w:t>X</w:t>
      </w:r>
    </w:p>
    <w:sdt>
      <w:sdtPr>
        <w:rPr>
          <w:rFonts w:ascii="Arial" w:eastAsiaTheme="minorHAnsi" w:hAnsi="Arial" w:cs="Arial"/>
          <w:sz w:val="22"/>
          <w:szCs w:val="22"/>
        </w:rPr>
        <w:id w:val="209932169"/>
        <w:docPartObj>
          <w:docPartGallery w:val="Table of Contents"/>
          <w:docPartUnique/>
        </w:docPartObj>
      </w:sdtPr>
      <w:sdtContent>
        <w:p w14:paraId="64F5E491" w14:textId="77777777" w:rsidR="0087036A" w:rsidRPr="00976572" w:rsidRDefault="002F275C" w:rsidP="0087036A">
          <w:pPr>
            <w:pStyle w:val="TOC1"/>
            <w:tabs>
              <w:tab w:val="right" w:leader="dot" w:pos="10169"/>
            </w:tabs>
            <w:spacing w:before="305"/>
            <w:ind w:left="1710"/>
            <w:rPr>
              <w:rFonts w:ascii="Arial" w:hAnsi="Arial" w:cs="Arial"/>
            </w:rPr>
          </w:pPr>
          <w:hyperlink w:anchor="_bookmark0" w:history="1">
            <w:r w:rsidR="0087036A" w:rsidRPr="00976572">
              <w:rPr>
                <w:rFonts w:ascii="Arial" w:hAnsi="Arial" w:cs="Arial"/>
              </w:rPr>
              <w:t>Public</w:t>
            </w:r>
          </w:hyperlink>
          <w:r w:rsidR="0087036A" w:rsidRPr="00976572">
            <w:rPr>
              <w:rFonts w:ascii="Arial" w:hAnsi="Arial" w:cs="Arial"/>
            </w:rPr>
            <w:t xml:space="preserve"> Transportation</w:t>
          </w:r>
          <w:r w:rsidR="0087036A" w:rsidRPr="00976572">
            <w:rPr>
              <w:rFonts w:ascii="Arial" w:hAnsi="Arial" w:cs="Arial"/>
            </w:rPr>
            <w:tab/>
            <w:t>X</w:t>
          </w:r>
        </w:p>
        <w:p w14:paraId="484E801E" w14:textId="77777777" w:rsidR="0087036A" w:rsidRPr="00976572" w:rsidRDefault="002F275C" w:rsidP="0087036A">
          <w:pPr>
            <w:pStyle w:val="TOC2"/>
            <w:tabs>
              <w:tab w:val="right" w:leader="dot" w:pos="10169"/>
            </w:tabs>
            <w:ind w:left="1710"/>
            <w:rPr>
              <w:rFonts w:ascii="Arial" w:hAnsi="Arial" w:cs="Arial"/>
            </w:rPr>
          </w:pPr>
          <w:hyperlink w:anchor="_bookmark1" w:history="1">
            <w:r w:rsidR="0087036A" w:rsidRPr="00976572">
              <w:rPr>
                <w:rFonts w:ascii="Arial" w:hAnsi="Arial" w:cs="Arial"/>
                <w:spacing w:val="-1"/>
              </w:rPr>
              <w:t>CPMC</w:t>
            </w:r>
          </w:hyperlink>
          <w:r w:rsidR="0087036A" w:rsidRPr="00976572">
            <w:rPr>
              <w:rFonts w:ascii="Arial" w:hAnsi="Arial" w:cs="Arial"/>
              <w:spacing w:val="-1"/>
            </w:rPr>
            <w:t xml:space="preserve"> Shuttle Schedule and Routes</w:t>
          </w:r>
          <w:r w:rsidR="0087036A" w:rsidRPr="00976572">
            <w:rPr>
              <w:rFonts w:ascii="Arial" w:hAnsi="Arial" w:cs="Arial"/>
              <w:spacing w:val="-1"/>
            </w:rPr>
            <w:tab/>
          </w:r>
          <w:r w:rsidR="0087036A" w:rsidRPr="00976572">
            <w:rPr>
              <w:rFonts w:ascii="Arial" w:hAnsi="Arial" w:cs="Arial"/>
            </w:rPr>
            <w:t>X</w:t>
          </w:r>
        </w:p>
        <w:p w14:paraId="0695D8E4"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Parking</w:t>
          </w:r>
          <w:r w:rsidRPr="00976572">
            <w:rPr>
              <w:rFonts w:ascii="Arial" w:hAnsi="Arial" w:cs="Arial"/>
              <w:spacing w:val="-1"/>
            </w:rPr>
            <w:tab/>
          </w:r>
          <w:r w:rsidRPr="00976572">
            <w:rPr>
              <w:rFonts w:ascii="Arial" w:hAnsi="Arial" w:cs="Arial"/>
            </w:rPr>
            <w:t>X</w:t>
          </w:r>
        </w:p>
        <w:p w14:paraId="3DAE5C13"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 xml:space="preserve">Staff Parking </w:t>
          </w:r>
          <w:r w:rsidRPr="00976572">
            <w:rPr>
              <w:rFonts w:ascii="Arial" w:hAnsi="Arial" w:cs="Arial"/>
              <w:spacing w:val="-1"/>
            </w:rPr>
            <w:tab/>
          </w:r>
          <w:r w:rsidRPr="00976572">
            <w:rPr>
              <w:rFonts w:ascii="Arial" w:hAnsi="Arial" w:cs="Arial"/>
            </w:rPr>
            <w:t xml:space="preserve">X </w:t>
          </w:r>
        </w:p>
        <w:p w14:paraId="650F160C"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Visitor Parking</w:t>
          </w:r>
          <w:r w:rsidRPr="00976572">
            <w:rPr>
              <w:rFonts w:ascii="Arial" w:hAnsi="Arial" w:cs="Arial"/>
              <w:spacing w:val="-1"/>
            </w:rPr>
            <w:tab/>
          </w:r>
          <w:r w:rsidRPr="00976572">
            <w:rPr>
              <w:rFonts w:ascii="Arial" w:hAnsi="Arial" w:cs="Arial"/>
            </w:rPr>
            <w:t xml:space="preserve">X </w:t>
          </w:r>
        </w:p>
        <w:p w14:paraId="0ECDBFB3" w14:textId="77777777" w:rsidR="0087036A" w:rsidRPr="00976572" w:rsidRDefault="002F275C" w:rsidP="0087036A">
          <w:pPr>
            <w:ind w:left="1440"/>
            <w:rPr>
              <w:rFonts w:ascii="Arial" w:hAnsi="Arial" w:cs="Arial"/>
            </w:rPr>
          </w:pPr>
        </w:p>
      </w:sdtContent>
    </w:sdt>
    <w:p w14:paraId="063FFABE" w14:textId="77777777" w:rsidR="0087036A" w:rsidRDefault="0087036A" w:rsidP="0087036A">
      <w:pPr>
        <w:pStyle w:val="TOC1"/>
        <w:tabs>
          <w:tab w:val="right" w:leader="dot" w:pos="10172"/>
        </w:tabs>
        <w:ind w:left="1440"/>
      </w:pPr>
    </w:p>
    <w:p w14:paraId="5F82EDCA" w14:textId="77777777" w:rsidR="0087036A" w:rsidRDefault="0087036A" w:rsidP="0087036A">
      <w:pPr>
        <w:pStyle w:val="TOC1"/>
        <w:tabs>
          <w:tab w:val="right" w:leader="dot" w:pos="10172"/>
        </w:tabs>
        <w:ind w:left="1440"/>
      </w:pPr>
    </w:p>
    <w:p w14:paraId="3CE94303" w14:textId="77777777" w:rsidR="0087036A" w:rsidRPr="00976572" w:rsidRDefault="002F275C" w:rsidP="0087036A">
      <w:pPr>
        <w:pStyle w:val="TOC1"/>
        <w:tabs>
          <w:tab w:val="right" w:leader="dot" w:pos="10172"/>
        </w:tabs>
        <w:ind w:left="1440"/>
        <w:rPr>
          <w:rFonts w:ascii="Arial" w:hAnsi="Arial" w:cs="Arial"/>
        </w:rPr>
      </w:pPr>
      <w:hyperlink w:anchor="_bookmark13" w:history="1">
        <w:r w:rsidR="0087036A" w:rsidRPr="00976572">
          <w:rPr>
            <w:rFonts w:ascii="Arial" w:hAnsi="Arial" w:cs="Arial"/>
            <w:spacing w:val="-1"/>
            <w:sz w:val="32"/>
            <w:szCs w:val="32"/>
          </w:rPr>
          <w:t>Services</w:t>
        </w:r>
      </w:hyperlink>
      <w:r w:rsidR="0087036A" w:rsidRPr="00976572">
        <w:rPr>
          <w:rFonts w:ascii="Arial" w:hAnsi="Arial" w:cs="Arial"/>
          <w:spacing w:val="-1"/>
          <w:sz w:val="32"/>
          <w:szCs w:val="32"/>
        </w:rPr>
        <w:tab/>
      </w:r>
      <w:r w:rsidR="0087036A" w:rsidRPr="00976572">
        <w:rPr>
          <w:rFonts w:ascii="Arial" w:hAnsi="Arial" w:cs="Arial"/>
        </w:rPr>
        <w:t>X</w:t>
      </w:r>
    </w:p>
    <w:p w14:paraId="5BBCA1C1" w14:textId="77777777" w:rsidR="0087036A" w:rsidRPr="00976572" w:rsidRDefault="0087036A" w:rsidP="00E4399D">
      <w:pPr>
        <w:pStyle w:val="TOC1"/>
        <w:tabs>
          <w:tab w:val="right" w:leader="dot" w:pos="10169"/>
        </w:tabs>
        <w:spacing w:before="305"/>
        <w:ind w:left="1710"/>
        <w:rPr>
          <w:rFonts w:ascii="Arial" w:hAnsi="Arial" w:cs="Arial"/>
        </w:rPr>
      </w:pPr>
      <w:r w:rsidRPr="00976572">
        <w:rPr>
          <w:rFonts w:ascii="Arial" w:hAnsi="Arial" w:cs="Arial"/>
        </w:rPr>
        <w:t>Support Services</w:t>
      </w:r>
      <w:r w:rsidRPr="00976572">
        <w:rPr>
          <w:rFonts w:ascii="Arial" w:hAnsi="Arial" w:cs="Arial"/>
        </w:rPr>
        <w:tab/>
        <w:t>X</w:t>
      </w:r>
    </w:p>
    <w:p w14:paraId="6E9656E1"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Department Phone Directory</w:t>
      </w:r>
      <w:r w:rsidRPr="00976572">
        <w:rPr>
          <w:rFonts w:ascii="Arial" w:hAnsi="Arial" w:cs="Arial"/>
          <w:spacing w:val="-1"/>
        </w:rPr>
        <w:tab/>
      </w:r>
      <w:r w:rsidRPr="00976572">
        <w:rPr>
          <w:rFonts w:ascii="Arial" w:hAnsi="Arial" w:cs="Arial"/>
        </w:rPr>
        <w:t>X</w:t>
      </w:r>
    </w:p>
    <w:p w14:paraId="188FF9EA"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Volunteers</w:t>
      </w:r>
      <w:r w:rsidRPr="00976572">
        <w:rPr>
          <w:rFonts w:ascii="Arial" w:hAnsi="Arial" w:cs="Arial"/>
          <w:spacing w:val="-1"/>
        </w:rPr>
        <w:tab/>
      </w:r>
      <w:r w:rsidRPr="00976572">
        <w:rPr>
          <w:rFonts w:ascii="Arial" w:hAnsi="Arial" w:cs="Arial"/>
        </w:rPr>
        <w:t>X</w:t>
      </w:r>
    </w:p>
    <w:p w14:paraId="6673495E" w14:textId="77777777" w:rsidR="00E4399D" w:rsidRDefault="00E4399D" w:rsidP="00E4399D">
      <w:pPr>
        <w:pStyle w:val="TOC2"/>
        <w:tabs>
          <w:tab w:val="right" w:leader="dot" w:pos="10169"/>
        </w:tabs>
        <w:ind w:left="1710"/>
        <w:rPr>
          <w:rFonts w:ascii="Arial" w:hAnsi="Arial" w:cs="Arial"/>
        </w:rPr>
      </w:pPr>
      <w:r>
        <w:rPr>
          <w:rFonts w:ascii="Arial" w:hAnsi="Arial" w:cs="Arial"/>
          <w:spacing w:val="-1"/>
        </w:rPr>
        <w:t>Spiritual Care and Chaplaincy Services</w:t>
      </w:r>
      <w:r w:rsidRPr="00976572">
        <w:rPr>
          <w:rFonts w:ascii="Arial" w:hAnsi="Arial" w:cs="Arial"/>
          <w:spacing w:val="-1"/>
        </w:rPr>
        <w:tab/>
      </w:r>
      <w:r w:rsidRPr="00976572">
        <w:rPr>
          <w:rFonts w:ascii="Arial" w:hAnsi="Arial" w:cs="Arial"/>
        </w:rPr>
        <w:t>X</w:t>
      </w:r>
    </w:p>
    <w:p w14:paraId="6FD2804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Interpreters </w:t>
      </w:r>
      <w:r w:rsidRPr="00976572">
        <w:rPr>
          <w:rFonts w:ascii="Arial" w:hAnsi="Arial" w:cs="Arial"/>
          <w:spacing w:val="-1"/>
        </w:rPr>
        <w:tab/>
      </w:r>
      <w:r w:rsidRPr="00976572">
        <w:rPr>
          <w:rFonts w:ascii="Arial" w:hAnsi="Arial" w:cs="Arial"/>
        </w:rPr>
        <w:t>X</w:t>
      </w:r>
    </w:p>
    <w:p w14:paraId="7990EC0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 xml:space="preserve">Respiratory Etiquette Stations </w:t>
      </w:r>
      <w:r w:rsidRPr="00976572">
        <w:rPr>
          <w:rFonts w:ascii="Arial" w:hAnsi="Arial" w:cs="Arial"/>
          <w:spacing w:val="-1"/>
        </w:rPr>
        <w:tab/>
      </w:r>
      <w:r w:rsidRPr="00976572">
        <w:rPr>
          <w:rFonts w:ascii="Arial" w:hAnsi="Arial" w:cs="Arial"/>
        </w:rPr>
        <w:t xml:space="preserve">X </w:t>
      </w:r>
    </w:p>
    <w:p w14:paraId="47BCA615"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Wheelchairs and Gurneys</w:t>
      </w:r>
      <w:r w:rsidRPr="00976572">
        <w:rPr>
          <w:rFonts w:ascii="Arial" w:hAnsi="Arial" w:cs="Arial"/>
          <w:spacing w:val="-1"/>
        </w:rPr>
        <w:tab/>
      </w:r>
      <w:r w:rsidRPr="00976572">
        <w:rPr>
          <w:rFonts w:ascii="Arial" w:hAnsi="Arial" w:cs="Arial"/>
        </w:rPr>
        <w:t xml:space="preserve">X </w:t>
      </w:r>
    </w:p>
    <w:p w14:paraId="2B3C5B1B" w14:textId="77777777" w:rsidR="0087036A" w:rsidRPr="00976572" w:rsidRDefault="0087036A" w:rsidP="00E4399D">
      <w:pPr>
        <w:pStyle w:val="TOC2"/>
        <w:tabs>
          <w:tab w:val="right" w:leader="dot" w:pos="10169"/>
        </w:tabs>
        <w:ind w:left="1710"/>
        <w:rPr>
          <w:rFonts w:ascii="Arial" w:hAnsi="Arial" w:cs="Arial"/>
          <w:spacing w:val="-1"/>
        </w:rPr>
      </w:pPr>
      <w:r w:rsidRPr="00976572">
        <w:rPr>
          <w:rFonts w:ascii="Arial" w:hAnsi="Arial" w:cs="Arial"/>
        </w:rPr>
        <w:t>Lost and Found</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457FEEBA"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Patient Relations</w:t>
      </w:r>
      <w:r w:rsidRPr="00976572">
        <w:rPr>
          <w:rFonts w:ascii="Arial" w:hAnsi="Arial" w:cs="Arial"/>
          <w:spacing w:val="-1"/>
        </w:rPr>
        <w:tab/>
      </w:r>
      <w:r w:rsidRPr="00976572">
        <w:rPr>
          <w:rFonts w:ascii="Arial" w:hAnsi="Arial" w:cs="Arial"/>
        </w:rPr>
        <w:t>X</w:t>
      </w:r>
    </w:p>
    <w:p w14:paraId="57F64031"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Newborn Connections </w:t>
      </w:r>
      <w:r w:rsidRPr="00976572">
        <w:rPr>
          <w:rFonts w:ascii="Arial" w:hAnsi="Arial" w:cs="Arial"/>
          <w:spacing w:val="-1"/>
        </w:rPr>
        <w:tab/>
      </w:r>
      <w:r w:rsidRPr="00976572">
        <w:rPr>
          <w:rFonts w:ascii="Arial" w:hAnsi="Arial" w:cs="Arial"/>
        </w:rPr>
        <w:t>X</w:t>
      </w:r>
    </w:p>
    <w:p w14:paraId="6BD596A3" w14:textId="77777777" w:rsidR="00A96802" w:rsidRPr="00976572" w:rsidRDefault="00A96802" w:rsidP="00E4399D">
      <w:pPr>
        <w:pStyle w:val="TOC2"/>
        <w:tabs>
          <w:tab w:val="right" w:leader="dot" w:pos="10169"/>
        </w:tabs>
        <w:ind w:left="1710"/>
        <w:rPr>
          <w:rFonts w:ascii="Arial" w:hAnsi="Arial" w:cs="Arial"/>
        </w:rPr>
      </w:pPr>
    </w:p>
    <w:p w14:paraId="1D0983DA" w14:textId="77777777" w:rsidR="0087036A" w:rsidRPr="00976572" w:rsidRDefault="002F275C" w:rsidP="0087036A">
      <w:pPr>
        <w:pStyle w:val="TOC2"/>
        <w:tabs>
          <w:tab w:val="right" w:leader="dot" w:pos="10172"/>
        </w:tabs>
        <w:ind w:left="1440"/>
        <w:rPr>
          <w:rFonts w:ascii="Arial" w:hAnsi="Arial" w:cs="Arial"/>
          <w:sz w:val="32"/>
          <w:szCs w:val="32"/>
        </w:rPr>
      </w:pPr>
      <w:hyperlink w:anchor="_bookmark13" w:history="1">
        <w:r w:rsidR="0087036A" w:rsidRPr="00976572">
          <w:rPr>
            <w:rFonts w:ascii="Arial" w:hAnsi="Arial" w:cs="Arial"/>
            <w:spacing w:val="-1"/>
            <w:sz w:val="32"/>
            <w:szCs w:val="32"/>
          </w:rPr>
          <w:t>Safety</w:t>
        </w:r>
      </w:hyperlink>
      <w:r w:rsidR="0087036A" w:rsidRPr="00976572">
        <w:rPr>
          <w:rFonts w:ascii="Arial" w:hAnsi="Arial" w:cs="Arial"/>
          <w:spacing w:val="-1"/>
          <w:sz w:val="32"/>
          <w:szCs w:val="32"/>
        </w:rPr>
        <w:t xml:space="preserve"> and Security </w:t>
      </w:r>
      <w:r w:rsidR="0087036A" w:rsidRPr="00976572">
        <w:rPr>
          <w:rFonts w:ascii="Arial" w:hAnsi="Arial" w:cs="Arial"/>
          <w:spacing w:val="-1"/>
          <w:sz w:val="32"/>
          <w:szCs w:val="32"/>
        </w:rPr>
        <w:tab/>
      </w:r>
      <w:r w:rsidR="0087036A" w:rsidRPr="00976572">
        <w:rPr>
          <w:rFonts w:ascii="Arial" w:hAnsi="Arial" w:cs="Arial"/>
          <w:sz w:val="32"/>
          <w:szCs w:val="32"/>
        </w:rPr>
        <w:t>X</w:t>
      </w:r>
    </w:p>
    <w:p w14:paraId="1113F2D4" w14:textId="77777777" w:rsidR="0087036A" w:rsidRPr="00976572" w:rsidRDefault="002F275C" w:rsidP="0087036A">
      <w:pPr>
        <w:pStyle w:val="BodyText"/>
        <w:tabs>
          <w:tab w:val="right" w:leader="dot" w:pos="10169"/>
        </w:tabs>
        <w:ind w:left="1710" w:firstLine="0"/>
        <w:rPr>
          <w:rFonts w:ascii="Arial" w:hAnsi="Arial" w:cs="Arial"/>
        </w:rPr>
      </w:pPr>
      <w:hyperlink w:anchor="_bookmark24" w:history="1">
        <w:r w:rsidR="0087036A" w:rsidRPr="00976572">
          <w:rPr>
            <w:rFonts w:ascii="Arial" w:hAnsi="Arial" w:cs="Arial"/>
          </w:rPr>
          <w:t>Security</w:t>
        </w:r>
      </w:hyperlink>
      <w:r w:rsidR="0087036A" w:rsidRPr="00976572">
        <w:rPr>
          <w:rFonts w:ascii="Arial" w:hAnsi="Arial" w:cs="Arial"/>
          <w:spacing w:val="-1"/>
        </w:rPr>
        <w:t xml:space="preserve"> Station</w:t>
      </w:r>
      <w:r w:rsidR="0087036A" w:rsidRPr="00976572">
        <w:rPr>
          <w:rFonts w:ascii="Arial" w:hAnsi="Arial" w:cs="Arial"/>
          <w:spacing w:val="-1"/>
        </w:rPr>
        <w:tab/>
      </w:r>
      <w:r w:rsidR="0087036A" w:rsidRPr="00976572">
        <w:rPr>
          <w:rFonts w:ascii="Arial" w:hAnsi="Arial" w:cs="Arial"/>
        </w:rPr>
        <w:t>X</w:t>
      </w:r>
    </w:p>
    <w:p w14:paraId="45575E12"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5" w:history="1">
        <w:r w:rsidR="0087036A" w:rsidRPr="00976572">
          <w:rPr>
            <w:rFonts w:ascii="Arial" w:hAnsi="Arial" w:cs="Arial"/>
          </w:rPr>
          <w:t>Security</w:t>
        </w:r>
        <w:r w:rsidR="0087036A" w:rsidRPr="00976572">
          <w:rPr>
            <w:rFonts w:ascii="Arial" w:hAnsi="Arial" w:cs="Arial"/>
            <w:spacing w:val="-1"/>
          </w:rPr>
          <w:t xml:space="preserve"> Awareness</w:t>
        </w:r>
      </w:hyperlink>
      <w:r w:rsidR="0087036A" w:rsidRPr="00976572">
        <w:rPr>
          <w:rFonts w:ascii="Arial" w:hAnsi="Arial" w:cs="Arial"/>
          <w:spacing w:val="-1"/>
        </w:rPr>
        <w:tab/>
      </w:r>
      <w:r w:rsidR="0087036A" w:rsidRPr="00976572">
        <w:rPr>
          <w:rFonts w:ascii="Arial" w:hAnsi="Arial" w:cs="Arial"/>
        </w:rPr>
        <w:t>X</w:t>
      </w:r>
    </w:p>
    <w:p w14:paraId="43C0B513"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6" w:history="1">
        <w:r w:rsidR="0087036A" w:rsidRPr="00976572">
          <w:rPr>
            <w:rFonts w:ascii="Arial" w:hAnsi="Arial" w:cs="Arial"/>
          </w:rPr>
          <w:t>Emergency Department</w:t>
        </w:r>
      </w:hyperlink>
      <w:r w:rsidR="0087036A" w:rsidRPr="00976572">
        <w:rPr>
          <w:rFonts w:ascii="Arial" w:hAnsi="Arial" w:cs="Arial"/>
          <w:spacing w:val="-1"/>
        </w:rPr>
        <w:t xml:space="preserve"> Team</w:t>
      </w:r>
      <w:r w:rsidR="0087036A" w:rsidRPr="00976572">
        <w:rPr>
          <w:rFonts w:ascii="Arial" w:hAnsi="Arial" w:cs="Arial"/>
          <w:spacing w:val="-1"/>
        </w:rPr>
        <w:tab/>
      </w:r>
      <w:r w:rsidR="0087036A" w:rsidRPr="00976572">
        <w:rPr>
          <w:rFonts w:ascii="Arial" w:hAnsi="Arial" w:cs="Arial"/>
        </w:rPr>
        <w:t>X</w:t>
      </w:r>
    </w:p>
    <w:p w14:paraId="52EF804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Door Alarms &amp; Stairwell Access </w:t>
      </w:r>
      <w:r w:rsidRPr="00976572">
        <w:rPr>
          <w:rFonts w:ascii="Arial" w:hAnsi="Arial" w:cs="Arial"/>
          <w:spacing w:val="-1"/>
        </w:rPr>
        <w:tab/>
      </w:r>
      <w:r w:rsidRPr="00976572">
        <w:rPr>
          <w:rFonts w:ascii="Arial" w:hAnsi="Arial" w:cs="Arial"/>
        </w:rPr>
        <w:t>X</w:t>
      </w:r>
    </w:p>
    <w:p w14:paraId="49181C19"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Crash</w:t>
        </w:r>
        <w:r w:rsidR="0087036A" w:rsidRPr="00976572">
          <w:rPr>
            <w:rFonts w:ascii="Arial" w:hAnsi="Arial" w:cs="Arial"/>
            <w:spacing w:val="1"/>
          </w:rPr>
          <w:t xml:space="preserve"> </w:t>
        </w:r>
        <w:r w:rsidR="0087036A" w:rsidRPr="00976572">
          <w:rPr>
            <w:rFonts w:ascii="Arial" w:hAnsi="Arial" w:cs="Arial"/>
          </w:rPr>
          <w:t xml:space="preserve">Carts </w:t>
        </w:r>
      </w:hyperlink>
      <w:r w:rsidR="0087036A" w:rsidRPr="00976572">
        <w:rPr>
          <w:rFonts w:ascii="Arial" w:hAnsi="Arial" w:cs="Arial"/>
          <w:spacing w:val="-1"/>
        </w:rPr>
        <w:tab/>
      </w:r>
      <w:r w:rsidR="0087036A" w:rsidRPr="00976572">
        <w:rPr>
          <w:rFonts w:ascii="Arial" w:hAnsi="Arial" w:cs="Arial"/>
        </w:rPr>
        <w:t>X</w:t>
      </w:r>
    </w:p>
    <w:p w14:paraId="3CFAC6CB"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8" w:history="1">
        <w:r w:rsidR="0087036A" w:rsidRPr="00976572">
          <w:rPr>
            <w:rFonts w:ascii="Arial" w:hAnsi="Arial" w:cs="Arial"/>
            <w:spacing w:val="-1"/>
          </w:rPr>
          <w:t>Automated</w:t>
        </w:r>
      </w:hyperlink>
      <w:r w:rsidR="0087036A" w:rsidRPr="00976572">
        <w:rPr>
          <w:rFonts w:ascii="Arial" w:hAnsi="Arial" w:cs="Arial"/>
          <w:spacing w:val="-1"/>
        </w:rPr>
        <w:t xml:space="preserve"> External Defibrillator (AED)</w:t>
      </w:r>
      <w:r w:rsidR="0087036A" w:rsidRPr="00976572">
        <w:rPr>
          <w:rFonts w:ascii="Arial" w:hAnsi="Arial" w:cs="Arial"/>
          <w:spacing w:val="-1"/>
        </w:rPr>
        <w:tab/>
      </w:r>
      <w:r w:rsidR="0087036A" w:rsidRPr="00976572">
        <w:rPr>
          <w:rFonts w:ascii="Arial" w:hAnsi="Arial" w:cs="Arial"/>
        </w:rPr>
        <w:t>X</w:t>
      </w:r>
    </w:p>
    <w:p w14:paraId="7BA9402B"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Management</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70FBD70"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Operations Plan (EOP)</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1E3496E"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9" w:history="1">
        <w:r w:rsidR="0087036A" w:rsidRPr="00976572">
          <w:rPr>
            <w:rFonts w:ascii="Arial" w:hAnsi="Arial" w:cs="Arial"/>
            <w:spacing w:val="-1"/>
          </w:rPr>
          <w:t>Hospital</w:t>
        </w:r>
      </w:hyperlink>
      <w:r w:rsidR="0087036A" w:rsidRPr="00976572">
        <w:rPr>
          <w:rFonts w:ascii="Arial" w:hAnsi="Arial" w:cs="Arial"/>
          <w:spacing w:val="-1"/>
        </w:rPr>
        <w:t xml:space="preserve"> Command Center</w:t>
      </w:r>
      <w:r w:rsidR="0087036A" w:rsidRPr="00976572">
        <w:rPr>
          <w:rFonts w:ascii="Arial" w:hAnsi="Arial" w:cs="Arial"/>
          <w:spacing w:val="-1"/>
        </w:rPr>
        <w:tab/>
        <w:t>X</w:t>
      </w:r>
    </w:p>
    <w:p w14:paraId="2784CF56"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30" w:history="1">
        <w:r w:rsidR="0087036A" w:rsidRPr="00976572">
          <w:rPr>
            <w:rFonts w:ascii="Arial" w:hAnsi="Arial" w:cs="Arial"/>
            <w:spacing w:val="-1"/>
          </w:rPr>
          <w:t>Communications</w:t>
        </w:r>
      </w:hyperlink>
      <w:r w:rsidR="0087036A" w:rsidRPr="00976572">
        <w:rPr>
          <w:rFonts w:ascii="Arial" w:hAnsi="Arial" w:cs="Arial"/>
          <w:spacing w:val="-1"/>
        </w:rPr>
        <w:t xml:space="preserve"> in Disaster</w:t>
      </w:r>
      <w:r w:rsidR="0087036A" w:rsidRPr="00976572">
        <w:rPr>
          <w:rFonts w:ascii="Arial" w:hAnsi="Arial" w:cs="Arial"/>
          <w:spacing w:val="-1"/>
        </w:rPr>
        <w:tab/>
        <w:t>X</w:t>
      </w:r>
    </w:p>
    <w:p w14:paraId="2D12EFEF"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31" w:history="1">
        <w:r w:rsidR="0087036A" w:rsidRPr="00976572">
          <w:rPr>
            <w:rFonts w:ascii="Arial" w:hAnsi="Arial" w:cs="Arial"/>
            <w:spacing w:val="-1"/>
          </w:rPr>
          <w:t>Fire</w:t>
        </w:r>
      </w:hyperlink>
      <w:r w:rsidR="0087036A" w:rsidRPr="00976572">
        <w:rPr>
          <w:rFonts w:ascii="Arial" w:hAnsi="Arial" w:cs="Arial"/>
          <w:spacing w:val="-1"/>
        </w:rPr>
        <w:t xml:space="preserve"> Safety</w:t>
      </w:r>
      <w:r w:rsidR="0087036A" w:rsidRPr="00976572">
        <w:rPr>
          <w:rFonts w:ascii="Arial" w:hAnsi="Arial" w:cs="Arial"/>
          <w:spacing w:val="-1"/>
        </w:rPr>
        <w:tab/>
      </w:r>
      <w:r w:rsidR="0087036A" w:rsidRPr="00976572">
        <w:rPr>
          <w:rFonts w:ascii="Arial" w:hAnsi="Arial" w:cs="Arial"/>
        </w:rPr>
        <w:t>X</w:t>
      </w:r>
    </w:p>
    <w:p w14:paraId="4A8B678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General </w:t>
      </w:r>
      <w:hyperlink w:anchor="_bookmark27" w:history="1">
        <w:r w:rsidRPr="00976572">
          <w:rPr>
            <w:rFonts w:ascii="Arial" w:hAnsi="Arial" w:cs="Arial"/>
            <w:spacing w:val="-1"/>
          </w:rPr>
          <w:t>Fire Safety</w:t>
        </w:r>
        <w:r w:rsidRPr="00976572">
          <w:rPr>
            <w:rFonts w:ascii="Arial" w:hAnsi="Arial" w:cs="Arial"/>
          </w:rPr>
          <w:t xml:space="preserve"> </w:t>
        </w:r>
      </w:hyperlink>
      <w:r w:rsidRPr="00976572">
        <w:rPr>
          <w:rFonts w:ascii="Arial" w:hAnsi="Arial" w:cs="Arial"/>
          <w:spacing w:val="-1"/>
        </w:rPr>
        <w:tab/>
      </w:r>
      <w:r w:rsidRPr="00976572">
        <w:rPr>
          <w:rFonts w:ascii="Arial" w:hAnsi="Arial" w:cs="Arial"/>
        </w:rPr>
        <w:t>X</w:t>
      </w:r>
    </w:p>
    <w:p w14:paraId="6110BA94" w14:textId="77777777" w:rsidR="0087036A" w:rsidRPr="00976572" w:rsidRDefault="002F275C"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Fire Safety Plan</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59D2B39A"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Fire Response = RACE</w:t>
      </w:r>
      <w:r w:rsidRPr="00976572">
        <w:rPr>
          <w:rFonts w:ascii="Arial" w:hAnsi="Arial" w:cs="Arial"/>
          <w:spacing w:val="-1"/>
        </w:rPr>
        <w:tab/>
        <w:t>X</w:t>
      </w:r>
    </w:p>
    <w:p w14:paraId="0341141C"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How to Use a Fire Extinguisher </w:t>
      </w:r>
      <w:r w:rsidRPr="00976572">
        <w:rPr>
          <w:rFonts w:ascii="Arial" w:hAnsi="Arial" w:cs="Arial"/>
          <w:spacing w:val="-1"/>
        </w:rPr>
        <w:tab/>
        <w:t>X</w:t>
      </w:r>
    </w:p>
    <w:p w14:paraId="72AD1EA1" w14:textId="77777777" w:rsidR="0087036A" w:rsidRDefault="0087036A" w:rsidP="0087036A">
      <w:pPr>
        <w:pStyle w:val="BodyText"/>
        <w:tabs>
          <w:tab w:val="right" w:leader="dot" w:pos="10169"/>
        </w:tabs>
        <w:spacing w:before="144"/>
        <w:ind w:left="1710" w:firstLine="0"/>
        <w:rPr>
          <w:rFonts w:ascii="Arial" w:hAnsi="Arial" w:cs="Arial"/>
        </w:rPr>
      </w:pPr>
    </w:p>
    <w:p w14:paraId="767D09FD" w14:textId="77777777" w:rsidR="0087036A" w:rsidRDefault="0087036A" w:rsidP="0087036A">
      <w:pPr>
        <w:pStyle w:val="BodyText"/>
        <w:tabs>
          <w:tab w:val="right" w:leader="dot" w:pos="10169"/>
        </w:tabs>
        <w:spacing w:before="144"/>
        <w:ind w:left="1710" w:firstLine="0"/>
        <w:rPr>
          <w:rFonts w:ascii="Arial" w:hAnsi="Arial" w:cs="Arial"/>
        </w:rPr>
      </w:pPr>
    </w:p>
    <w:p w14:paraId="734D4A48"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New Standardized Emergency Codes</w:t>
      </w:r>
      <w:r w:rsidRPr="00976572">
        <w:rPr>
          <w:rFonts w:ascii="Arial" w:hAnsi="Arial" w:cs="Arial"/>
          <w:spacing w:val="-1"/>
        </w:rPr>
        <w:tab/>
      </w:r>
      <w:r w:rsidRPr="00976572">
        <w:rPr>
          <w:rFonts w:ascii="Arial" w:hAnsi="Arial" w:cs="Arial"/>
        </w:rPr>
        <w:t>X</w:t>
      </w:r>
    </w:p>
    <w:p w14:paraId="77279893"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Calling a Code</w:t>
      </w:r>
      <w:r w:rsidRPr="00976572">
        <w:rPr>
          <w:rFonts w:ascii="Arial" w:hAnsi="Arial" w:cs="Arial"/>
          <w:spacing w:val="-1"/>
        </w:rPr>
        <w:tab/>
      </w:r>
      <w:r w:rsidRPr="00976572">
        <w:rPr>
          <w:rFonts w:ascii="Arial" w:hAnsi="Arial" w:cs="Arial"/>
        </w:rPr>
        <w:t>X</w:t>
      </w:r>
    </w:p>
    <w:p w14:paraId="45153950"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Gray</w:t>
      </w:r>
      <w:r w:rsidRPr="00976572">
        <w:rPr>
          <w:rFonts w:ascii="Arial" w:hAnsi="Arial" w:cs="Arial"/>
          <w:spacing w:val="-1"/>
        </w:rPr>
        <w:tab/>
      </w:r>
      <w:r w:rsidRPr="00976572">
        <w:rPr>
          <w:rFonts w:ascii="Arial" w:hAnsi="Arial" w:cs="Arial"/>
        </w:rPr>
        <w:t>X</w:t>
      </w:r>
    </w:p>
    <w:p w14:paraId="5A4479EB"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Infant / Child Safety</w:t>
      </w:r>
      <w:r w:rsidRPr="00976572">
        <w:rPr>
          <w:rFonts w:ascii="Arial" w:hAnsi="Arial" w:cs="Arial"/>
          <w:spacing w:val="-1"/>
        </w:rPr>
        <w:tab/>
      </w:r>
      <w:r w:rsidRPr="00976572">
        <w:rPr>
          <w:rFonts w:ascii="Arial" w:hAnsi="Arial" w:cs="Arial"/>
        </w:rPr>
        <w:t>X</w:t>
      </w:r>
    </w:p>
    <w:p w14:paraId="10060DA2"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Pink</w:t>
      </w:r>
      <w:r w:rsidRPr="00976572">
        <w:rPr>
          <w:rFonts w:ascii="Arial" w:hAnsi="Arial" w:cs="Arial"/>
          <w:spacing w:val="-1"/>
        </w:rPr>
        <w:tab/>
      </w:r>
      <w:r w:rsidRPr="00976572">
        <w:rPr>
          <w:rFonts w:ascii="Arial" w:hAnsi="Arial" w:cs="Arial"/>
        </w:rPr>
        <w:t>X</w:t>
      </w:r>
    </w:p>
    <w:p w14:paraId="5345AA7C"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w:t>
      </w:r>
      <w:hyperlink w:anchor="_bookmark27" w:history="1">
        <w:r w:rsidRPr="00976572">
          <w:rPr>
            <w:rFonts w:ascii="Arial" w:hAnsi="Arial" w:cs="Arial"/>
          </w:rPr>
          <w:t xml:space="preserve"> Purple </w:t>
        </w:r>
      </w:hyperlink>
      <w:r w:rsidRPr="00976572">
        <w:rPr>
          <w:rFonts w:ascii="Arial" w:hAnsi="Arial" w:cs="Arial"/>
          <w:spacing w:val="-1"/>
        </w:rPr>
        <w:tab/>
      </w:r>
      <w:r w:rsidRPr="00976572">
        <w:rPr>
          <w:rFonts w:ascii="Arial" w:hAnsi="Arial" w:cs="Arial"/>
        </w:rPr>
        <w:t>X</w:t>
      </w:r>
    </w:p>
    <w:p w14:paraId="32AA3E73" w14:textId="77777777" w:rsidR="0087036A" w:rsidRPr="00976572" w:rsidRDefault="002F275C" w:rsidP="00427AD4">
      <w:pPr>
        <w:pStyle w:val="BodyText"/>
        <w:numPr>
          <w:ilvl w:val="0"/>
          <w:numId w:val="49"/>
        </w:numPr>
        <w:tabs>
          <w:tab w:val="right" w:leader="dot" w:pos="10169"/>
        </w:tabs>
        <w:spacing w:before="144"/>
        <w:rPr>
          <w:rFonts w:ascii="Arial" w:hAnsi="Arial" w:cs="Arial"/>
        </w:rPr>
      </w:pPr>
      <w:hyperlink w:anchor="_bookmark26" w:history="1">
        <w:r w:rsidR="0087036A" w:rsidRPr="00976572">
          <w:rPr>
            <w:rFonts w:ascii="Arial" w:hAnsi="Arial" w:cs="Arial"/>
          </w:rPr>
          <w:t>Code</w:t>
        </w:r>
      </w:hyperlink>
      <w:r w:rsidR="0087036A" w:rsidRPr="00976572">
        <w:rPr>
          <w:rFonts w:ascii="Arial" w:hAnsi="Arial" w:cs="Arial"/>
          <w:spacing w:val="-1"/>
        </w:rPr>
        <w:t xml:space="preserve"> Blue</w:t>
      </w:r>
      <w:r w:rsidR="0087036A" w:rsidRPr="00976572">
        <w:rPr>
          <w:rFonts w:ascii="Arial" w:hAnsi="Arial" w:cs="Arial"/>
          <w:spacing w:val="-1"/>
        </w:rPr>
        <w:tab/>
      </w:r>
      <w:r w:rsidR="0087036A" w:rsidRPr="00976572">
        <w:rPr>
          <w:rFonts w:ascii="Arial" w:hAnsi="Arial" w:cs="Arial"/>
        </w:rPr>
        <w:t>X</w:t>
      </w:r>
    </w:p>
    <w:p w14:paraId="7E1B370B" w14:textId="06E9E6A9" w:rsidR="00C97A1A" w:rsidRDefault="00C97A1A" w:rsidP="0087036A">
      <w:pPr>
        <w:pStyle w:val="BodyText"/>
        <w:tabs>
          <w:tab w:val="right" w:leader="dot" w:pos="10169"/>
        </w:tabs>
        <w:spacing w:before="144"/>
        <w:ind w:left="1710" w:firstLine="0"/>
        <w:rPr>
          <w:rFonts w:ascii="Arial" w:hAnsi="Arial" w:cs="Arial"/>
        </w:rPr>
      </w:pPr>
      <w:r>
        <w:rPr>
          <w:rFonts w:ascii="Arial" w:hAnsi="Arial" w:cs="Arial"/>
        </w:rPr>
        <w:t xml:space="preserve">Responding to a Code Blue or other Medical </w:t>
      </w:r>
      <w:r w:rsidR="00E64D3D">
        <w:rPr>
          <w:rFonts w:ascii="Arial" w:hAnsi="Arial" w:cs="Arial"/>
        </w:rPr>
        <w:t>Emergency</w:t>
      </w:r>
      <w:r>
        <w:rPr>
          <w:rFonts w:ascii="Arial" w:hAnsi="Arial" w:cs="Arial"/>
        </w:rPr>
        <w:t>…………………</w:t>
      </w:r>
      <w:proofErr w:type="gramStart"/>
      <w:r>
        <w:rPr>
          <w:rFonts w:ascii="Arial" w:hAnsi="Arial" w:cs="Arial"/>
        </w:rPr>
        <w:t>…..</w:t>
      </w:r>
      <w:proofErr w:type="gramEnd"/>
      <w:r>
        <w:rPr>
          <w:rFonts w:ascii="Arial" w:hAnsi="Arial" w:cs="Arial"/>
        </w:rPr>
        <w:t>x</w:t>
      </w:r>
    </w:p>
    <w:p w14:paraId="482A8EBB" w14:textId="751BA95D"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What do you do if you get injured?</w:t>
      </w:r>
      <w:r w:rsidRPr="00976572">
        <w:rPr>
          <w:rFonts w:ascii="Arial" w:hAnsi="Arial" w:cs="Arial"/>
          <w:spacing w:val="-1"/>
        </w:rPr>
        <w:tab/>
        <w:t>X</w:t>
      </w:r>
    </w:p>
    <w:p w14:paraId="23B2645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Workplace Violence </w:t>
      </w:r>
      <w:r w:rsidRPr="00976572">
        <w:rPr>
          <w:rFonts w:ascii="Arial" w:hAnsi="Arial" w:cs="Arial"/>
          <w:spacing w:val="-1"/>
        </w:rPr>
        <w:tab/>
        <w:t>X</w:t>
      </w:r>
    </w:p>
    <w:p w14:paraId="0DBF3CBD"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MRI Safety</w:t>
      </w:r>
      <w:r w:rsidRPr="00976572">
        <w:rPr>
          <w:rFonts w:ascii="Arial" w:hAnsi="Arial" w:cs="Arial"/>
          <w:spacing w:val="-1"/>
        </w:rPr>
        <w:tab/>
      </w:r>
      <w:r w:rsidRPr="00976572">
        <w:rPr>
          <w:rFonts w:ascii="Arial" w:hAnsi="Arial" w:cs="Arial"/>
        </w:rPr>
        <w:t>X</w:t>
      </w:r>
    </w:p>
    <w:p w14:paraId="7C89D2C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ADA Information</w:t>
      </w:r>
      <w:r w:rsidRPr="00976572">
        <w:rPr>
          <w:rFonts w:ascii="Arial" w:hAnsi="Arial" w:cs="Arial"/>
          <w:spacing w:val="-1"/>
        </w:rPr>
        <w:tab/>
      </w:r>
      <w:r w:rsidRPr="00976572">
        <w:rPr>
          <w:rFonts w:ascii="Arial" w:hAnsi="Arial" w:cs="Arial"/>
        </w:rPr>
        <w:t>X</w:t>
      </w:r>
    </w:p>
    <w:p w14:paraId="4E693939"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Hand Hygiene</w:t>
      </w:r>
      <w:r w:rsidRPr="00976572">
        <w:rPr>
          <w:rFonts w:ascii="Arial" w:hAnsi="Arial" w:cs="Arial"/>
          <w:spacing w:val="-1"/>
        </w:rPr>
        <w:tab/>
      </w:r>
      <w:r w:rsidRPr="00976572">
        <w:rPr>
          <w:rFonts w:ascii="Arial" w:hAnsi="Arial" w:cs="Arial"/>
        </w:rPr>
        <w:t>X</w:t>
      </w:r>
    </w:p>
    <w:p w14:paraId="35C51A72" w14:textId="77777777" w:rsidR="0087036A"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Service Dogs</w:t>
      </w:r>
      <w:r w:rsidRPr="00976572">
        <w:rPr>
          <w:rFonts w:ascii="Arial" w:hAnsi="Arial" w:cs="Arial"/>
          <w:spacing w:val="-1"/>
        </w:rPr>
        <w:tab/>
      </w:r>
      <w:r w:rsidRPr="00976572">
        <w:rPr>
          <w:rFonts w:ascii="Arial" w:hAnsi="Arial" w:cs="Arial"/>
        </w:rPr>
        <w:t>X</w:t>
      </w:r>
    </w:p>
    <w:p w14:paraId="7C00D589" w14:textId="77777777" w:rsidR="00A96802" w:rsidRPr="00976572" w:rsidRDefault="00A96802" w:rsidP="0087036A">
      <w:pPr>
        <w:pStyle w:val="BodyText"/>
        <w:tabs>
          <w:tab w:val="right" w:leader="dot" w:pos="10169"/>
        </w:tabs>
        <w:spacing w:before="144"/>
        <w:ind w:left="1710" w:firstLine="0"/>
        <w:rPr>
          <w:rFonts w:ascii="Arial" w:hAnsi="Arial" w:cs="Arial"/>
        </w:rPr>
      </w:pPr>
    </w:p>
    <w:p w14:paraId="65945FFA" w14:textId="77777777" w:rsidR="0087036A" w:rsidRPr="00976572" w:rsidRDefault="002F275C" w:rsidP="0087036A">
      <w:pPr>
        <w:pStyle w:val="TOC2"/>
        <w:tabs>
          <w:tab w:val="right" w:leader="dot" w:pos="10172"/>
        </w:tabs>
        <w:ind w:left="1440"/>
        <w:rPr>
          <w:rFonts w:ascii="Arial" w:hAnsi="Arial" w:cs="Arial"/>
        </w:rPr>
      </w:pPr>
      <w:hyperlink w:anchor="_bookmark14" w:history="1">
        <w:r w:rsidR="0087036A" w:rsidRPr="00976572">
          <w:rPr>
            <w:rFonts w:ascii="Arial" w:hAnsi="Arial" w:cs="Arial"/>
            <w:sz w:val="32"/>
            <w:szCs w:val="32"/>
          </w:rPr>
          <w:t>Amenities</w:t>
        </w:r>
      </w:hyperlink>
      <w:r w:rsidR="0087036A" w:rsidRPr="00976572">
        <w:rPr>
          <w:rFonts w:ascii="Arial" w:hAnsi="Arial" w:cs="Arial"/>
          <w:sz w:val="32"/>
          <w:szCs w:val="32"/>
        </w:rPr>
        <w:t xml:space="preserve"> </w:t>
      </w:r>
      <w:r w:rsidR="0087036A" w:rsidRPr="00976572">
        <w:rPr>
          <w:rFonts w:ascii="Arial" w:hAnsi="Arial" w:cs="Arial"/>
          <w:sz w:val="32"/>
          <w:szCs w:val="32"/>
        </w:rPr>
        <w:tab/>
      </w:r>
      <w:r w:rsidR="0087036A" w:rsidRPr="00976572">
        <w:rPr>
          <w:rFonts w:ascii="Arial" w:hAnsi="Arial" w:cs="Arial"/>
        </w:rPr>
        <w:t>X</w:t>
      </w:r>
    </w:p>
    <w:p w14:paraId="0832EE7D"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Information Desk</w:t>
        </w:r>
      </w:hyperlink>
      <w:r w:rsidR="0087036A" w:rsidRPr="00976572">
        <w:rPr>
          <w:rFonts w:ascii="Arial" w:hAnsi="Arial" w:cs="Arial"/>
          <w:spacing w:val="-1"/>
        </w:rPr>
        <w:tab/>
        <w:t>X</w:t>
      </w:r>
    </w:p>
    <w:p w14:paraId="24F3DDC5" w14:textId="77777777" w:rsidR="0087036A" w:rsidRPr="00976572" w:rsidRDefault="002F275C"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Waiting</w:t>
        </w:r>
      </w:hyperlink>
      <w:r w:rsidR="0087036A" w:rsidRPr="00976572">
        <w:rPr>
          <w:rFonts w:ascii="Arial" w:hAnsi="Arial" w:cs="Arial"/>
        </w:rPr>
        <w:t xml:space="preserve"> Areas</w:t>
      </w:r>
      <w:r w:rsidR="0087036A" w:rsidRPr="00976572">
        <w:rPr>
          <w:rFonts w:ascii="Arial" w:hAnsi="Arial" w:cs="Arial"/>
        </w:rPr>
        <w:tab/>
        <w:t>X</w:t>
      </w:r>
    </w:p>
    <w:p w14:paraId="3A8F966C"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Restrooms</w:t>
        </w:r>
      </w:hyperlink>
      <w:r w:rsidR="0087036A" w:rsidRPr="00976572">
        <w:rPr>
          <w:rFonts w:ascii="Arial" w:hAnsi="Arial" w:cs="Arial"/>
          <w:spacing w:val="-1"/>
        </w:rPr>
        <w:tab/>
        <w:t>X</w:t>
      </w:r>
    </w:p>
    <w:p w14:paraId="318A8E7E"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 xml:space="preserve"> Bicycle Locker &amp; Showers</w:t>
      </w:r>
      <w:r w:rsidRPr="00976572">
        <w:rPr>
          <w:rFonts w:ascii="Arial" w:hAnsi="Arial" w:cs="Arial"/>
          <w:spacing w:val="-1"/>
        </w:rPr>
        <w:tab/>
      </w:r>
      <w:r w:rsidRPr="00976572">
        <w:rPr>
          <w:rFonts w:ascii="Arial" w:hAnsi="Arial" w:cs="Arial"/>
        </w:rPr>
        <w:t>X</w:t>
      </w:r>
    </w:p>
    <w:p w14:paraId="2B8948C6"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Water Cooler/Bottle Water Refilling Stations</w:t>
      </w:r>
      <w:r w:rsidRPr="00976572">
        <w:rPr>
          <w:rFonts w:ascii="Arial" w:hAnsi="Arial" w:cs="Arial"/>
          <w:spacing w:val="-1"/>
        </w:rPr>
        <w:tab/>
      </w:r>
      <w:r w:rsidRPr="00976572">
        <w:rPr>
          <w:rFonts w:ascii="Arial" w:hAnsi="Arial" w:cs="Arial"/>
        </w:rPr>
        <w:t>X</w:t>
      </w:r>
    </w:p>
    <w:p w14:paraId="4CB994F8"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Dining Services</w:t>
        </w:r>
      </w:hyperlink>
      <w:r w:rsidR="0087036A" w:rsidRPr="00976572">
        <w:rPr>
          <w:rFonts w:ascii="Arial" w:hAnsi="Arial" w:cs="Arial"/>
          <w:spacing w:val="-1"/>
        </w:rPr>
        <w:tab/>
        <w:t>X</w:t>
      </w:r>
    </w:p>
    <w:p w14:paraId="0694BB0D"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Catering Services</w:t>
        </w:r>
      </w:hyperlink>
      <w:r w:rsidR="0087036A" w:rsidRPr="00976572">
        <w:rPr>
          <w:rFonts w:ascii="Arial" w:hAnsi="Arial" w:cs="Arial"/>
          <w:spacing w:val="-1"/>
        </w:rPr>
        <w:tab/>
        <w:t>X</w:t>
      </w:r>
    </w:p>
    <w:p w14:paraId="12D883BE" w14:textId="77777777" w:rsidR="0087036A" w:rsidRPr="00976572" w:rsidRDefault="002F275C" w:rsidP="0087036A">
      <w:pPr>
        <w:pStyle w:val="BodyText"/>
        <w:tabs>
          <w:tab w:val="right" w:leader="dot" w:pos="10169"/>
        </w:tabs>
        <w:spacing w:before="144" w:line="276" w:lineRule="auto"/>
        <w:ind w:left="1800" w:firstLine="0"/>
        <w:rPr>
          <w:rFonts w:ascii="Arial" w:hAnsi="Arial" w:cs="Arial"/>
        </w:rPr>
      </w:pPr>
      <w:hyperlink w:anchor="_bookmark35" w:history="1">
        <w:r w:rsidR="0087036A" w:rsidRPr="00976572">
          <w:rPr>
            <w:rFonts w:ascii="Arial" w:hAnsi="Arial" w:cs="Arial"/>
            <w:spacing w:val="-1"/>
          </w:rPr>
          <w:t>Room</w:t>
        </w:r>
      </w:hyperlink>
      <w:r w:rsidR="0087036A" w:rsidRPr="00976572">
        <w:rPr>
          <w:rFonts w:ascii="Arial" w:hAnsi="Arial" w:cs="Arial"/>
          <w:spacing w:val="-1"/>
        </w:rPr>
        <w:t xml:space="preserve"> Reservation</w:t>
      </w:r>
      <w:r w:rsidR="0087036A" w:rsidRPr="00976572">
        <w:rPr>
          <w:rFonts w:ascii="Arial" w:hAnsi="Arial" w:cs="Arial"/>
          <w:spacing w:val="-1"/>
        </w:rPr>
        <w:tab/>
      </w:r>
      <w:r w:rsidR="0087036A" w:rsidRPr="00976572">
        <w:rPr>
          <w:rFonts w:ascii="Arial" w:hAnsi="Arial" w:cs="Arial"/>
        </w:rPr>
        <w:t>X</w:t>
      </w:r>
    </w:p>
    <w:p w14:paraId="1742D556" w14:textId="77777777" w:rsidR="0087036A" w:rsidRPr="00976572" w:rsidRDefault="002F275C" w:rsidP="0087036A">
      <w:pPr>
        <w:pStyle w:val="BodyText"/>
        <w:tabs>
          <w:tab w:val="right" w:leader="dot" w:pos="10169"/>
        </w:tabs>
        <w:spacing w:before="144" w:line="276" w:lineRule="auto"/>
        <w:ind w:left="1800" w:firstLine="0"/>
        <w:rPr>
          <w:rFonts w:ascii="Arial" w:hAnsi="Arial" w:cs="Arial"/>
        </w:rPr>
      </w:pPr>
      <w:hyperlink w:anchor="_bookmark37" w:history="1">
        <w:r w:rsidR="0087036A" w:rsidRPr="00976572">
          <w:rPr>
            <w:rFonts w:ascii="Arial" w:hAnsi="Arial" w:cs="Arial"/>
            <w:spacing w:val="-1"/>
          </w:rPr>
          <w:t>Patient</w:t>
        </w:r>
      </w:hyperlink>
      <w:r w:rsidR="0087036A" w:rsidRPr="00976572">
        <w:rPr>
          <w:rFonts w:ascii="Arial" w:hAnsi="Arial" w:cs="Arial"/>
          <w:spacing w:val="-1"/>
        </w:rPr>
        <w:t xml:space="preserve"> Entertainment</w:t>
      </w:r>
      <w:r w:rsidR="0087036A" w:rsidRPr="00976572">
        <w:rPr>
          <w:rFonts w:ascii="Arial" w:hAnsi="Arial" w:cs="Arial"/>
          <w:spacing w:val="-1"/>
        </w:rPr>
        <w:tab/>
      </w:r>
      <w:r w:rsidR="0087036A" w:rsidRPr="00976572">
        <w:rPr>
          <w:rFonts w:ascii="Arial" w:hAnsi="Arial" w:cs="Arial"/>
        </w:rPr>
        <w:t>X</w:t>
      </w:r>
    </w:p>
    <w:p w14:paraId="79FEF864" w14:textId="77777777" w:rsidR="0087036A" w:rsidRPr="00976572" w:rsidRDefault="002F275C"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Lactation</w:t>
        </w:r>
      </w:hyperlink>
      <w:r w:rsidR="0087036A" w:rsidRPr="00976572">
        <w:rPr>
          <w:rFonts w:ascii="Arial" w:hAnsi="Arial" w:cs="Arial"/>
        </w:rPr>
        <w:t xml:space="preserve"> Lounges</w:t>
      </w:r>
      <w:r w:rsidR="0087036A" w:rsidRPr="00976572">
        <w:rPr>
          <w:rFonts w:ascii="Arial" w:hAnsi="Arial" w:cs="Arial"/>
        </w:rPr>
        <w:tab/>
        <w:t>X</w:t>
      </w:r>
    </w:p>
    <w:p w14:paraId="458BFE5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Ambassador Services Suite</w:t>
      </w:r>
      <w:r w:rsidRPr="00976572">
        <w:rPr>
          <w:rFonts w:ascii="Arial" w:hAnsi="Arial" w:cs="Arial"/>
        </w:rPr>
        <w:tab/>
        <w:t>X</w:t>
      </w:r>
    </w:p>
    <w:p w14:paraId="26A99D6F" w14:textId="77777777" w:rsidR="0087036A" w:rsidRPr="00976572" w:rsidRDefault="002F275C" w:rsidP="0087036A">
      <w:pPr>
        <w:pStyle w:val="BodyText"/>
        <w:tabs>
          <w:tab w:val="right" w:leader="dot" w:pos="10169"/>
        </w:tabs>
        <w:spacing w:before="144" w:line="276" w:lineRule="auto"/>
        <w:ind w:left="1800" w:firstLine="0"/>
        <w:rPr>
          <w:rFonts w:ascii="Arial" w:hAnsi="Arial" w:cs="Arial"/>
        </w:rPr>
      </w:pPr>
      <w:hyperlink w:anchor="_bookmark40" w:history="1">
        <w:r w:rsidR="0087036A" w:rsidRPr="00976572">
          <w:rPr>
            <w:rFonts w:ascii="Arial" w:hAnsi="Arial" w:cs="Arial"/>
            <w:spacing w:val="-1"/>
          </w:rPr>
          <w:t>Guest</w:t>
        </w:r>
        <w:r w:rsidR="0087036A" w:rsidRPr="00976572">
          <w:rPr>
            <w:rFonts w:ascii="Arial" w:hAnsi="Arial" w:cs="Arial"/>
            <w:spacing w:val="1"/>
          </w:rPr>
          <w:t xml:space="preserve"> </w:t>
        </w:r>
        <w:r w:rsidR="0087036A" w:rsidRPr="00976572">
          <w:rPr>
            <w:rFonts w:ascii="Arial" w:hAnsi="Arial" w:cs="Arial"/>
            <w:spacing w:val="-1"/>
          </w:rPr>
          <w:t>Internet</w:t>
        </w:r>
        <w:r w:rsidR="0087036A" w:rsidRPr="00976572">
          <w:rPr>
            <w:rFonts w:ascii="Arial" w:hAnsi="Arial" w:cs="Arial"/>
            <w:spacing w:val="2"/>
          </w:rPr>
          <w:t xml:space="preserve"> </w:t>
        </w:r>
        <w:r w:rsidR="0087036A" w:rsidRPr="00976572">
          <w:rPr>
            <w:rFonts w:ascii="Arial" w:hAnsi="Arial" w:cs="Arial"/>
            <w:spacing w:val="-1"/>
          </w:rPr>
          <w:t>Access</w:t>
        </w:r>
      </w:hyperlink>
      <w:r w:rsidR="0087036A" w:rsidRPr="00976572">
        <w:rPr>
          <w:rFonts w:ascii="Arial" w:hAnsi="Arial" w:cs="Arial"/>
          <w:spacing w:val="-1"/>
        </w:rPr>
        <w:tab/>
      </w:r>
      <w:r w:rsidR="0087036A" w:rsidRPr="00976572">
        <w:rPr>
          <w:rFonts w:ascii="Arial" w:hAnsi="Arial" w:cs="Arial"/>
        </w:rPr>
        <w:t>X</w:t>
      </w:r>
    </w:p>
    <w:p w14:paraId="6BF251F9" w14:textId="77777777" w:rsidR="0087036A" w:rsidRPr="00976572" w:rsidRDefault="002F275C" w:rsidP="0087036A">
      <w:pPr>
        <w:pStyle w:val="TOC2"/>
        <w:tabs>
          <w:tab w:val="right" w:leader="dot" w:pos="10172"/>
        </w:tabs>
        <w:ind w:left="1440"/>
        <w:rPr>
          <w:rFonts w:ascii="Arial" w:hAnsi="Arial" w:cs="Arial"/>
          <w:sz w:val="32"/>
          <w:szCs w:val="32"/>
        </w:rPr>
      </w:pPr>
      <w:hyperlink w:anchor="_bookmark15" w:history="1">
        <w:r w:rsidR="0087036A" w:rsidRPr="00976572">
          <w:rPr>
            <w:rFonts w:ascii="Arial" w:hAnsi="Arial" w:cs="Arial"/>
            <w:sz w:val="32"/>
            <w:szCs w:val="32"/>
          </w:rPr>
          <w:t>Equipment</w:t>
        </w:r>
      </w:hyperlink>
      <w:r w:rsidR="0087036A" w:rsidRPr="00976572">
        <w:rPr>
          <w:rFonts w:ascii="Arial" w:hAnsi="Arial" w:cs="Arial"/>
          <w:spacing w:val="-1"/>
          <w:sz w:val="32"/>
          <w:szCs w:val="32"/>
        </w:rPr>
        <w:t xml:space="preserve"> and Furnishing </w:t>
      </w:r>
      <w:r w:rsidR="0087036A" w:rsidRPr="00976572">
        <w:rPr>
          <w:rFonts w:ascii="Arial" w:hAnsi="Arial" w:cs="Arial"/>
          <w:spacing w:val="-1"/>
          <w:sz w:val="32"/>
          <w:szCs w:val="32"/>
        </w:rPr>
        <w:tab/>
      </w:r>
      <w:r w:rsidR="0087036A" w:rsidRPr="00976572">
        <w:rPr>
          <w:rFonts w:ascii="Arial" w:hAnsi="Arial" w:cs="Arial"/>
          <w:sz w:val="32"/>
          <w:szCs w:val="32"/>
        </w:rPr>
        <w:t>X</w:t>
      </w:r>
    </w:p>
    <w:p w14:paraId="4A3F9EB7"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Ergonomics</w:t>
        </w:r>
      </w:hyperlink>
      <w:r w:rsidR="0087036A" w:rsidRPr="00976572">
        <w:rPr>
          <w:rFonts w:ascii="Arial" w:hAnsi="Arial" w:cs="Arial"/>
          <w:spacing w:val="-1"/>
        </w:rPr>
        <w:tab/>
        <w:t>X</w:t>
      </w:r>
    </w:p>
    <w:p w14:paraId="2FA4EAC2" w14:textId="77777777" w:rsidR="001D3C0C" w:rsidRDefault="002F275C" w:rsidP="001D3C0C">
      <w:pPr>
        <w:pStyle w:val="BodyText"/>
        <w:tabs>
          <w:tab w:val="right" w:leader="dot" w:pos="10169"/>
        </w:tabs>
        <w:spacing w:before="144" w:line="276" w:lineRule="auto"/>
        <w:ind w:left="1800" w:firstLine="0"/>
        <w:rPr>
          <w:rFonts w:ascii="Arial" w:hAnsi="Arial" w:cs="Arial"/>
        </w:rPr>
      </w:pPr>
      <w:hyperlink w:anchor="_bookmark33" w:history="1">
        <w:r w:rsidR="001D3C0C">
          <w:rPr>
            <w:rFonts w:ascii="Arial" w:hAnsi="Arial" w:cs="Arial"/>
            <w:spacing w:val="-1"/>
          </w:rPr>
          <w:t>Office</w:t>
        </w:r>
      </w:hyperlink>
      <w:r w:rsidR="001D3C0C">
        <w:rPr>
          <w:rFonts w:ascii="Arial" w:hAnsi="Arial" w:cs="Arial"/>
          <w:spacing w:val="-1"/>
        </w:rPr>
        <w:t xml:space="preserve"> Space &amp; Furniture</w:t>
      </w:r>
      <w:r w:rsidR="001D3C0C" w:rsidRPr="00746600">
        <w:rPr>
          <w:rFonts w:ascii="Arial" w:hAnsi="Arial" w:cs="Arial"/>
          <w:spacing w:val="-1"/>
        </w:rPr>
        <w:tab/>
        <w:t>X</w:t>
      </w:r>
      <w:r w:rsidR="001D3C0C">
        <w:rPr>
          <w:rFonts w:ascii="Arial" w:hAnsi="Arial" w:cs="Arial"/>
        </w:rPr>
        <w:t xml:space="preserve"> </w:t>
      </w:r>
    </w:p>
    <w:p w14:paraId="05B8A3A2"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Kronos</w:t>
      </w:r>
      <w:r w:rsidRPr="00976572">
        <w:rPr>
          <w:rFonts w:ascii="Arial" w:hAnsi="Arial" w:cs="Arial"/>
          <w:spacing w:val="-1"/>
        </w:rPr>
        <w:tab/>
      </w:r>
      <w:r w:rsidRPr="00976572">
        <w:rPr>
          <w:rFonts w:ascii="Arial" w:hAnsi="Arial" w:cs="Arial"/>
        </w:rPr>
        <w:t>X</w:t>
      </w:r>
    </w:p>
    <w:p w14:paraId="176A2677"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Telephone</w:t>
        </w:r>
      </w:hyperlink>
      <w:r w:rsidR="0087036A" w:rsidRPr="00976572">
        <w:rPr>
          <w:rFonts w:ascii="Arial" w:hAnsi="Arial" w:cs="Arial"/>
          <w:spacing w:val="-1"/>
        </w:rPr>
        <w:tab/>
        <w:t>X</w:t>
      </w:r>
    </w:p>
    <w:p w14:paraId="5E5267F0"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Multi-Function</w:t>
        </w:r>
      </w:hyperlink>
      <w:r w:rsidR="0087036A" w:rsidRPr="00976572">
        <w:rPr>
          <w:rFonts w:ascii="Arial" w:hAnsi="Arial" w:cs="Arial"/>
          <w:spacing w:val="-1"/>
        </w:rPr>
        <w:t xml:space="preserve"> Printers (Scan, Print, Copy)</w:t>
      </w:r>
      <w:r w:rsidR="0087036A" w:rsidRPr="00976572">
        <w:rPr>
          <w:rFonts w:ascii="Arial" w:hAnsi="Arial" w:cs="Arial"/>
          <w:spacing w:val="-1"/>
        </w:rPr>
        <w:tab/>
        <w:t>X</w:t>
      </w:r>
    </w:p>
    <w:p w14:paraId="1A6A51AF" w14:textId="77777777"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Fax</w:t>
        </w:r>
      </w:hyperlink>
      <w:r w:rsidR="0087036A" w:rsidRPr="00976572">
        <w:rPr>
          <w:rFonts w:ascii="Arial" w:hAnsi="Arial" w:cs="Arial"/>
          <w:spacing w:val="-1"/>
        </w:rPr>
        <w:tab/>
        <w:t>X</w:t>
      </w:r>
    </w:p>
    <w:p w14:paraId="7BCC64D6" w14:textId="5E313F91" w:rsidR="0087036A" w:rsidRPr="00976572" w:rsidRDefault="002F275C"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PBX</w:t>
        </w:r>
      </w:hyperlink>
      <w:r w:rsidR="00C97A1A">
        <w:rPr>
          <w:rFonts w:ascii="Arial" w:hAnsi="Arial" w:cs="Arial"/>
          <w:spacing w:val="-1"/>
        </w:rPr>
        <w:t xml:space="preserve"> and Telephone Operating System</w:t>
      </w:r>
      <w:r w:rsidR="0087036A" w:rsidRPr="00976572">
        <w:rPr>
          <w:rFonts w:ascii="Arial" w:hAnsi="Arial" w:cs="Arial"/>
          <w:spacing w:val="-1"/>
        </w:rPr>
        <w:tab/>
        <w:t>X</w:t>
      </w:r>
    </w:p>
    <w:p w14:paraId="6B4563C5"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HIPAA – Confidential Document Containers</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60116A7C"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 xml:space="preserve">Sustainable Waste Removal </w:t>
      </w:r>
      <w:r w:rsidRPr="00976572">
        <w:rPr>
          <w:rFonts w:ascii="Arial" w:hAnsi="Arial" w:cs="Arial"/>
          <w:spacing w:val="-1"/>
        </w:rPr>
        <w:tab/>
      </w:r>
      <w:r w:rsidRPr="00976572">
        <w:rPr>
          <w:rFonts w:ascii="Arial" w:hAnsi="Arial" w:cs="Arial"/>
        </w:rPr>
        <w:t>X</w:t>
      </w:r>
    </w:p>
    <w:p w14:paraId="172F02DF"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Wayfinding</w:t>
      </w:r>
      <w:r w:rsidRPr="00976572">
        <w:rPr>
          <w:rFonts w:ascii="Arial" w:hAnsi="Arial" w:cs="Arial"/>
          <w:spacing w:val="-1"/>
        </w:rPr>
        <w:tab/>
        <w:t>X</w:t>
      </w:r>
    </w:p>
    <w:p w14:paraId="018DE71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proofErr w:type="spellStart"/>
      <w:r w:rsidRPr="00976572">
        <w:rPr>
          <w:rFonts w:ascii="Arial" w:hAnsi="Arial" w:cs="Arial"/>
          <w:spacing w:val="-1"/>
        </w:rPr>
        <w:t>Vocera</w:t>
      </w:r>
      <w:proofErr w:type="spellEnd"/>
      <w:r w:rsidRPr="00976572">
        <w:rPr>
          <w:rFonts w:ascii="Arial" w:hAnsi="Arial" w:cs="Arial"/>
          <w:spacing w:val="-1"/>
        </w:rPr>
        <w:tab/>
        <w:t>X</w:t>
      </w:r>
    </w:p>
    <w:p w14:paraId="3BE78BDD"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Nurse Call System</w:t>
      </w:r>
      <w:r w:rsidRPr="00976572">
        <w:rPr>
          <w:rFonts w:ascii="Arial" w:hAnsi="Arial" w:cs="Arial"/>
          <w:spacing w:val="-1"/>
        </w:rPr>
        <w:tab/>
        <w:t>X</w:t>
      </w:r>
    </w:p>
    <w:p w14:paraId="3CED78B3"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Temperature Monitoring</w:t>
      </w:r>
      <w:r w:rsidRPr="00976572">
        <w:rPr>
          <w:rFonts w:ascii="Arial" w:hAnsi="Arial" w:cs="Arial"/>
          <w:spacing w:val="-1"/>
        </w:rPr>
        <w:tab/>
        <w:t>X</w:t>
      </w:r>
    </w:p>
    <w:p w14:paraId="7D3C410B"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Patient Lift System and Mobile Lifts</w:t>
      </w:r>
      <w:r w:rsidRPr="00976572">
        <w:rPr>
          <w:rFonts w:ascii="Arial" w:hAnsi="Arial" w:cs="Arial"/>
          <w:spacing w:val="-1"/>
        </w:rPr>
        <w:tab/>
        <w:t>X</w:t>
      </w:r>
    </w:p>
    <w:p w14:paraId="0B9830EB" w14:textId="77777777" w:rsidR="0087036A"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Pneumatic Tube System</w:t>
      </w:r>
      <w:r w:rsidRPr="00976572">
        <w:rPr>
          <w:rFonts w:ascii="Arial" w:hAnsi="Arial" w:cs="Arial"/>
          <w:spacing w:val="-1"/>
        </w:rPr>
        <w:tab/>
        <w:t>X</w:t>
      </w:r>
    </w:p>
    <w:p w14:paraId="328C3B3F" w14:textId="77777777" w:rsidR="00A96802" w:rsidRPr="00976572" w:rsidRDefault="00A96802" w:rsidP="0087036A">
      <w:pPr>
        <w:pStyle w:val="BodyText"/>
        <w:tabs>
          <w:tab w:val="right" w:leader="dot" w:pos="10169"/>
        </w:tabs>
        <w:spacing w:before="144" w:line="276" w:lineRule="auto"/>
        <w:ind w:left="1800" w:firstLine="0"/>
        <w:rPr>
          <w:rFonts w:ascii="Arial" w:hAnsi="Arial" w:cs="Arial"/>
          <w:spacing w:val="-1"/>
        </w:rPr>
      </w:pPr>
    </w:p>
    <w:p w14:paraId="68996CD4" w14:textId="77777777" w:rsidR="0087036A" w:rsidRPr="00976572" w:rsidRDefault="002F275C" w:rsidP="0087036A">
      <w:pPr>
        <w:pStyle w:val="TOC2"/>
        <w:tabs>
          <w:tab w:val="right" w:leader="dot" w:pos="10172"/>
        </w:tabs>
        <w:ind w:left="1440"/>
        <w:rPr>
          <w:rFonts w:ascii="Arial" w:hAnsi="Arial" w:cs="Arial"/>
        </w:rPr>
      </w:pPr>
      <w:hyperlink w:anchor="_bookmark18" w:history="1">
        <w:r w:rsidR="0087036A" w:rsidRPr="00976572">
          <w:rPr>
            <w:rFonts w:ascii="Arial" w:hAnsi="Arial" w:cs="Arial"/>
            <w:sz w:val="32"/>
            <w:szCs w:val="32"/>
          </w:rPr>
          <w:t>Supplies</w:t>
        </w:r>
      </w:hyperlink>
      <w:r w:rsidR="0087036A" w:rsidRPr="00976572">
        <w:rPr>
          <w:rFonts w:ascii="Arial" w:hAnsi="Arial" w:cs="Arial"/>
          <w:sz w:val="32"/>
          <w:szCs w:val="32"/>
        </w:rPr>
        <w:t xml:space="preserve"> and Restocking </w:t>
      </w:r>
      <w:r w:rsidR="0087036A" w:rsidRPr="00976572">
        <w:rPr>
          <w:rFonts w:ascii="Arial" w:hAnsi="Arial" w:cs="Arial"/>
          <w:sz w:val="32"/>
          <w:szCs w:val="32"/>
        </w:rPr>
        <w:tab/>
      </w:r>
      <w:r w:rsidR="0087036A" w:rsidRPr="00976572">
        <w:rPr>
          <w:rFonts w:ascii="Arial" w:hAnsi="Arial" w:cs="Arial"/>
        </w:rPr>
        <w:t>X</w:t>
      </w:r>
    </w:p>
    <w:p w14:paraId="60F0E977" w14:textId="77777777" w:rsidR="0087036A" w:rsidRPr="00976572" w:rsidRDefault="002F275C" w:rsidP="0087036A">
      <w:pPr>
        <w:pStyle w:val="BodyText"/>
        <w:tabs>
          <w:tab w:val="right" w:leader="dot" w:pos="10169"/>
        </w:tabs>
        <w:spacing w:before="305"/>
        <w:ind w:left="1800" w:firstLine="0"/>
        <w:rPr>
          <w:rFonts w:ascii="Arial" w:hAnsi="Arial" w:cs="Arial"/>
        </w:rPr>
      </w:pPr>
      <w:hyperlink w:anchor="_bookmark90" w:history="1">
        <w:r w:rsidR="0087036A" w:rsidRPr="00976572">
          <w:rPr>
            <w:rFonts w:ascii="Arial" w:hAnsi="Arial" w:cs="Arial"/>
          </w:rPr>
          <w:t>Loading</w:t>
        </w:r>
      </w:hyperlink>
      <w:r w:rsidR="0087036A" w:rsidRPr="00976572">
        <w:rPr>
          <w:rFonts w:ascii="Arial" w:hAnsi="Arial" w:cs="Arial"/>
          <w:spacing w:val="-1"/>
        </w:rPr>
        <w:t xml:space="preserve"> Dock / Deliveries</w:t>
      </w:r>
      <w:r w:rsidR="0087036A" w:rsidRPr="00976572">
        <w:rPr>
          <w:rFonts w:ascii="Arial" w:hAnsi="Arial" w:cs="Arial"/>
          <w:spacing w:val="-1"/>
        </w:rPr>
        <w:tab/>
      </w:r>
      <w:r w:rsidR="0087036A" w:rsidRPr="00976572">
        <w:rPr>
          <w:rFonts w:ascii="Arial" w:hAnsi="Arial" w:cs="Arial"/>
        </w:rPr>
        <w:t>x</w:t>
      </w:r>
    </w:p>
    <w:p w14:paraId="097F9637" w14:textId="77777777" w:rsidR="00C97A1A" w:rsidRDefault="00C97A1A" w:rsidP="0087036A">
      <w:pPr>
        <w:pStyle w:val="BodyText"/>
        <w:tabs>
          <w:tab w:val="right" w:leader="dot" w:pos="10169"/>
        </w:tabs>
        <w:spacing w:before="144"/>
        <w:ind w:left="1800" w:firstLine="0"/>
      </w:pPr>
      <w:r>
        <w:t>Supply Chain…………………………………………………………………………………………………………</w:t>
      </w:r>
      <w:proofErr w:type="gramStart"/>
      <w:r>
        <w:t>…..</w:t>
      </w:r>
      <w:proofErr w:type="gramEnd"/>
      <w:r>
        <w:t>x</w:t>
      </w:r>
    </w:p>
    <w:p w14:paraId="15395C04" w14:textId="7EB27C91" w:rsidR="0087036A" w:rsidRPr="00976572" w:rsidRDefault="002F275C" w:rsidP="0087036A">
      <w:pPr>
        <w:pStyle w:val="BodyText"/>
        <w:tabs>
          <w:tab w:val="right" w:leader="dot" w:pos="10169"/>
        </w:tabs>
        <w:spacing w:before="144"/>
        <w:ind w:left="1800" w:firstLine="0"/>
        <w:rPr>
          <w:rFonts w:ascii="Arial" w:hAnsi="Arial" w:cs="Arial"/>
        </w:rPr>
      </w:pPr>
      <w:hyperlink w:anchor="_bookmark91" w:history="1">
        <w:r w:rsidR="0087036A" w:rsidRPr="00976572">
          <w:rPr>
            <w:rFonts w:ascii="Arial" w:hAnsi="Arial" w:cs="Arial"/>
          </w:rPr>
          <w:t>Supply</w:t>
        </w:r>
        <w:r w:rsidR="0087036A" w:rsidRPr="00976572">
          <w:rPr>
            <w:rFonts w:ascii="Arial" w:hAnsi="Arial" w:cs="Arial"/>
            <w:spacing w:val="-4"/>
          </w:rPr>
          <w:t xml:space="preserve"> </w:t>
        </w:r>
        <w:r w:rsidR="0087036A" w:rsidRPr="00976572">
          <w:rPr>
            <w:rFonts w:ascii="Arial" w:hAnsi="Arial" w:cs="Arial"/>
            <w:spacing w:val="-1"/>
          </w:rPr>
          <w:t>Chain</w:t>
        </w:r>
      </w:hyperlink>
      <w:r w:rsidR="0087036A" w:rsidRPr="00976572">
        <w:rPr>
          <w:rFonts w:ascii="Arial" w:hAnsi="Arial" w:cs="Arial"/>
          <w:spacing w:val="-1"/>
        </w:rPr>
        <w:t xml:space="preserve"> and Medical Gas Area</w:t>
      </w:r>
      <w:r w:rsidR="0087036A" w:rsidRPr="00976572">
        <w:rPr>
          <w:rFonts w:ascii="Arial" w:hAnsi="Arial" w:cs="Arial"/>
          <w:spacing w:val="-1"/>
        </w:rPr>
        <w:tab/>
      </w:r>
      <w:r w:rsidR="0087036A" w:rsidRPr="00976572">
        <w:rPr>
          <w:rFonts w:ascii="Arial" w:hAnsi="Arial" w:cs="Arial"/>
        </w:rPr>
        <w:t>x</w:t>
      </w:r>
    </w:p>
    <w:p w14:paraId="548BBA80" w14:textId="77777777" w:rsidR="0087036A" w:rsidRPr="00976572" w:rsidRDefault="002F275C" w:rsidP="0087036A">
      <w:pPr>
        <w:pStyle w:val="BodyText"/>
        <w:tabs>
          <w:tab w:val="right" w:leader="dot" w:pos="10169"/>
        </w:tabs>
        <w:spacing w:before="144"/>
        <w:ind w:left="1800" w:firstLine="0"/>
        <w:rPr>
          <w:rFonts w:ascii="Arial" w:hAnsi="Arial" w:cs="Arial"/>
        </w:rPr>
      </w:pPr>
      <w:hyperlink w:anchor="_bookmark92" w:history="1">
        <w:r w:rsidR="0087036A" w:rsidRPr="00976572">
          <w:rPr>
            <w:rFonts w:ascii="Arial" w:hAnsi="Arial" w:cs="Arial"/>
          </w:rPr>
          <w:t>Supply</w:t>
        </w:r>
      </w:hyperlink>
      <w:r w:rsidR="0087036A" w:rsidRPr="00976572">
        <w:rPr>
          <w:rFonts w:ascii="Arial" w:hAnsi="Arial" w:cs="Arial"/>
          <w:spacing w:val="-1"/>
        </w:rPr>
        <w:t xml:space="preserve"> Chain Stat Request</w:t>
      </w:r>
      <w:r w:rsidR="0087036A" w:rsidRPr="00976572">
        <w:rPr>
          <w:rFonts w:ascii="Arial" w:hAnsi="Arial" w:cs="Arial"/>
          <w:spacing w:val="-1"/>
        </w:rPr>
        <w:tab/>
      </w:r>
      <w:r w:rsidR="0087036A" w:rsidRPr="00976572">
        <w:rPr>
          <w:rFonts w:ascii="Arial" w:hAnsi="Arial" w:cs="Arial"/>
        </w:rPr>
        <w:t>x</w:t>
      </w:r>
    </w:p>
    <w:p w14:paraId="1DC0812D" w14:textId="77777777" w:rsidR="00C97A1A" w:rsidRDefault="00C97A1A" w:rsidP="0087036A">
      <w:pPr>
        <w:pStyle w:val="BodyText"/>
        <w:tabs>
          <w:tab w:val="right" w:leader="dot" w:pos="10169"/>
        </w:tabs>
        <w:spacing w:before="144"/>
        <w:ind w:left="1800" w:firstLine="0"/>
      </w:pPr>
      <w:r>
        <w:t>Pharmacy………………………………………………………………………………………………………………</w:t>
      </w:r>
      <w:proofErr w:type="gramStart"/>
      <w:r>
        <w:t>…..</w:t>
      </w:r>
      <w:proofErr w:type="gramEnd"/>
      <w:r>
        <w:t>x</w:t>
      </w:r>
    </w:p>
    <w:p w14:paraId="7ECE5C81" w14:textId="7D285843" w:rsidR="0087036A" w:rsidRPr="00976572" w:rsidRDefault="002F275C" w:rsidP="0087036A">
      <w:pPr>
        <w:pStyle w:val="BodyText"/>
        <w:tabs>
          <w:tab w:val="right" w:leader="dot" w:pos="10169"/>
        </w:tabs>
        <w:spacing w:before="144"/>
        <w:ind w:left="1800" w:firstLine="0"/>
        <w:rPr>
          <w:rFonts w:ascii="Arial" w:hAnsi="Arial" w:cs="Arial"/>
        </w:rPr>
      </w:pPr>
      <w:hyperlink w:anchor="_bookmark95" w:history="1">
        <w:r w:rsidR="0087036A" w:rsidRPr="00976572">
          <w:rPr>
            <w:rFonts w:ascii="Arial" w:hAnsi="Arial" w:cs="Arial"/>
          </w:rPr>
          <w:t>Equipment</w:t>
        </w:r>
      </w:hyperlink>
      <w:r w:rsidR="0087036A" w:rsidRPr="00976572">
        <w:rPr>
          <w:rFonts w:ascii="Arial" w:hAnsi="Arial" w:cs="Arial"/>
        </w:rPr>
        <w:t xml:space="preserve"> Cleaning</w:t>
      </w:r>
      <w:r w:rsidR="0087036A" w:rsidRPr="00976572">
        <w:rPr>
          <w:rFonts w:ascii="Arial" w:hAnsi="Arial" w:cs="Arial"/>
        </w:rPr>
        <w:tab/>
        <w:t>x</w:t>
      </w:r>
    </w:p>
    <w:p w14:paraId="4DBFB5C0" w14:textId="77777777" w:rsidR="0087036A" w:rsidRDefault="002F275C" w:rsidP="0087036A">
      <w:pPr>
        <w:pStyle w:val="BodyText"/>
        <w:tabs>
          <w:tab w:val="right" w:leader="dot" w:pos="10169"/>
        </w:tabs>
        <w:spacing w:before="144"/>
        <w:ind w:left="1800" w:firstLine="0"/>
        <w:rPr>
          <w:rFonts w:ascii="Arial" w:hAnsi="Arial" w:cs="Arial"/>
        </w:rPr>
      </w:pPr>
      <w:hyperlink w:anchor="_bookmark96" w:history="1">
        <w:proofErr w:type="spellStart"/>
        <w:r w:rsidR="0087036A" w:rsidRPr="00976572">
          <w:rPr>
            <w:rFonts w:ascii="Arial" w:hAnsi="Arial" w:cs="Arial"/>
          </w:rPr>
          <w:t>Aeroscout</w:t>
        </w:r>
        <w:proofErr w:type="spellEnd"/>
      </w:hyperlink>
      <w:r w:rsidR="0087036A" w:rsidRPr="00976572">
        <w:rPr>
          <w:rFonts w:ascii="Arial" w:hAnsi="Arial" w:cs="Arial"/>
          <w:spacing w:val="-1"/>
        </w:rPr>
        <w:t xml:space="preserve"> Asset Management</w:t>
      </w:r>
      <w:r w:rsidR="0087036A" w:rsidRPr="00976572">
        <w:rPr>
          <w:rFonts w:ascii="Arial" w:hAnsi="Arial" w:cs="Arial"/>
          <w:spacing w:val="-1"/>
        </w:rPr>
        <w:tab/>
      </w:r>
      <w:r w:rsidR="0087036A" w:rsidRPr="00976572">
        <w:rPr>
          <w:rFonts w:ascii="Arial" w:hAnsi="Arial" w:cs="Arial"/>
        </w:rPr>
        <w:t>x</w:t>
      </w:r>
    </w:p>
    <w:p w14:paraId="0FCEF608" w14:textId="53851BBF" w:rsidR="00C97A1A" w:rsidRDefault="00C97A1A" w:rsidP="0087036A">
      <w:pPr>
        <w:pStyle w:val="BodyText"/>
        <w:tabs>
          <w:tab w:val="right" w:leader="dot" w:pos="10169"/>
        </w:tabs>
        <w:spacing w:before="144"/>
        <w:ind w:left="1800" w:firstLine="0"/>
        <w:rPr>
          <w:rFonts w:ascii="Arial" w:hAnsi="Arial" w:cs="Arial"/>
        </w:rPr>
      </w:pPr>
      <w:r>
        <w:rPr>
          <w:rFonts w:ascii="Arial" w:hAnsi="Arial" w:cs="Arial"/>
        </w:rPr>
        <w:t>Staff Duress…………………………………………………………………………x</w:t>
      </w:r>
    </w:p>
    <w:p w14:paraId="4EAC6E60" w14:textId="77777777" w:rsidR="0087036A" w:rsidRPr="00976572" w:rsidRDefault="002F275C" w:rsidP="0087036A">
      <w:pPr>
        <w:pStyle w:val="BodyText"/>
        <w:tabs>
          <w:tab w:val="right" w:leader="dot" w:pos="10169"/>
        </w:tabs>
        <w:spacing w:before="144"/>
        <w:ind w:left="1800" w:firstLine="0"/>
        <w:rPr>
          <w:rFonts w:ascii="Arial" w:hAnsi="Arial" w:cs="Arial"/>
        </w:rPr>
      </w:pPr>
      <w:hyperlink w:anchor="_bookmark97" w:history="1">
        <w:r w:rsidR="0087036A" w:rsidRPr="00976572">
          <w:rPr>
            <w:rFonts w:ascii="Arial" w:hAnsi="Arial" w:cs="Arial"/>
          </w:rPr>
          <w:t>Durable</w:t>
        </w:r>
      </w:hyperlink>
      <w:r w:rsidR="0087036A" w:rsidRPr="00976572">
        <w:rPr>
          <w:rFonts w:ascii="Arial" w:hAnsi="Arial" w:cs="Arial"/>
        </w:rPr>
        <w:t xml:space="preserve"> Medical Equipment (DME)</w:t>
      </w:r>
      <w:r w:rsidR="0087036A" w:rsidRPr="00976572">
        <w:rPr>
          <w:rFonts w:ascii="Arial" w:hAnsi="Arial" w:cs="Arial"/>
        </w:rPr>
        <w:tab/>
        <w:t>x</w:t>
      </w:r>
    </w:p>
    <w:p w14:paraId="48133ABB" w14:textId="77777777" w:rsidR="0087036A" w:rsidRPr="00976572" w:rsidRDefault="002F275C"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Linen</w:t>
        </w:r>
        <w:r w:rsidR="0087036A" w:rsidRPr="00976572">
          <w:rPr>
            <w:rFonts w:ascii="Arial" w:hAnsi="Arial" w:cs="Arial"/>
            <w:spacing w:val="-2"/>
          </w:rPr>
          <w:t xml:space="preserve"> </w:t>
        </w:r>
        <w:r w:rsidR="0087036A" w:rsidRPr="00976572">
          <w:rPr>
            <w:rFonts w:ascii="Arial" w:hAnsi="Arial" w:cs="Arial"/>
            <w:spacing w:val="-1"/>
          </w:rPr>
          <w:t>Services</w:t>
        </w:r>
      </w:hyperlink>
      <w:r w:rsidR="0087036A" w:rsidRPr="00976572">
        <w:rPr>
          <w:rFonts w:ascii="Arial" w:hAnsi="Arial" w:cs="Arial"/>
          <w:spacing w:val="-1"/>
        </w:rPr>
        <w:tab/>
      </w:r>
      <w:r w:rsidR="0087036A" w:rsidRPr="00976572">
        <w:rPr>
          <w:rFonts w:ascii="Arial" w:hAnsi="Arial" w:cs="Arial"/>
        </w:rPr>
        <w:t>x</w:t>
      </w:r>
    </w:p>
    <w:p w14:paraId="24C0FA51" w14:textId="77777777" w:rsidR="0087036A" w:rsidRPr="00976572" w:rsidRDefault="002F275C"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How</w:t>
        </w:r>
      </w:hyperlink>
      <w:r w:rsidR="0087036A" w:rsidRPr="00976572">
        <w:rPr>
          <w:rFonts w:ascii="Arial" w:hAnsi="Arial" w:cs="Arial"/>
          <w:spacing w:val="-1"/>
        </w:rPr>
        <w:t xml:space="preserve"> to Order Forms and Brochures</w:t>
      </w:r>
      <w:r w:rsidR="0087036A" w:rsidRPr="00976572">
        <w:rPr>
          <w:rFonts w:ascii="Arial" w:hAnsi="Arial" w:cs="Arial"/>
          <w:spacing w:val="-1"/>
        </w:rPr>
        <w:tab/>
      </w:r>
      <w:r w:rsidR="0087036A" w:rsidRPr="00976572">
        <w:rPr>
          <w:rFonts w:ascii="Arial" w:hAnsi="Arial" w:cs="Arial"/>
        </w:rPr>
        <w:t>x</w:t>
      </w:r>
    </w:p>
    <w:p w14:paraId="1A4FBBDC" w14:textId="77777777" w:rsidR="00ED0CAB" w:rsidRDefault="00ED0CAB">
      <w:pPr>
        <w:rPr>
          <w:rFonts w:ascii="Arial" w:hAnsi="Arial" w:cs="Arial"/>
          <w:sz w:val="24"/>
          <w:szCs w:val="24"/>
        </w:rPr>
      </w:pPr>
    </w:p>
    <w:p w14:paraId="6280438F" w14:textId="77777777" w:rsidR="00E24947" w:rsidRDefault="00E24947" w:rsidP="00E24947">
      <w:pPr>
        <w:rPr>
          <w:rFonts w:ascii="Arial" w:eastAsia="Arial" w:hAnsi="Arial" w:cs="Arial"/>
          <w:sz w:val="20"/>
          <w:szCs w:val="20"/>
        </w:rPr>
      </w:pPr>
    </w:p>
    <w:p w14:paraId="6DACBC62" w14:textId="77777777" w:rsidR="00E24947" w:rsidRDefault="00E24947" w:rsidP="00E24947">
      <w:pPr>
        <w:rPr>
          <w:rFonts w:ascii="Arial" w:eastAsia="Arial" w:hAnsi="Arial" w:cs="Arial"/>
          <w:sz w:val="20"/>
          <w:szCs w:val="20"/>
        </w:rPr>
      </w:pPr>
    </w:p>
    <w:p w14:paraId="16C3E9F9" w14:textId="77777777" w:rsidR="00E24947" w:rsidRDefault="00E24947" w:rsidP="00E24947">
      <w:pPr>
        <w:rPr>
          <w:rFonts w:ascii="Arial" w:eastAsia="Arial" w:hAnsi="Arial" w:cs="Arial"/>
          <w:sz w:val="20"/>
          <w:szCs w:val="20"/>
        </w:rPr>
      </w:pPr>
    </w:p>
    <w:p w14:paraId="74F3BE5C" w14:textId="77777777" w:rsidR="00E24947" w:rsidRDefault="00E24947" w:rsidP="00E24947">
      <w:pPr>
        <w:rPr>
          <w:rFonts w:ascii="Arial" w:eastAsia="Arial" w:hAnsi="Arial" w:cs="Arial"/>
          <w:sz w:val="20"/>
          <w:szCs w:val="20"/>
        </w:rPr>
      </w:pPr>
    </w:p>
    <w:p w14:paraId="45DAC582" w14:textId="77777777" w:rsidR="00E24947" w:rsidRDefault="00E24947" w:rsidP="00E24947">
      <w:pPr>
        <w:rPr>
          <w:rFonts w:ascii="Arial" w:eastAsia="Arial" w:hAnsi="Arial" w:cs="Arial"/>
          <w:sz w:val="19"/>
          <w:szCs w:val="19"/>
        </w:rPr>
      </w:pPr>
    </w:p>
    <w:p w14:paraId="74D7F041" w14:textId="77777777" w:rsidR="00E24947" w:rsidRDefault="00A14CA3" w:rsidP="00E24947">
      <w:pPr>
        <w:spacing w:line="200" w:lineRule="atLeast"/>
        <w:ind w:left="104"/>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822080" behindDoc="0" locked="0" layoutInCell="1" allowOverlap="1" wp14:anchorId="0369F649" wp14:editId="1319F8A2">
                <wp:simplePos x="0" y="0"/>
                <wp:positionH relativeFrom="page">
                  <wp:posOffset>4396105</wp:posOffset>
                </wp:positionH>
                <wp:positionV relativeFrom="page">
                  <wp:posOffset>1082294</wp:posOffset>
                </wp:positionV>
                <wp:extent cx="1270" cy="8914130"/>
                <wp:effectExtent l="0" t="0" r="36830" b="20320"/>
                <wp:wrapNone/>
                <wp:docPr id="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291"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323FE" id="Group 102" o:spid="_x0000_s1026" style="position:absolute;margin-left:346.15pt;margin-top:85.2pt;width:.1pt;height:701.9pt;z-index:251822080;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JysUA&#10;AADcAAAADwAAAGRycy9kb3ducmV2LnhtbESPzWrDMBCE74W8g9hAb7UcH0zjWgmhJGAaesjPJbe1&#10;tZVNrZWxlMR5+6pQ6HGYmW+Ycj3ZXtxo9J1jBYskBUHcON2xUXA+7V5eQfiArLF3TAoe5GG9mj2V&#10;WGh35wPdjsGICGFfoII2hKGQ0jctWfSJG4ij9+VGiyHK0Ug94j3CbS+zNM2lxY7jQosDvbfUfB+v&#10;VsFh87ncVxf6wNzktbyaOt/2tVLP82nzBiLQFP7Df+1KK8iW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UnKxQAAANwAAAAPAAAAAAAAAAAAAAAAAJgCAABkcnMv&#10;ZG93bnJldi54bWxQSwUGAAAAAAQABAD1AAAAigMAAAAA&#10;" path="m,l,14038e" filled="f" strokecolor="#00a9a0" strokeweight="1.54pt">
                  <v:path arrowok="t" o:connecttype="custom" o:connectlocs="0,1802;0,15840" o:connectangles="0,0"/>
                </v:shape>
                <w10:wrap anchorx="page" anchory="page"/>
              </v:group>
            </w:pict>
          </mc:Fallback>
        </mc:AlternateContent>
      </w:r>
      <w:r w:rsidR="00E24947">
        <w:rPr>
          <w:rFonts w:ascii="Arial" w:eastAsia="Arial" w:hAnsi="Arial" w:cs="Arial"/>
          <w:noProof/>
          <w:sz w:val="20"/>
          <w:szCs w:val="20"/>
        </w:rPr>
        <w:drawing>
          <wp:inline distT="0" distB="0" distL="0" distR="0" wp14:anchorId="66641579" wp14:editId="2898ACC2">
            <wp:extent cx="3207524" cy="6138672"/>
            <wp:effectExtent l="0" t="0" r="0" b="0"/>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p>
    <w:p w14:paraId="68960AEF" w14:textId="34CEEA56" w:rsidR="00E24947" w:rsidRPr="00C97A1A" w:rsidRDefault="00E24947" w:rsidP="00BF2009">
      <w:pPr>
        <w:rPr>
          <w:rFonts w:ascii="Calibri Light" w:eastAsia="Calibri Light" w:hAnsi="Calibri Light" w:cs="Calibri Light"/>
          <w:color w:val="00A9A0"/>
          <w:sz w:val="56"/>
          <w:szCs w:val="56"/>
        </w:rPr>
        <w:sectPr w:rsidR="00E24947" w:rsidRPr="00C97A1A" w:rsidSect="00BF2009">
          <w:headerReference w:type="even" r:id="rId12"/>
          <w:headerReference w:type="default" r:id="rId13"/>
          <w:footerReference w:type="default" r:id="rId14"/>
          <w:headerReference w:type="first" r:id="rId15"/>
          <w:type w:val="continuous"/>
          <w:pgSz w:w="12240" w:h="15840"/>
          <w:pgMar w:top="1500" w:right="620" w:bottom="0" w:left="760" w:header="0" w:footer="720" w:gutter="0"/>
          <w:cols w:space="1947"/>
          <w:docGrid w:linePitch="299"/>
        </w:sectPr>
      </w:pPr>
      <w:r w:rsidRPr="00CD12B4">
        <w:rPr>
          <w:rFonts w:ascii="Calibri Light"/>
          <w:color w:val="00A9A0"/>
          <w:spacing w:val="-10"/>
          <w:sz w:val="56"/>
        </w:rPr>
        <w:t>General</w:t>
      </w:r>
      <w:r w:rsidRPr="00CD12B4">
        <w:rPr>
          <w:rFonts w:ascii="Calibri Light"/>
          <w:color w:val="00A9A0"/>
          <w:spacing w:val="-41"/>
          <w:sz w:val="56"/>
        </w:rPr>
        <w:t xml:space="preserve"> </w:t>
      </w:r>
      <w:r w:rsidRPr="00CD12B4">
        <w:rPr>
          <w:rFonts w:ascii="Calibri Light"/>
          <w:color w:val="00A9A0"/>
          <w:spacing w:val="-12"/>
          <w:sz w:val="56"/>
        </w:rPr>
        <w:t>Building</w:t>
      </w:r>
      <w:r w:rsidRPr="00CD12B4">
        <w:rPr>
          <w:rFonts w:ascii="Calibri Light"/>
          <w:color w:val="00A9A0"/>
          <w:spacing w:val="17"/>
          <w:w w:val="99"/>
          <w:sz w:val="56"/>
        </w:rPr>
        <w:t xml:space="preserve"> </w:t>
      </w:r>
      <w:r w:rsidRPr="00CD12B4">
        <w:rPr>
          <w:rFonts w:ascii="Calibri Light"/>
          <w:color w:val="00A9A0"/>
          <w:spacing w:val="-12"/>
          <w:sz w:val="56"/>
        </w:rPr>
        <w:t>Information</w:t>
      </w:r>
    </w:p>
    <w:p w14:paraId="439C2551" w14:textId="287238A1" w:rsidR="008E5475" w:rsidRPr="00506001" w:rsidRDefault="00BF2009" w:rsidP="00C97A1A">
      <w:pPr>
        <w:pStyle w:val="TOC2"/>
        <w:tabs>
          <w:tab w:val="right" w:leader="dot" w:pos="10172"/>
        </w:tabs>
        <w:ind w:left="0"/>
        <w:rPr>
          <w:rFonts w:ascii="Arial" w:hAnsi="Arial" w:cs="Arial"/>
        </w:rPr>
        <w:sectPr w:rsidR="008E5475" w:rsidRPr="00506001" w:rsidSect="007C1AAC">
          <w:headerReference w:type="even" r:id="rId16"/>
          <w:headerReference w:type="default" r:id="rId17"/>
          <w:footerReference w:type="default" r:id="rId18"/>
          <w:headerReference w:type="first" r:id="rId19"/>
          <w:pgSz w:w="12240" w:h="15840"/>
          <w:pgMar w:top="1480" w:right="0" w:bottom="1580" w:left="260" w:header="0" w:footer="720" w:gutter="0"/>
          <w:cols w:space="720"/>
          <w:docGrid w:linePitch="299"/>
        </w:sectPr>
      </w:pPr>
      <w:bookmarkStart w:id="0" w:name="TAB_1_-_General_Building_Information_Tab"/>
      <w:bookmarkEnd w:id="0"/>
      <w:r>
        <w:rPr>
          <w:rFonts w:ascii="Arial" w:hAnsi="Arial" w:cs="Arial"/>
        </w:rPr>
        <w:lastRenderedPageBreak/>
        <w:t>Remove this blank page</w:t>
      </w:r>
    </w:p>
    <w:p w14:paraId="585062F3" w14:textId="69E43FDB" w:rsidR="004A61D8" w:rsidRPr="005D6B7B" w:rsidRDefault="00CD12B4">
      <w:pPr>
        <w:spacing w:line="641" w:lineRule="exact"/>
        <w:ind w:left="1540"/>
        <w:rPr>
          <w:rFonts w:ascii="Arial" w:eastAsia="Calibri Light" w:hAnsi="Arial" w:cs="Arial"/>
          <w:color w:val="00A9A0"/>
          <w:sz w:val="32"/>
          <w:szCs w:val="32"/>
        </w:rPr>
      </w:pPr>
      <w:r w:rsidRPr="005D6B7B">
        <w:rPr>
          <w:rFonts w:ascii="Arial" w:hAnsi="Arial" w:cs="Arial"/>
          <w:color w:val="00A9A0"/>
          <w:spacing w:val="-10"/>
          <w:sz w:val="32"/>
          <w:szCs w:val="32"/>
        </w:rPr>
        <w:lastRenderedPageBreak/>
        <w:t>Important Contacts</w:t>
      </w:r>
      <w:r w:rsidR="00C07554">
        <w:rPr>
          <w:rFonts w:ascii="Arial" w:hAnsi="Arial" w:cs="Arial"/>
          <w:color w:val="00A9A0"/>
          <w:spacing w:val="-10"/>
          <w:sz w:val="32"/>
          <w:szCs w:val="32"/>
        </w:rPr>
        <w:t xml:space="preserve"> </w:t>
      </w:r>
      <w:r w:rsidR="00C07554" w:rsidRPr="00C07554">
        <w:rPr>
          <w:rFonts w:ascii="Arial" w:hAnsi="Arial" w:cs="Arial"/>
          <w:color w:val="00A9A0"/>
          <w:spacing w:val="-10"/>
          <w:sz w:val="32"/>
          <w:szCs w:val="32"/>
          <w:highlight w:val="green"/>
        </w:rPr>
        <w:t>THIS IS PLACEHOLDER – IMPORT FROM POCKETGUIDEFINAL</w:t>
      </w:r>
    </w:p>
    <w:tbl>
      <w:tblPr>
        <w:tblW w:w="9020" w:type="dxa"/>
        <w:tblInd w:w="1525" w:type="dxa"/>
        <w:tblLook w:val="0600" w:firstRow="0" w:lastRow="0" w:firstColumn="0" w:lastColumn="0" w:noHBand="1" w:noVBand="1"/>
      </w:tblPr>
      <w:tblGrid>
        <w:gridCol w:w="2800"/>
        <w:gridCol w:w="2260"/>
        <w:gridCol w:w="1560"/>
        <w:gridCol w:w="2400"/>
      </w:tblGrid>
      <w:tr w:rsidR="00A9408F" w:rsidRPr="006C2555" w14:paraId="32B28316" w14:textId="77777777" w:rsidTr="00CD12B4">
        <w:trPr>
          <w:trHeight w:val="533"/>
        </w:trPr>
        <w:tc>
          <w:tcPr>
            <w:tcW w:w="2800" w:type="dxa"/>
            <w:tcBorders>
              <w:top w:val="single" w:sz="4" w:space="0" w:color="auto"/>
              <w:left w:val="single" w:sz="4" w:space="0" w:color="auto"/>
              <w:bottom w:val="single" w:sz="4" w:space="0" w:color="auto"/>
              <w:right w:val="single" w:sz="4" w:space="0" w:color="auto"/>
            </w:tcBorders>
            <w:shd w:val="clear" w:color="auto" w:fill="00E2D7"/>
            <w:vAlign w:val="bottom"/>
            <w:hideMark/>
          </w:tcPr>
          <w:p w14:paraId="1EF0EBE8"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top w:val="single" w:sz="4" w:space="0" w:color="auto"/>
              <w:left w:val="nil"/>
              <w:bottom w:val="single" w:sz="4" w:space="0" w:color="auto"/>
              <w:right w:val="single" w:sz="4" w:space="0" w:color="auto"/>
            </w:tcBorders>
            <w:shd w:val="clear" w:color="auto" w:fill="00E2D7"/>
            <w:vAlign w:val="bottom"/>
            <w:hideMark/>
          </w:tcPr>
          <w:p w14:paraId="1B96DEC7"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top w:val="single" w:sz="4" w:space="0" w:color="auto"/>
              <w:left w:val="nil"/>
              <w:bottom w:val="single" w:sz="4" w:space="0" w:color="auto"/>
              <w:right w:val="single" w:sz="4" w:space="0" w:color="auto"/>
            </w:tcBorders>
            <w:shd w:val="clear" w:color="auto" w:fill="00E2D7"/>
            <w:vAlign w:val="bottom"/>
            <w:hideMark/>
          </w:tcPr>
          <w:p w14:paraId="05ED3450"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top w:val="single" w:sz="4" w:space="0" w:color="auto"/>
              <w:left w:val="nil"/>
              <w:bottom w:val="single" w:sz="4" w:space="0" w:color="auto"/>
              <w:right w:val="single" w:sz="4" w:space="0" w:color="auto"/>
            </w:tcBorders>
            <w:shd w:val="clear" w:color="auto" w:fill="00E2D7"/>
            <w:vAlign w:val="bottom"/>
            <w:hideMark/>
          </w:tcPr>
          <w:p w14:paraId="77FCA77E"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6A02682B"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55BB5A4"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Administration</w:t>
            </w:r>
          </w:p>
        </w:tc>
        <w:tc>
          <w:tcPr>
            <w:tcW w:w="2260" w:type="dxa"/>
            <w:tcBorders>
              <w:top w:val="nil"/>
              <w:left w:val="nil"/>
              <w:bottom w:val="single" w:sz="4" w:space="0" w:color="auto"/>
              <w:right w:val="single" w:sz="4" w:space="0" w:color="auto"/>
            </w:tcBorders>
            <w:shd w:val="clear" w:color="auto" w:fill="auto"/>
            <w:vAlign w:val="bottom"/>
            <w:hideMark/>
          </w:tcPr>
          <w:p w14:paraId="2A54157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415-641-6536</w:t>
            </w:r>
          </w:p>
        </w:tc>
        <w:tc>
          <w:tcPr>
            <w:tcW w:w="1560" w:type="dxa"/>
            <w:tcBorders>
              <w:top w:val="nil"/>
              <w:left w:val="nil"/>
              <w:bottom w:val="single" w:sz="4" w:space="0" w:color="auto"/>
              <w:right w:val="single" w:sz="4" w:space="0" w:color="auto"/>
            </w:tcBorders>
            <w:shd w:val="clear" w:color="auto" w:fill="auto"/>
            <w:vAlign w:val="bottom"/>
            <w:hideMark/>
          </w:tcPr>
          <w:p w14:paraId="76C85B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7F6F40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415-641-7582</w:t>
            </w:r>
          </w:p>
        </w:tc>
      </w:tr>
      <w:tr w:rsidR="00A9408F" w:rsidRPr="006C2555" w14:paraId="5EAFFE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9631B40"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Emergency Department</w:t>
            </w:r>
          </w:p>
        </w:tc>
        <w:tc>
          <w:tcPr>
            <w:tcW w:w="2260" w:type="dxa"/>
            <w:tcBorders>
              <w:top w:val="nil"/>
              <w:left w:val="nil"/>
              <w:bottom w:val="single" w:sz="4" w:space="0" w:color="auto"/>
              <w:right w:val="single" w:sz="4" w:space="0" w:color="auto"/>
            </w:tcBorders>
            <w:shd w:val="clear" w:color="auto" w:fill="auto"/>
            <w:vAlign w:val="bottom"/>
            <w:hideMark/>
          </w:tcPr>
          <w:p w14:paraId="6A195A1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415-641-6625</w:t>
            </w:r>
          </w:p>
        </w:tc>
        <w:tc>
          <w:tcPr>
            <w:tcW w:w="1560" w:type="dxa"/>
            <w:tcBorders>
              <w:top w:val="nil"/>
              <w:left w:val="nil"/>
              <w:bottom w:val="single" w:sz="4" w:space="0" w:color="auto"/>
              <w:right w:val="single" w:sz="4" w:space="0" w:color="auto"/>
            </w:tcBorders>
            <w:shd w:val="clear" w:color="auto" w:fill="auto"/>
            <w:vAlign w:val="bottom"/>
            <w:hideMark/>
          </w:tcPr>
          <w:p w14:paraId="69A1F74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86625</w:t>
            </w:r>
          </w:p>
        </w:tc>
        <w:tc>
          <w:tcPr>
            <w:tcW w:w="2400" w:type="dxa"/>
            <w:tcBorders>
              <w:top w:val="nil"/>
              <w:left w:val="nil"/>
              <w:bottom w:val="single" w:sz="4" w:space="0" w:color="auto"/>
              <w:right w:val="single" w:sz="4" w:space="0" w:color="auto"/>
            </w:tcBorders>
            <w:shd w:val="clear" w:color="auto" w:fill="auto"/>
            <w:vAlign w:val="bottom"/>
            <w:hideMark/>
          </w:tcPr>
          <w:p w14:paraId="059921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415-641-7598</w:t>
            </w:r>
          </w:p>
        </w:tc>
      </w:tr>
      <w:tr w:rsidR="00A9408F" w:rsidRPr="006C2555" w14:paraId="2309509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0B76FED"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Bed Control</w:t>
            </w:r>
          </w:p>
        </w:tc>
        <w:tc>
          <w:tcPr>
            <w:tcW w:w="2260" w:type="dxa"/>
            <w:tcBorders>
              <w:top w:val="nil"/>
              <w:left w:val="nil"/>
              <w:bottom w:val="single" w:sz="4" w:space="0" w:color="auto"/>
              <w:right w:val="single" w:sz="4" w:space="0" w:color="auto"/>
            </w:tcBorders>
            <w:shd w:val="clear" w:color="auto" w:fill="auto"/>
            <w:vAlign w:val="bottom"/>
            <w:hideMark/>
          </w:tcPr>
          <w:p w14:paraId="384D8D92"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xml:space="preserve">415-850-7123 </w:t>
            </w:r>
          </w:p>
        </w:tc>
        <w:tc>
          <w:tcPr>
            <w:tcW w:w="1560" w:type="dxa"/>
            <w:tcBorders>
              <w:top w:val="nil"/>
              <w:left w:val="nil"/>
              <w:bottom w:val="single" w:sz="4" w:space="0" w:color="auto"/>
              <w:right w:val="single" w:sz="4" w:space="0" w:color="auto"/>
            </w:tcBorders>
            <w:shd w:val="clear" w:color="auto" w:fill="auto"/>
            <w:vAlign w:val="bottom"/>
            <w:hideMark/>
          </w:tcPr>
          <w:p w14:paraId="123CF5E7"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7B26CEB"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0C59DAC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7653C78"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S3</w:t>
            </w:r>
          </w:p>
        </w:tc>
        <w:tc>
          <w:tcPr>
            <w:tcW w:w="2260" w:type="dxa"/>
            <w:tcBorders>
              <w:top w:val="nil"/>
              <w:left w:val="nil"/>
              <w:bottom w:val="single" w:sz="4" w:space="0" w:color="auto"/>
              <w:right w:val="single" w:sz="4" w:space="0" w:color="auto"/>
            </w:tcBorders>
            <w:shd w:val="clear" w:color="auto" w:fill="auto"/>
            <w:vAlign w:val="bottom"/>
            <w:hideMark/>
          </w:tcPr>
          <w:p w14:paraId="41CDA75A"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855-398-1631</w:t>
            </w:r>
          </w:p>
        </w:tc>
        <w:tc>
          <w:tcPr>
            <w:tcW w:w="1560" w:type="dxa"/>
            <w:tcBorders>
              <w:top w:val="nil"/>
              <w:left w:val="nil"/>
              <w:bottom w:val="single" w:sz="4" w:space="0" w:color="auto"/>
              <w:right w:val="single" w:sz="4" w:space="0" w:color="auto"/>
            </w:tcBorders>
            <w:shd w:val="clear" w:color="auto" w:fill="auto"/>
            <w:vAlign w:val="bottom"/>
            <w:hideMark/>
          </w:tcPr>
          <w:p w14:paraId="099A06C8"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7502ED63"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4902886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E2B398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Cashier</w:t>
            </w:r>
            <w:r w:rsidR="0041308B">
              <w:rPr>
                <w:rFonts w:ascii="Arial" w:eastAsia="Times New Roman" w:hAnsi="Arial" w:cs="Arial"/>
                <w:color w:val="000000"/>
                <w:sz w:val="20"/>
                <w:szCs w:val="20"/>
              </w:rPr>
              <w:t xml:space="preserve"> (L2)</w:t>
            </w:r>
          </w:p>
        </w:tc>
        <w:tc>
          <w:tcPr>
            <w:tcW w:w="2260" w:type="dxa"/>
            <w:tcBorders>
              <w:top w:val="nil"/>
              <w:left w:val="nil"/>
              <w:bottom w:val="single" w:sz="4" w:space="0" w:color="auto"/>
              <w:right w:val="single" w:sz="4" w:space="0" w:color="auto"/>
            </w:tcBorders>
            <w:shd w:val="clear" w:color="auto" w:fill="auto"/>
            <w:vAlign w:val="bottom"/>
            <w:hideMark/>
          </w:tcPr>
          <w:p w14:paraId="0B4B724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415-641-3333</w:t>
            </w:r>
          </w:p>
        </w:tc>
        <w:tc>
          <w:tcPr>
            <w:tcW w:w="1560" w:type="dxa"/>
            <w:tcBorders>
              <w:top w:val="nil"/>
              <w:left w:val="nil"/>
              <w:bottom w:val="single" w:sz="4" w:space="0" w:color="auto"/>
              <w:right w:val="single" w:sz="4" w:space="0" w:color="auto"/>
            </w:tcBorders>
            <w:shd w:val="clear" w:color="auto" w:fill="auto"/>
            <w:vAlign w:val="bottom"/>
            <w:hideMark/>
          </w:tcPr>
          <w:p w14:paraId="686AB25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83333</w:t>
            </w:r>
          </w:p>
        </w:tc>
        <w:tc>
          <w:tcPr>
            <w:tcW w:w="2400" w:type="dxa"/>
            <w:tcBorders>
              <w:top w:val="nil"/>
              <w:left w:val="nil"/>
              <w:bottom w:val="single" w:sz="4" w:space="0" w:color="auto"/>
              <w:right w:val="single" w:sz="4" w:space="0" w:color="auto"/>
            </w:tcBorders>
            <w:shd w:val="clear" w:color="auto" w:fill="auto"/>
            <w:vAlign w:val="bottom"/>
            <w:hideMark/>
          </w:tcPr>
          <w:p w14:paraId="60481961" w14:textId="77777777" w:rsidR="00A9408F" w:rsidRPr="006C2555" w:rsidRDefault="0041308B" w:rsidP="00A9408F">
            <w:pPr>
              <w:widowControl/>
              <w:jc w:val="center"/>
              <w:rPr>
                <w:rFonts w:ascii="Arial" w:eastAsia="Times New Roman" w:hAnsi="Arial" w:cs="Arial"/>
                <w:color w:val="000000"/>
                <w:sz w:val="20"/>
                <w:szCs w:val="20"/>
              </w:rPr>
            </w:pPr>
            <w:r w:rsidRPr="0041308B">
              <w:rPr>
                <w:rFonts w:ascii="Arial" w:eastAsia="Times New Roman" w:hAnsi="Arial" w:cs="Arial"/>
                <w:color w:val="000000"/>
                <w:sz w:val="20"/>
                <w:szCs w:val="20"/>
                <w:highlight w:val="yellow"/>
              </w:rPr>
              <w:t>415-824-1338</w:t>
            </w:r>
          </w:p>
        </w:tc>
      </w:tr>
      <w:tr w:rsidR="00A9408F" w:rsidRPr="006C2555" w14:paraId="1F38955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1380CC0"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Cardiac Cath Lab</w:t>
            </w:r>
          </w:p>
        </w:tc>
        <w:tc>
          <w:tcPr>
            <w:tcW w:w="2260" w:type="dxa"/>
            <w:tcBorders>
              <w:top w:val="nil"/>
              <w:left w:val="nil"/>
              <w:bottom w:val="single" w:sz="4" w:space="0" w:color="auto"/>
              <w:right w:val="single" w:sz="4" w:space="0" w:color="auto"/>
            </w:tcBorders>
            <w:shd w:val="clear" w:color="auto" w:fill="auto"/>
            <w:vAlign w:val="bottom"/>
            <w:hideMark/>
          </w:tcPr>
          <w:p w14:paraId="5E4DC4BD"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415-600-5990</w:t>
            </w:r>
          </w:p>
        </w:tc>
        <w:tc>
          <w:tcPr>
            <w:tcW w:w="1560" w:type="dxa"/>
            <w:tcBorders>
              <w:top w:val="nil"/>
              <w:left w:val="nil"/>
              <w:bottom w:val="single" w:sz="4" w:space="0" w:color="auto"/>
              <w:right w:val="single" w:sz="4" w:space="0" w:color="auto"/>
            </w:tcBorders>
            <w:shd w:val="clear" w:color="auto" w:fill="auto"/>
            <w:vAlign w:val="bottom"/>
            <w:hideMark/>
          </w:tcPr>
          <w:p w14:paraId="68818031"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65990</w:t>
            </w:r>
          </w:p>
        </w:tc>
        <w:tc>
          <w:tcPr>
            <w:tcW w:w="2400" w:type="dxa"/>
            <w:tcBorders>
              <w:top w:val="nil"/>
              <w:left w:val="nil"/>
              <w:bottom w:val="single" w:sz="4" w:space="0" w:color="auto"/>
              <w:right w:val="single" w:sz="4" w:space="0" w:color="auto"/>
            </w:tcBorders>
            <w:shd w:val="clear" w:color="auto" w:fill="auto"/>
            <w:vAlign w:val="bottom"/>
            <w:hideMark/>
          </w:tcPr>
          <w:p w14:paraId="4B1FD4EE"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 </w:t>
            </w:r>
          </w:p>
        </w:tc>
      </w:tr>
      <w:tr w:rsidR="00A9408F" w:rsidRPr="006C2555" w14:paraId="2FA22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8C5ED24"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Cardiology</w:t>
            </w:r>
          </w:p>
        </w:tc>
        <w:tc>
          <w:tcPr>
            <w:tcW w:w="2260" w:type="dxa"/>
            <w:tcBorders>
              <w:top w:val="nil"/>
              <w:left w:val="nil"/>
              <w:bottom w:val="single" w:sz="4" w:space="0" w:color="auto"/>
              <w:right w:val="single" w:sz="4" w:space="0" w:color="auto"/>
            </w:tcBorders>
            <w:shd w:val="clear" w:color="auto" w:fill="auto"/>
            <w:vAlign w:val="bottom"/>
            <w:hideMark/>
          </w:tcPr>
          <w:p w14:paraId="3C27634F"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415-537-8600</w:t>
            </w:r>
          </w:p>
        </w:tc>
        <w:tc>
          <w:tcPr>
            <w:tcW w:w="1560" w:type="dxa"/>
            <w:tcBorders>
              <w:top w:val="nil"/>
              <w:left w:val="nil"/>
              <w:bottom w:val="single" w:sz="4" w:space="0" w:color="auto"/>
              <w:right w:val="single" w:sz="4" w:space="0" w:color="auto"/>
            </w:tcBorders>
            <w:shd w:val="clear" w:color="auto" w:fill="auto"/>
            <w:vAlign w:val="bottom"/>
            <w:hideMark/>
          </w:tcPr>
          <w:p w14:paraId="4E199063"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78600</w:t>
            </w:r>
          </w:p>
        </w:tc>
        <w:tc>
          <w:tcPr>
            <w:tcW w:w="2400" w:type="dxa"/>
            <w:tcBorders>
              <w:top w:val="nil"/>
              <w:left w:val="nil"/>
              <w:bottom w:val="single" w:sz="4" w:space="0" w:color="auto"/>
              <w:right w:val="single" w:sz="4" w:space="0" w:color="auto"/>
            </w:tcBorders>
            <w:shd w:val="clear" w:color="auto" w:fill="auto"/>
            <w:vAlign w:val="bottom"/>
            <w:hideMark/>
          </w:tcPr>
          <w:p w14:paraId="45C4F2C4"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415-369-1370</w:t>
            </w:r>
          </w:p>
        </w:tc>
      </w:tr>
      <w:tr w:rsidR="00A9408F" w:rsidRPr="006C2555" w14:paraId="4E5F9C4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B3282A3"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Case Management</w:t>
            </w:r>
          </w:p>
        </w:tc>
        <w:tc>
          <w:tcPr>
            <w:tcW w:w="2260" w:type="dxa"/>
            <w:tcBorders>
              <w:top w:val="nil"/>
              <w:left w:val="nil"/>
              <w:bottom w:val="single" w:sz="4" w:space="0" w:color="auto"/>
              <w:right w:val="single" w:sz="4" w:space="0" w:color="auto"/>
            </w:tcBorders>
            <w:shd w:val="clear" w:color="auto" w:fill="auto"/>
            <w:vAlign w:val="bottom"/>
            <w:hideMark/>
          </w:tcPr>
          <w:p w14:paraId="5BCAA7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415-641-6534</w:t>
            </w:r>
          </w:p>
        </w:tc>
        <w:tc>
          <w:tcPr>
            <w:tcW w:w="1560" w:type="dxa"/>
            <w:tcBorders>
              <w:top w:val="nil"/>
              <w:left w:val="nil"/>
              <w:bottom w:val="single" w:sz="4" w:space="0" w:color="auto"/>
              <w:right w:val="single" w:sz="4" w:space="0" w:color="auto"/>
            </w:tcBorders>
            <w:shd w:val="clear" w:color="auto" w:fill="auto"/>
            <w:vAlign w:val="bottom"/>
            <w:hideMark/>
          </w:tcPr>
          <w:p w14:paraId="0882A5D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86534</w:t>
            </w:r>
          </w:p>
        </w:tc>
        <w:tc>
          <w:tcPr>
            <w:tcW w:w="2400" w:type="dxa"/>
            <w:tcBorders>
              <w:top w:val="nil"/>
              <w:left w:val="nil"/>
              <w:bottom w:val="single" w:sz="4" w:space="0" w:color="auto"/>
              <w:right w:val="single" w:sz="4" w:space="0" w:color="auto"/>
            </w:tcBorders>
            <w:shd w:val="clear" w:color="auto" w:fill="auto"/>
            <w:vAlign w:val="bottom"/>
            <w:hideMark/>
          </w:tcPr>
          <w:p w14:paraId="172054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415-821-9657</w:t>
            </w:r>
          </w:p>
        </w:tc>
      </w:tr>
      <w:tr w:rsidR="00A9408F" w:rsidRPr="006C2555" w14:paraId="4CB5CAC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FAD31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Chaplain</w:t>
            </w:r>
          </w:p>
        </w:tc>
        <w:tc>
          <w:tcPr>
            <w:tcW w:w="2260" w:type="dxa"/>
            <w:tcBorders>
              <w:top w:val="nil"/>
              <w:left w:val="nil"/>
              <w:bottom w:val="single" w:sz="4" w:space="0" w:color="auto"/>
              <w:right w:val="single" w:sz="4" w:space="0" w:color="auto"/>
            </w:tcBorders>
            <w:shd w:val="clear" w:color="auto" w:fill="auto"/>
            <w:vAlign w:val="bottom"/>
            <w:hideMark/>
          </w:tcPr>
          <w:p w14:paraId="6580F2E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415-641-6527</w:t>
            </w:r>
          </w:p>
        </w:tc>
        <w:tc>
          <w:tcPr>
            <w:tcW w:w="1560" w:type="dxa"/>
            <w:tcBorders>
              <w:top w:val="nil"/>
              <w:left w:val="nil"/>
              <w:bottom w:val="single" w:sz="4" w:space="0" w:color="auto"/>
              <w:right w:val="single" w:sz="4" w:space="0" w:color="auto"/>
            </w:tcBorders>
            <w:shd w:val="clear" w:color="auto" w:fill="auto"/>
            <w:vAlign w:val="bottom"/>
            <w:hideMark/>
          </w:tcPr>
          <w:p w14:paraId="1EF3175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86527</w:t>
            </w:r>
          </w:p>
        </w:tc>
        <w:tc>
          <w:tcPr>
            <w:tcW w:w="2400" w:type="dxa"/>
            <w:tcBorders>
              <w:top w:val="nil"/>
              <w:left w:val="nil"/>
              <w:bottom w:val="single" w:sz="4" w:space="0" w:color="auto"/>
              <w:right w:val="single" w:sz="4" w:space="0" w:color="auto"/>
            </w:tcBorders>
            <w:shd w:val="clear" w:color="auto" w:fill="auto"/>
            <w:vAlign w:val="bottom"/>
            <w:hideMark/>
          </w:tcPr>
          <w:p w14:paraId="6ED3C1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6D123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5309B0A"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Clinical Lab</w:t>
            </w:r>
          </w:p>
        </w:tc>
        <w:tc>
          <w:tcPr>
            <w:tcW w:w="2260" w:type="dxa"/>
            <w:tcBorders>
              <w:top w:val="nil"/>
              <w:left w:val="nil"/>
              <w:bottom w:val="single" w:sz="4" w:space="0" w:color="auto"/>
              <w:right w:val="single" w:sz="4" w:space="0" w:color="auto"/>
            </w:tcBorders>
            <w:shd w:val="clear" w:color="auto" w:fill="auto"/>
            <w:vAlign w:val="bottom"/>
            <w:hideMark/>
          </w:tcPr>
          <w:p w14:paraId="64B8C6A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415-641-6533</w:t>
            </w:r>
          </w:p>
        </w:tc>
        <w:tc>
          <w:tcPr>
            <w:tcW w:w="1560" w:type="dxa"/>
            <w:tcBorders>
              <w:top w:val="nil"/>
              <w:left w:val="nil"/>
              <w:bottom w:val="single" w:sz="4" w:space="0" w:color="auto"/>
              <w:right w:val="single" w:sz="4" w:space="0" w:color="auto"/>
            </w:tcBorders>
            <w:shd w:val="clear" w:color="auto" w:fill="auto"/>
            <w:vAlign w:val="bottom"/>
            <w:hideMark/>
          </w:tcPr>
          <w:p w14:paraId="1FAA67A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86533</w:t>
            </w:r>
          </w:p>
        </w:tc>
        <w:tc>
          <w:tcPr>
            <w:tcW w:w="2400" w:type="dxa"/>
            <w:tcBorders>
              <w:top w:val="nil"/>
              <w:left w:val="nil"/>
              <w:bottom w:val="single" w:sz="4" w:space="0" w:color="auto"/>
              <w:right w:val="single" w:sz="4" w:space="0" w:color="auto"/>
            </w:tcBorders>
            <w:shd w:val="clear" w:color="auto" w:fill="auto"/>
            <w:vAlign w:val="bottom"/>
            <w:hideMark/>
          </w:tcPr>
          <w:p w14:paraId="67579A8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DC6AAA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4A3298"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Diabetes Center</w:t>
            </w:r>
          </w:p>
        </w:tc>
        <w:tc>
          <w:tcPr>
            <w:tcW w:w="2260" w:type="dxa"/>
            <w:tcBorders>
              <w:top w:val="nil"/>
              <w:left w:val="nil"/>
              <w:bottom w:val="single" w:sz="4" w:space="0" w:color="auto"/>
              <w:right w:val="single" w:sz="4" w:space="0" w:color="auto"/>
            </w:tcBorders>
            <w:shd w:val="clear" w:color="auto" w:fill="auto"/>
            <w:vAlign w:val="bottom"/>
            <w:hideMark/>
          </w:tcPr>
          <w:p w14:paraId="7983CB0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415-600-0506</w:t>
            </w:r>
          </w:p>
        </w:tc>
        <w:tc>
          <w:tcPr>
            <w:tcW w:w="1560" w:type="dxa"/>
            <w:tcBorders>
              <w:top w:val="nil"/>
              <w:left w:val="nil"/>
              <w:bottom w:val="single" w:sz="4" w:space="0" w:color="auto"/>
              <w:right w:val="single" w:sz="4" w:space="0" w:color="auto"/>
            </w:tcBorders>
            <w:shd w:val="clear" w:color="auto" w:fill="auto"/>
            <w:vAlign w:val="bottom"/>
            <w:hideMark/>
          </w:tcPr>
          <w:p w14:paraId="5011D01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60506</w:t>
            </w:r>
          </w:p>
        </w:tc>
        <w:tc>
          <w:tcPr>
            <w:tcW w:w="2400" w:type="dxa"/>
            <w:tcBorders>
              <w:top w:val="nil"/>
              <w:left w:val="nil"/>
              <w:bottom w:val="single" w:sz="4" w:space="0" w:color="auto"/>
              <w:right w:val="single" w:sz="4" w:space="0" w:color="auto"/>
            </w:tcBorders>
            <w:shd w:val="clear" w:color="auto" w:fill="auto"/>
            <w:vAlign w:val="bottom"/>
            <w:hideMark/>
          </w:tcPr>
          <w:p w14:paraId="566A0EC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415-600-6279</w:t>
            </w:r>
          </w:p>
        </w:tc>
      </w:tr>
      <w:tr w:rsidR="00A9408F" w:rsidRPr="006C2555" w14:paraId="6CA5810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98CF2B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Dialysis (in-patient)</w:t>
            </w:r>
          </w:p>
        </w:tc>
        <w:tc>
          <w:tcPr>
            <w:tcW w:w="2260" w:type="dxa"/>
            <w:tcBorders>
              <w:top w:val="nil"/>
              <w:left w:val="nil"/>
              <w:bottom w:val="single" w:sz="4" w:space="0" w:color="auto"/>
              <w:right w:val="single" w:sz="4" w:space="0" w:color="auto"/>
            </w:tcBorders>
            <w:shd w:val="clear" w:color="auto" w:fill="auto"/>
            <w:vAlign w:val="bottom"/>
            <w:hideMark/>
          </w:tcPr>
          <w:p w14:paraId="7F4896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415-641-3427</w:t>
            </w:r>
          </w:p>
        </w:tc>
        <w:tc>
          <w:tcPr>
            <w:tcW w:w="1560" w:type="dxa"/>
            <w:tcBorders>
              <w:top w:val="nil"/>
              <w:left w:val="nil"/>
              <w:bottom w:val="single" w:sz="4" w:space="0" w:color="auto"/>
              <w:right w:val="single" w:sz="4" w:space="0" w:color="auto"/>
            </w:tcBorders>
            <w:shd w:val="clear" w:color="auto" w:fill="auto"/>
            <w:vAlign w:val="bottom"/>
            <w:hideMark/>
          </w:tcPr>
          <w:p w14:paraId="1EBABB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83427</w:t>
            </w:r>
          </w:p>
        </w:tc>
        <w:tc>
          <w:tcPr>
            <w:tcW w:w="2400" w:type="dxa"/>
            <w:tcBorders>
              <w:top w:val="nil"/>
              <w:left w:val="nil"/>
              <w:bottom w:val="single" w:sz="4" w:space="0" w:color="auto"/>
              <w:right w:val="single" w:sz="4" w:space="0" w:color="auto"/>
            </w:tcBorders>
            <w:shd w:val="clear" w:color="auto" w:fill="auto"/>
            <w:vAlign w:val="bottom"/>
            <w:hideMark/>
          </w:tcPr>
          <w:p w14:paraId="7CB5FC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F3CC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45426E4"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Dictation</w:t>
            </w:r>
          </w:p>
        </w:tc>
        <w:tc>
          <w:tcPr>
            <w:tcW w:w="2260" w:type="dxa"/>
            <w:tcBorders>
              <w:top w:val="nil"/>
              <w:left w:val="nil"/>
              <w:bottom w:val="single" w:sz="4" w:space="0" w:color="auto"/>
              <w:right w:val="single" w:sz="4" w:space="0" w:color="auto"/>
            </w:tcBorders>
            <w:shd w:val="clear" w:color="auto" w:fill="auto"/>
            <w:vAlign w:val="bottom"/>
            <w:hideMark/>
          </w:tcPr>
          <w:p w14:paraId="4B64AC9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415-641-6860</w:t>
            </w:r>
          </w:p>
        </w:tc>
        <w:tc>
          <w:tcPr>
            <w:tcW w:w="1560" w:type="dxa"/>
            <w:tcBorders>
              <w:top w:val="nil"/>
              <w:left w:val="nil"/>
              <w:bottom w:val="single" w:sz="4" w:space="0" w:color="auto"/>
              <w:right w:val="single" w:sz="4" w:space="0" w:color="auto"/>
            </w:tcBorders>
            <w:shd w:val="clear" w:color="auto" w:fill="auto"/>
            <w:vAlign w:val="bottom"/>
            <w:hideMark/>
          </w:tcPr>
          <w:p w14:paraId="703E7D7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86860</w:t>
            </w:r>
          </w:p>
        </w:tc>
        <w:tc>
          <w:tcPr>
            <w:tcW w:w="2400" w:type="dxa"/>
            <w:tcBorders>
              <w:top w:val="nil"/>
              <w:left w:val="nil"/>
              <w:bottom w:val="single" w:sz="4" w:space="0" w:color="auto"/>
              <w:right w:val="single" w:sz="4" w:space="0" w:color="auto"/>
            </w:tcBorders>
            <w:shd w:val="clear" w:color="auto" w:fill="auto"/>
            <w:vAlign w:val="bottom"/>
            <w:hideMark/>
          </w:tcPr>
          <w:p w14:paraId="286113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4CB4CB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1E99B9"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Dining Rm</w:t>
            </w:r>
          </w:p>
        </w:tc>
        <w:tc>
          <w:tcPr>
            <w:tcW w:w="2260" w:type="dxa"/>
            <w:tcBorders>
              <w:top w:val="nil"/>
              <w:left w:val="nil"/>
              <w:bottom w:val="single" w:sz="4" w:space="0" w:color="auto"/>
              <w:right w:val="single" w:sz="4" w:space="0" w:color="auto"/>
            </w:tcBorders>
            <w:shd w:val="clear" w:color="auto" w:fill="auto"/>
            <w:vAlign w:val="bottom"/>
            <w:hideMark/>
          </w:tcPr>
          <w:p w14:paraId="12FC36BC"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415-641-1204</w:t>
            </w:r>
          </w:p>
        </w:tc>
        <w:tc>
          <w:tcPr>
            <w:tcW w:w="1560" w:type="dxa"/>
            <w:tcBorders>
              <w:top w:val="nil"/>
              <w:left w:val="nil"/>
              <w:bottom w:val="single" w:sz="4" w:space="0" w:color="auto"/>
              <w:right w:val="single" w:sz="4" w:space="0" w:color="auto"/>
            </w:tcBorders>
            <w:shd w:val="clear" w:color="auto" w:fill="auto"/>
            <w:vAlign w:val="bottom"/>
            <w:hideMark/>
          </w:tcPr>
          <w:p w14:paraId="70CC8C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81204</w:t>
            </w:r>
          </w:p>
        </w:tc>
        <w:tc>
          <w:tcPr>
            <w:tcW w:w="2400" w:type="dxa"/>
            <w:tcBorders>
              <w:top w:val="nil"/>
              <w:left w:val="nil"/>
              <w:bottom w:val="single" w:sz="4" w:space="0" w:color="auto"/>
              <w:right w:val="single" w:sz="4" w:space="0" w:color="auto"/>
            </w:tcBorders>
            <w:shd w:val="clear" w:color="auto" w:fill="auto"/>
            <w:vAlign w:val="bottom"/>
            <w:hideMark/>
          </w:tcPr>
          <w:p w14:paraId="723DECD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6BD1EC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EF598C3"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Lounge</w:t>
            </w:r>
          </w:p>
        </w:tc>
        <w:tc>
          <w:tcPr>
            <w:tcW w:w="2260" w:type="dxa"/>
            <w:tcBorders>
              <w:top w:val="nil"/>
              <w:left w:val="nil"/>
              <w:bottom w:val="single" w:sz="4" w:space="0" w:color="auto"/>
              <w:right w:val="single" w:sz="4" w:space="0" w:color="auto"/>
            </w:tcBorders>
            <w:shd w:val="clear" w:color="auto" w:fill="auto"/>
            <w:vAlign w:val="bottom"/>
            <w:hideMark/>
          </w:tcPr>
          <w:p w14:paraId="3EF25B8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415-641-6739</w:t>
            </w:r>
          </w:p>
        </w:tc>
        <w:tc>
          <w:tcPr>
            <w:tcW w:w="1560" w:type="dxa"/>
            <w:tcBorders>
              <w:top w:val="nil"/>
              <w:left w:val="nil"/>
              <w:bottom w:val="single" w:sz="4" w:space="0" w:color="auto"/>
              <w:right w:val="single" w:sz="4" w:space="0" w:color="auto"/>
            </w:tcBorders>
            <w:shd w:val="clear" w:color="auto" w:fill="auto"/>
            <w:vAlign w:val="bottom"/>
            <w:hideMark/>
          </w:tcPr>
          <w:p w14:paraId="72AE89C8"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86739</w:t>
            </w:r>
          </w:p>
        </w:tc>
        <w:tc>
          <w:tcPr>
            <w:tcW w:w="2400" w:type="dxa"/>
            <w:tcBorders>
              <w:top w:val="nil"/>
              <w:left w:val="nil"/>
              <w:bottom w:val="single" w:sz="4" w:space="0" w:color="auto"/>
              <w:right w:val="single" w:sz="4" w:space="0" w:color="auto"/>
            </w:tcBorders>
            <w:shd w:val="clear" w:color="auto" w:fill="auto"/>
            <w:vAlign w:val="bottom"/>
            <w:hideMark/>
          </w:tcPr>
          <w:p w14:paraId="2CE8B6E4"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CF7B60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052528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Environmental Services </w:t>
            </w:r>
          </w:p>
        </w:tc>
        <w:tc>
          <w:tcPr>
            <w:tcW w:w="2260" w:type="dxa"/>
            <w:tcBorders>
              <w:top w:val="nil"/>
              <w:left w:val="nil"/>
              <w:bottom w:val="single" w:sz="4" w:space="0" w:color="auto"/>
              <w:right w:val="single" w:sz="4" w:space="0" w:color="auto"/>
            </w:tcBorders>
            <w:shd w:val="clear" w:color="auto" w:fill="auto"/>
            <w:vAlign w:val="bottom"/>
            <w:hideMark/>
          </w:tcPr>
          <w:p w14:paraId="013481F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566AF62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60717DE5"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6A108802"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0FCDDD"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Facilities </w:t>
            </w:r>
          </w:p>
        </w:tc>
        <w:tc>
          <w:tcPr>
            <w:tcW w:w="2260" w:type="dxa"/>
            <w:tcBorders>
              <w:top w:val="nil"/>
              <w:left w:val="nil"/>
              <w:bottom w:val="single" w:sz="4" w:space="0" w:color="auto"/>
              <w:right w:val="single" w:sz="4" w:space="0" w:color="auto"/>
            </w:tcBorders>
            <w:shd w:val="clear" w:color="auto" w:fill="auto"/>
            <w:vAlign w:val="bottom"/>
            <w:hideMark/>
          </w:tcPr>
          <w:p w14:paraId="67597984"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6E979BC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94152C1"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09E8B5D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3EA306"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Hospitalists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900DF0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415-912-8469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17975E0"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ABD3C9"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415-369-1240</w:t>
            </w:r>
          </w:p>
        </w:tc>
      </w:tr>
      <w:tr w:rsidR="00A9408F" w:rsidRPr="006C2555" w14:paraId="3FB0174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93C6B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Human Resources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AAE9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D48064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6F26D46C"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4FD066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9520F"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/Lobby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64DF8CC"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w:t>
            </w:r>
            <w:r w:rsidR="00E90E18" w:rsidRPr="00E90E18">
              <w:rPr>
                <w:rFonts w:ascii="Arial" w:eastAsia="Times New Roman" w:hAnsi="Arial" w:cs="Arial"/>
                <w:color w:val="000000"/>
                <w:sz w:val="20"/>
                <w:szCs w:val="20"/>
                <w:highlight w:val="yellow"/>
              </w:rPr>
              <w:t>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4E5A6F"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w:t>
            </w:r>
            <w:r w:rsidR="00E90E18" w:rsidRPr="00E90E18">
              <w:rPr>
                <w:rFonts w:ascii="Arial" w:eastAsia="Times New Roman" w:hAnsi="Arial" w:cs="Arial"/>
                <w:color w:val="000000"/>
                <w:sz w:val="20"/>
                <w:szCs w:val="20"/>
                <w:highlight w:val="yellow"/>
              </w:rPr>
              <w:t>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0F05A9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r>
      <w:tr w:rsidR="00A9408F" w:rsidRPr="006C2555" w14:paraId="6E4D9D4F"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F1718"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Technology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7559A8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A1630B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056D59D"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3FA2077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8BF29"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Interpreter Services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8EA4B4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F55E1C4"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5CC2FE48"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1D6790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045A7C"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Medical Staff Office</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3010181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415-600-6285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47A2544"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66285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F490E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415-750-5012</w:t>
            </w:r>
          </w:p>
        </w:tc>
      </w:tr>
      <w:tr w:rsidR="00A9408F" w:rsidRPr="006C2555" w14:paraId="0D64F4D8"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80EDA"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Medical Records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1AFE871B"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191DC5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43BEE506"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415-641-7595</w:t>
            </w:r>
          </w:p>
        </w:tc>
      </w:tr>
      <w:tr w:rsidR="00A9408F" w:rsidRPr="006C2555" w14:paraId="679416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11B7E4"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Nursing Admin</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3C89339"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415-641-6536</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0C4D30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86536</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9E0FE9A" w14:textId="77777777" w:rsidR="00A9408F" w:rsidRPr="000A67D2" w:rsidRDefault="00A9408F" w:rsidP="00A9408F">
            <w:pPr>
              <w:widowControl/>
              <w:jc w:val="center"/>
              <w:rPr>
                <w:rFonts w:ascii="Arial" w:eastAsia="Times New Roman" w:hAnsi="Arial" w:cs="Arial"/>
                <w:color w:val="000000"/>
                <w:sz w:val="20"/>
                <w:szCs w:val="20"/>
              </w:rPr>
            </w:pPr>
            <w:r w:rsidRPr="00D1127F">
              <w:rPr>
                <w:rFonts w:ascii="Arial" w:eastAsia="Times New Roman" w:hAnsi="Arial" w:cs="Arial"/>
                <w:color w:val="000000"/>
                <w:sz w:val="20"/>
                <w:szCs w:val="20"/>
                <w:highlight w:val="yellow"/>
              </w:rPr>
              <w:t>415-</w:t>
            </w:r>
            <w:r w:rsidR="00D1127F" w:rsidRPr="00D1127F">
              <w:rPr>
                <w:rFonts w:ascii="Arial" w:eastAsia="Times New Roman" w:hAnsi="Arial" w:cs="Arial"/>
                <w:color w:val="000000"/>
                <w:sz w:val="20"/>
                <w:szCs w:val="20"/>
                <w:highlight w:val="yellow"/>
              </w:rPr>
              <w:t>824-1338</w:t>
            </w:r>
          </w:p>
        </w:tc>
      </w:tr>
      <w:tr w:rsidR="00A9408F" w:rsidRPr="006C2555" w14:paraId="60CF9B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3DF51D" w14:textId="77777777" w:rsidR="00A9408F" w:rsidRPr="000A67D2" w:rsidRDefault="00A9408F" w:rsidP="00A9408F">
            <w:pPr>
              <w:widowControl/>
              <w:rPr>
                <w:rFonts w:ascii="Arial" w:eastAsia="Times New Roman" w:hAnsi="Arial" w:cs="Arial"/>
                <w:b/>
                <w:bCs/>
                <w:color w:val="000000"/>
                <w:sz w:val="20"/>
                <w:szCs w:val="20"/>
              </w:rPr>
            </w:pPr>
            <w:r w:rsidRPr="000A67D2">
              <w:rPr>
                <w:rFonts w:ascii="Arial" w:eastAsia="Times New Roman" w:hAnsi="Arial" w:cs="Arial"/>
                <w:b/>
                <w:bCs/>
                <w:color w:val="000000"/>
                <w:sz w:val="20"/>
                <w:szCs w:val="20"/>
              </w:rPr>
              <w:t>Nursing Stations - New</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F12D0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558668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B629A8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C9CC6F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835DB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ICU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5AECDD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E1B3F7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365F99D1" w14:textId="77777777" w:rsidR="00A9408F" w:rsidRPr="000A67D2" w:rsidRDefault="00D1127F"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w:t>
            </w:r>
            <w:r w:rsidR="002C2329" w:rsidRPr="002C2329">
              <w:rPr>
                <w:rFonts w:ascii="Arial" w:eastAsia="Times New Roman" w:hAnsi="Arial" w:cs="Arial"/>
                <w:color w:val="000000"/>
                <w:sz w:val="20"/>
                <w:szCs w:val="20"/>
                <w:highlight w:val="yellow"/>
              </w:rPr>
              <w:t>824-1364</w:t>
            </w:r>
          </w:p>
        </w:tc>
      </w:tr>
      <w:tr w:rsidR="00A9408F" w:rsidRPr="006C2555" w14:paraId="6A6A0BB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8A8623"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PCU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48EFB0"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F202042"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86610</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E825E56" w14:textId="77777777" w:rsidR="00A9408F" w:rsidRPr="000A67D2" w:rsidRDefault="002C2329"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415-824-1361</w:t>
            </w:r>
            <w:r w:rsidR="00A9408F" w:rsidRPr="000A67D2">
              <w:rPr>
                <w:rFonts w:ascii="Arial" w:eastAsia="Times New Roman" w:hAnsi="Arial" w:cs="Arial"/>
                <w:color w:val="000000"/>
                <w:sz w:val="20"/>
                <w:szCs w:val="20"/>
              </w:rPr>
              <w:t> </w:t>
            </w:r>
          </w:p>
        </w:tc>
      </w:tr>
      <w:tr w:rsidR="00A9408F" w:rsidRPr="006C2555" w14:paraId="2246E652"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4F684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5th Floor Med </w:t>
            </w:r>
            <w:proofErr w:type="spellStart"/>
            <w:r w:rsidRPr="000A67D2">
              <w:rPr>
                <w:rFonts w:ascii="Arial" w:eastAsia="Times New Roman" w:hAnsi="Arial" w:cs="Arial"/>
                <w:color w:val="000000"/>
                <w:sz w:val="20"/>
                <w:szCs w:val="20"/>
              </w:rPr>
              <w:t>Surg</w:t>
            </w:r>
            <w:proofErr w:type="spellEnd"/>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6069F8" w14:textId="77777777" w:rsidR="00A9408F" w:rsidRPr="000A67D2" w:rsidRDefault="008A5BBC"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sidR="00CC3C68">
              <w:rPr>
                <w:rFonts w:ascii="Arial" w:eastAsia="Times New Roman" w:hAnsi="Arial" w:cs="Arial"/>
                <w:color w:val="000000"/>
                <w:sz w:val="20"/>
                <w:szCs w:val="20"/>
                <w:highlight w:val="yellow"/>
              </w:rPr>
              <w:t>90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3CE4ACD"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highlight w:val="yellow"/>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90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187B82"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70</w:t>
            </w:r>
          </w:p>
        </w:tc>
      </w:tr>
      <w:tr w:rsidR="00A9408F" w:rsidRPr="006C2555" w14:paraId="0E0F72E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FEA531"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6th floor Med </w:t>
            </w:r>
            <w:proofErr w:type="spellStart"/>
            <w:r w:rsidRPr="000A67D2">
              <w:rPr>
                <w:rFonts w:ascii="Arial" w:eastAsia="Times New Roman" w:hAnsi="Arial" w:cs="Arial"/>
                <w:color w:val="000000"/>
                <w:sz w:val="20"/>
                <w:szCs w:val="20"/>
              </w:rPr>
              <w:t>Surg</w:t>
            </w:r>
            <w:proofErr w:type="spellEnd"/>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81414A2" w14:textId="77777777" w:rsidR="00A9408F" w:rsidRPr="000A67D2" w:rsidRDefault="00CC3C68"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5683770"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237A17"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w:t>
            </w:r>
            <w:r w:rsidR="008A5BBC">
              <w:rPr>
                <w:rFonts w:ascii="Arial" w:eastAsia="Times New Roman" w:hAnsi="Arial" w:cs="Arial"/>
                <w:color w:val="000000"/>
                <w:sz w:val="20"/>
                <w:szCs w:val="20"/>
                <w:highlight w:val="yellow"/>
              </w:rPr>
              <w:t>8</w:t>
            </w:r>
          </w:p>
        </w:tc>
      </w:tr>
      <w:tr w:rsidR="00A9408F" w:rsidRPr="006C2555" w14:paraId="1E8C698A"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B74097"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7th floor FBC</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E359753"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Pr>
                <w:rFonts w:ascii="Arial" w:eastAsia="Times New Roman" w:hAnsi="Arial" w:cs="Arial"/>
                <w:color w:val="000000"/>
                <w:sz w:val="20"/>
                <w:szCs w:val="20"/>
                <w:highlight w:val="yellow"/>
              </w:rPr>
              <w:t>30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8FB4D62"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30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D46750" w14:textId="77777777" w:rsidR="00A9408F" w:rsidRPr="000A67D2" w:rsidRDefault="008A5BBC"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82</w:t>
            </w:r>
          </w:p>
        </w:tc>
      </w:tr>
      <w:tr w:rsidR="00A9408F" w:rsidRPr="006C2555" w14:paraId="32EFBD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B9A82E"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ACU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C75A667"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889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7DB85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r w:rsidR="001230A9">
              <w:rPr>
                <w:rFonts w:ascii="Arial" w:eastAsia="Times New Roman" w:hAnsi="Arial" w:cs="Arial"/>
                <w:color w:val="000000"/>
                <w:sz w:val="20"/>
                <w:szCs w:val="20"/>
              </w:rPr>
              <w:t>8</w:t>
            </w:r>
            <w:r w:rsidR="001230A9" w:rsidRPr="00CC3C68">
              <w:rPr>
                <w:rFonts w:ascii="Arial" w:eastAsia="Times New Roman" w:hAnsi="Arial" w:cs="Arial"/>
                <w:color w:val="000000"/>
                <w:sz w:val="20"/>
                <w:szCs w:val="20"/>
                <w:highlight w:val="yellow"/>
              </w:rPr>
              <w:t>6</w:t>
            </w:r>
            <w:r w:rsidR="001230A9">
              <w:rPr>
                <w:rFonts w:ascii="Arial" w:eastAsia="Times New Roman" w:hAnsi="Arial" w:cs="Arial"/>
                <w:color w:val="000000"/>
                <w:sz w:val="20"/>
                <w:szCs w:val="20"/>
                <w:highlight w:val="yellow"/>
              </w:rPr>
              <w:t>889</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17179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D7686E5"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E834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OR</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EECC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415-641-6635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400E2153"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86635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9214C3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7B63E1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21C4A7" w14:textId="77777777" w:rsidR="00A9408F" w:rsidRPr="001912EE" w:rsidRDefault="00A9408F" w:rsidP="00A9408F">
            <w:pPr>
              <w:widowControl/>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Pathology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581FCC2"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6CA59E5"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E7819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643DF3D7"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DCAAEF"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Patient Relations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9966FF6" w14:textId="77777777" w:rsidR="00A9408F" w:rsidRPr="000A67D2" w:rsidRDefault="001912EE" w:rsidP="00A9408F">
            <w:pPr>
              <w:widowControl/>
              <w:jc w:val="center"/>
              <w:rPr>
                <w:rFonts w:ascii="Arial" w:eastAsia="Times New Roman" w:hAnsi="Arial" w:cs="Arial"/>
                <w:color w:val="000000"/>
                <w:sz w:val="20"/>
                <w:szCs w:val="20"/>
              </w:rPr>
            </w:pPr>
            <w:r w:rsidRPr="001912EE">
              <w:rPr>
                <w:rFonts w:ascii="Arial" w:eastAsia="Times New Roman" w:hAnsi="Arial" w:cs="Arial"/>
                <w:color w:val="000000"/>
                <w:sz w:val="20"/>
                <w:szCs w:val="20"/>
                <w:highlight w:val="yellow"/>
              </w:rPr>
              <w:t>415-600-6634</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B5201B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419938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9F1E27F" w14:textId="77777777" w:rsidTr="000A67D2">
        <w:trPr>
          <w:trHeight w:val="285"/>
        </w:trPr>
        <w:tc>
          <w:tcPr>
            <w:tcW w:w="2800" w:type="dxa"/>
            <w:tcBorders>
              <w:top w:val="single" w:sz="4" w:space="0" w:color="auto"/>
              <w:left w:val="single" w:sz="4" w:space="0" w:color="auto"/>
              <w:right w:val="single" w:sz="4" w:space="0" w:color="auto"/>
            </w:tcBorders>
            <w:shd w:val="clear" w:color="auto" w:fill="auto"/>
            <w:vAlign w:val="bottom"/>
            <w:hideMark/>
          </w:tcPr>
          <w:p w14:paraId="37C06FB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Pharmacy</w:t>
            </w:r>
          </w:p>
        </w:tc>
        <w:tc>
          <w:tcPr>
            <w:tcW w:w="2260" w:type="dxa"/>
            <w:tcBorders>
              <w:top w:val="single" w:sz="4" w:space="0" w:color="auto"/>
              <w:left w:val="nil"/>
              <w:right w:val="single" w:sz="4" w:space="0" w:color="auto"/>
            </w:tcBorders>
            <w:shd w:val="clear" w:color="auto" w:fill="auto"/>
            <w:vAlign w:val="bottom"/>
            <w:hideMark/>
          </w:tcPr>
          <w:p w14:paraId="6C8AE64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415-641-6505</w:t>
            </w:r>
          </w:p>
        </w:tc>
        <w:tc>
          <w:tcPr>
            <w:tcW w:w="1560" w:type="dxa"/>
            <w:tcBorders>
              <w:top w:val="single" w:sz="4" w:space="0" w:color="auto"/>
              <w:left w:val="nil"/>
              <w:right w:val="single" w:sz="4" w:space="0" w:color="auto"/>
            </w:tcBorders>
            <w:shd w:val="clear" w:color="auto" w:fill="auto"/>
            <w:vAlign w:val="bottom"/>
            <w:hideMark/>
          </w:tcPr>
          <w:p w14:paraId="27B0CBA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86505</w:t>
            </w:r>
          </w:p>
        </w:tc>
        <w:tc>
          <w:tcPr>
            <w:tcW w:w="2400" w:type="dxa"/>
            <w:tcBorders>
              <w:top w:val="single" w:sz="4" w:space="0" w:color="auto"/>
              <w:left w:val="nil"/>
              <w:right w:val="single" w:sz="4" w:space="0" w:color="auto"/>
            </w:tcBorders>
            <w:shd w:val="clear" w:color="auto" w:fill="auto"/>
            <w:vAlign w:val="bottom"/>
            <w:hideMark/>
          </w:tcPr>
          <w:p w14:paraId="4481460B" w14:textId="77777777" w:rsidR="00A9408F"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w:t>
            </w:r>
            <w:r w:rsidR="00AD0E3E">
              <w:rPr>
                <w:rFonts w:ascii="Arial" w:eastAsia="Times New Roman" w:hAnsi="Arial" w:cs="Arial"/>
                <w:color w:val="000000"/>
                <w:sz w:val="20"/>
                <w:szCs w:val="20"/>
                <w:highlight w:val="yellow"/>
              </w:rPr>
              <w:t>0577</w:t>
            </w:r>
          </w:p>
          <w:p w14:paraId="2E68EA51" w14:textId="77777777" w:rsidR="00AD0E3E" w:rsidRPr="000A67D2" w:rsidRDefault="00AD0E3E" w:rsidP="00A9408F">
            <w:pPr>
              <w:widowControl/>
              <w:jc w:val="center"/>
              <w:rPr>
                <w:rFonts w:ascii="Arial" w:eastAsia="Times New Roman" w:hAnsi="Arial" w:cs="Arial"/>
                <w:color w:val="000000"/>
                <w:sz w:val="20"/>
                <w:szCs w:val="20"/>
              </w:rPr>
            </w:pPr>
          </w:p>
        </w:tc>
      </w:tr>
      <w:tr w:rsidR="00A9408F" w:rsidRPr="006C2555" w14:paraId="74AEDAE2" w14:textId="77777777" w:rsidTr="00CD12B4">
        <w:trPr>
          <w:trHeight w:val="285"/>
        </w:trPr>
        <w:tc>
          <w:tcPr>
            <w:tcW w:w="2800" w:type="dxa"/>
            <w:tcBorders>
              <w:left w:val="single" w:sz="4" w:space="0" w:color="auto"/>
              <w:bottom w:val="single" w:sz="4" w:space="0" w:color="auto"/>
              <w:right w:val="single" w:sz="4" w:space="0" w:color="auto"/>
            </w:tcBorders>
            <w:shd w:val="clear" w:color="auto" w:fill="00E2D7"/>
            <w:vAlign w:val="bottom"/>
          </w:tcPr>
          <w:p w14:paraId="1F8AD70A"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lastRenderedPageBreak/>
              <w:t>Department</w:t>
            </w:r>
          </w:p>
        </w:tc>
        <w:tc>
          <w:tcPr>
            <w:tcW w:w="2260" w:type="dxa"/>
            <w:tcBorders>
              <w:left w:val="nil"/>
              <w:bottom w:val="single" w:sz="4" w:space="0" w:color="auto"/>
              <w:right w:val="single" w:sz="4" w:space="0" w:color="auto"/>
            </w:tcBorders>
            <w:shd w:val="clear" w:color="auto" w:fill="00E2D7"/>
            <w:vAlign w:val="bottom"/>
          </w:tcPr>
          <w:p w14:paraId="2C685740"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left w:val="nil"/>
              <w:bottom w:val="single" w:sz="4" w:space="0" w:color="auto"/>
              <w:right w:val="single" w:sz="4" w:space="0" w:color="auto"/>
            </w:tcBorders>
            <w:shd w:val="clear" w:color="auto" w:fill="00E2D7"/>
            <w:vAlign w:val="bottom"/>
          </w:tcPr>
          <w:p w14:paraId="39E80A11"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left w:val="nil"/>
              <w:bottom w:val="single" w:sz="4" w:space="0" w:color="auto"/>
              <w:right w:val="single" w:sz="4" w:space="0" w:color="auto"/>
            </w:tcBorders>
            <w:shd w:val="clear" w:color="auto" w:fill="00E2D7"/>
            <w:vAlign w:val="bottom"/>
          </w:tcPr>
          <w:p w14:paraId="15D70386"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771FC1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30FFA92" w14:textId="77777777" w:rsidR="00A9408F" w:rsidRPr="00AD0E3E" w:rsidRDefault="00A9408F" w:rsidP="00A9408F">
            <w:pPr>
              <w:widowControl/>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Pulmonary Lab</w:t>
            </w:r>
          </w:p>
        </w:tc>
        <w:tc>
          <w:tcPr>
            <w:tcW w:w="2260" w:type="dxa"/>
            <w:tcBorders>
              <w:top w:val="nil"/>
              <w:left w:val="nil"/>
              <w:bottom w:val="single" w:sz="4" w:space="0" w:color="auto"/>
              <w:right w:val="single" w:sz="4" w:space="0" w:color="auto"/>
            </w:tcBorders>
            <w:shd w:val="clear" w:color="auto" w:fill="auto"/>
            <w:vAlign w:val="bottom"/>
            <w:hideMark/>
          </w:tcPr>
          <w:p w14:paraId="470CB796"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415-641-6616</w:t>
            </w:r>
          </w:p>
        </w:tc>
        <w:tc>
          <w:tcPr>
            <w:tcW w:w="1560" w:type="dxa"/>
            <w:tcBorders>
              <w:top w:val="nil"/>
              <w:left w:val="nil"/>
              <w:bottom w:val="single" w:sz="4" w:space="0" w:color="auto"/>
              <w:right w:val="single" w:sz="4" w:space="0" w:color="auto"/>
            </w:tcBorders>
            <w:shd w:val="clear" w:color="auto" w:fill="auto"/>
            <w:vAlign w:val="bottom"/>
            <w:hideMark/>
          </w:tcPr>
          <w:p w14:paraId="4DEBDBC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86616</w:t>
            </w:r>
          </w:p>
        </w:tc>
        <w:tc>
          <w:tcPr>
            <w:tcW w:w="2400" w:type="dxa"/>
            <w:tcBorders>
              <w:top w:val="nil"/>
              <w:left w:val="nil"/>
              <w:bottom w:val="single" w:sz="4" w:space="0" w:color="auto"/>
              <w:right w:val="single" w:sz="4" w:space="0" w:color="auto"/>
            </w:tcBorders>
            <w:shd w:val="clear" w:color="auto" w:fill="auto"/>
            <w:vAlign w:val="bottom"/>
            <w:hideMark/>
          </w:tcPr>
          <w:p w14:paraId="6C5AEC1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415-641-7585</w:t>
            </w:r>
          </w:p>
        </w:tc>
      </w:tr>
      <w:tr w:rsidR="00A9408F" w:rsidRPr="006C2555" w14:paraId="00E072E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84DB1FF"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Radiology</w:t>
            </w:r>
            <w:r w:rsidR="00AD0E3E" w:rsidRPr="00AD0E3E">
              <w:rPr>
                <w:rFonts w:ascii="Arial" w:eastAsia="Times New Roman" w:hAnsi="Arial" w:cs="Arial"/>
                <w:b/>
                <w:bCs/>
                <w:color w:val="000000"/>
                <w:sz w:val="20"/>
                <w:szCs w:val="20"/>
                <w:highlight w:val="yellow"/>
              </w:rPr>
              <w:t>/Imaging</w:t>
            </w:r>
          </w:p>
        </w:tc>
        <w:tc>
          <w:tcPr>
            <w:tcW w:w="2260" w:type="dxa"/>
            <w:tcBorders>
              <w:top w:val="nil"/>
              <w:left w:val="nil"/>
              <w:bottom w:val="single" w:sz="4" w:space="0" w:color="auto"/>
              <w:right w:val="single" w:sz="4" w:space="0" w:color="auto"/>
            </w:tcBorders>
            <w:shd w:val="clear" w:color="auto" w:fill="auto"/>
            <w:vAlign w:val="bottom"/>
            <w:hideMark/>
          </w:tcPr>
          <w:p w14:paraId="77B24D4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0E4BFEE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47FAB6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95D636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DA5D16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Breast Health</w:t>
            </w:r>
          </w:p>
        </w:tc>
        <w:tc>
          <w:tcPr>
            <w:tcW w:w="2260" w:type="dxa"/>
            <w:tcBorders>
              <w:top w:val="nil"/>
              <w:left w:val="nil"/>
              <w:bottom w:val="single" w:sz="4" w:space="0" w:color="auto"/>
              <w:right w:val="single" w:sz="4" w:space="0" w:color="auto"/>
            </w:tcBorders>
            <w:shd w:val="clear" w:color="auto" w:fill="auto"/>
            <w:vAlign w:val="bottom"/>
            <w:hideMark/>
          </w:tcPr>
          <w:p w14:paraId="1D5E43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4452E2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AB4E90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4A4720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EBB2B6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CT</w:t>
            </w:r>
          </w:p>
        </w:tc>
        <w:tc>
          <w:tcPr>
            <w:tcW w:w="2260" w:type="dxa"/>
            <w:tcBorders>
              <w:top w:val="nil"/>
              <w:left w:val="nil"/>
              <w:bottom w:val="single" w:sz="4" w:space="0" w:color="auto"/>
              <w:right w:val="single" w:sz="4" w:space="0" w:color="auto"/>
            </w:tcBorders>
            <w:shd w:val="clear" w:color="auto" w:fill="auto"/>
            <w:vAlign w:val="bottom"/>
            <w:hideMark/>
          </w:tcPr>
          <w:p w14:paraId="0D7DD9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3011BD1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38FF4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359D8B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B6421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MRI</w:t>
            </w:r>
          </w:p>
        </w:tc>
        <w:tc>
          <w:tcPr>
            <w:tcW w:w="2260" w:type="dxa"/>
            <w:tcBorders>
              <w:top w:val="nil"/>
              <w:left w:val="nil"/>
              <w:bottom w:val="single" w:sz="4" w:space="0" w:color="auto"/>
              <w:right w:val="single" w:sz="4" w:space="0" w:color="auto"/>
            </w:tcBorders>
            <w:shd w:val="clear" w:color="auto" w:fill="auto"/>
            <w:vAlign w:val="bottom"/>
            <w:hideMark/>
          </w:tcPr>
          <w:p w14:paraId="221343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581B083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2016522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4AF918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8DCA43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Ultrasound</w:t>
            </w:r>
          </w:p>
        </w:tc>
        <w:tc>
          <w:tcPr>
            <w:tcW w:w="2260" w:type="dxa"/>
            <w:tcBorders>
              <w:top w:val="nil"/>
              <w:left w:val="nil"/>
              <w:bottom w:val="single" w:sz="4" w:space="0" w:color="auto"/>
              <w:right w:val="single" w:sz="4" w:space="0" w:color="auto"/>
            </w:tcBorders>
            <w:shd w:val="clear" w:color="auto" w:fill="auto"/>
            <w:vAlign w:val="bottom"/>
            <w:hideMark/>
          </w:tcPr>
          <w:p w14:paraId="439414B0" w14:textId="2D682836"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22EA8DF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B54F1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9FD392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E6DD448"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Registration</w:t>
            </w:r>
          </w:p>
        </w:tc>
        <w:tc>
          <w:tcPr>
            <w:tcW w:w="2260" w:type="dxa"/>
            <w:tcBorders>
              <w:top w:val="nil"/>
              <w:left w:val="nil"/>
              <w:bottom w:val="single" w:sz="4" w:space="0" w:color="auto"/>
              <w:right w:val="single" w:sz="4" w:space="0" w:color="auto"/>
            </w:tcBorders>
            <w:shd w:val="clear" w:color="auto" w:fill="auto"/>
            <w:vAlign w:val="bottom"/>
            <w:hideMark/>
          </w:tcPr>
          <w:p w14:paraId="5675C6D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F5AF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60D301E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DCD9B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286BAD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Emergency </w:t>
            </w:r>
            <w:proofErr w:type="spellStart"/>
            <w:r w:rsidRPr="006C2555">
              <w:rPr>
                <w:rFonts w:ascii="Arial" w:eastAsia="Times New Roman" w:hAnsi="Arial" w:cs="Arial"/>
                <w:color w:val="000000"/>
                <w:sz w:val="20"/>
                <w:szCs w:val="20"/>
              </w:rPr>
              <w:t>Dept</w:t>
            </w:r>
            <w:proofErr w:type="spellEnd"/>
          </w:p>
        </w:tc>
        <w:tc>
          <w:tcPr>
            <w:tcW w:w="2260" w:type="dxa"/>
            <w:tcBorders>
              <w:top w:val="nil"/>
              <w:left w:val="nil"/>
              <w:bottom w:val="single" w:sz="4" w:space="0" w:color="auto"/>
              <w:right w:val="single" w:sz="4" w:space="0" w:color="auto"/>
            </w:tcBorders>
            <w:shd w:val="clear" w:color="auto" w:fill="auto"/>
            <w:vAlign w:val="bottom"/>
            <w:hideMark/>
          </w:tcPr>
          <w:p w14:paraId="25BB18A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415-641-6698</w:t>
            </w:r>
          </w:p>
        </w:tc>
        <w:tc>
          <w:tcPr>
            <w:tcW w:w="1560" w:type="dxa"/>
            <w:tcBorders>
              <w:top w:val="nil"/>
              <w:left w:val="nil"/>
              <w:bottom w:val="single" w:sz="4" w:space="0" w:color="auto"/>
              <w:right w:val="single" w:sz="4" w:space="0" w:color="auto"/>
            </w:tcBorders>
            <w:shd w:val="clear" w:color="auto" w:fill="auto"/>
            <w:vAlign w:val="bottom"/>
            <w:hideMark/>
          </w:tcPr>
          <w:p w14:paraId="15AEC3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86698</w:t>
            </w:r>
          </w:p>
        </w:tc>
        <w:tc>
          <w:tcPr>
            <w:tcW w:w="2400" w:type="dxa"/>
            <w:tcBorders>
              <w:top w:val="nil"/>
              <w:left w:val="nil"/>
              <w:bottom w:val="single" w:sz="4" w:space="0" w:color="auto"/>
              <w:right w:val="single" w:sz="4" w:space="0" w:color="auto"/>
            </w:tcBorders>
            <w:shd w:val="clear" w:color="auto" w:fill="auto"/>
            <w:vAlign w:val="bottom"/>
            <w:hideMark/>
          </w:tcPr>
          <w:p w14:paraId="6C7F618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415-641-7597</w:t>
            </w:r>
          </w:p>
        </w:tc>
      </w:tr>
      <w:tr w:rsidR="00A9408F" w:rsidRPr="006C2555" w14:paraId="45CE97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3C93E5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Main Hospital</w:t>
            </w:r>
          </w:p>
        </w:tc>
        <w:tc>
          <w:tcPr>
            <w:tcW w:w="2260" w:type="dxa"/>
            <w:tcBorders>
              <w:top w:val="nil"/>
              <w:left w:val="nil"/>
              <w:bottom w:val="single" w:sz="4" w:space="0" w:color="auto"/>
              <w:right w:val="single" w:sz="4" w:space="0" w:color="auto"/>
            </w:tcBorders>
            <w:shd w:val="clear" w:color="auto" w:fill="auto"/>
            <w:vAlign w:val="bottom"/>
            <w:hideMark/>
          </w:tcPr>
          <w:p w14:paraId="5A68641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1D4CF2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0C1CB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415-641-7583</w:t>
            </w:r>
          </w:p>
        </w:tc>
      </w:tr>
      <w:tr w:rsidR="00A9408F" w:rsidRPr="006C2555" w14:paraId="089B893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9CBB96"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w:t>
            </w:r>
            <w:proofErr w:type="spellStart"/>
            <w:r w:rsidRPr="00933D0A">
              <w:rPr>
                <w:rFonts w:ascii="Arial" w:eastAsia="Times New Roman" w:hAnsi="Arial" w:cs="Arial"/>
                <w:color w:val="000000"/>
                <w:sz w:val="20"/>
                <w:szCs w:val="20"/>
                <w:highlight w:val="yellow"/>
              </w:rPr>
              <w:t>Monteagle</w:t>
            </w:r>
            <w:proofErr w:type="spellEnd"/>
            <w:r w:rsidRPr="00933D0A">
              <w:rPr>
                <w:rFonts w:ascii="Arial" w:eastAsia="Times New Roman" w:hAnsi="Arial" w:cs="Arial"/>
                <w:color w:val="000000"/>
                <w:sz w:val="20"/>
                <w:szCs w:val="20"/>
                <w:highlight w:val="yellow"/>
              </w:rPr>
              <w:t xml:space="preserve"> - (Lab Pre-</w:t>
            </w:r>
            <w:proofErr w:type="spellStart"/>
            <w:r w:rsidRPr="00933D0A">
              <w:rPr>
                <w:rFonts w:ascii="Arial" w:eastAsia="Times New Roman" w:hAnsi="Arial" w:cs="Arial"/>
                <w:color w:val="000000"/>
                <w:sz w:val="20"/>
                <w:szCs w:val="20"/>
                <w:highlight w:val="yellow"/>
              </w:rPr>
              <w:t>Reg</w:t>
            </w:r>
            <w:proofErr w:type="spellEnd"/>
            <w:r w:rsidRPr="00933D0A">
              <w:rPr>
                <w:rFonts w:ascii="Arial" w:eastAsia="Times New Roman" w:hAnsi="Arial" w:cs="Arial"/>
                <w:color w:val="000000"/>
                <w:sz w:val="20"/>
                <w:szCs w:val="20"/>
                <w:highlight w:val="yellow"/>
              </w:rPr>
              <w:t>)</w:t>
            </w:r>
          </w:p>
        </w:tc>
        <w:tc>
          <w:tcPr>
            <w:tcW w:w="2260" w:type="dxa"/>
            <w:tcBorders>
              <w:top w:val="nil"/>
              <w:left w:val="nil"/>
              <w:bottom w:val="single" w:sz="4" w:space="0" w:color="auto"/>
              <w:right w:val="single" w:sz="4" w:space="0" w:color="auto"/>
            </w:tcBorders>
            <w:shd w:val="clear" w:color="auto" w:fill="auto"/>
            <w:vAlign w:val="bottom"/>
            <w:hideMark/>
          </w:tcPr>
          <w:p w14:paraId="14D51BC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415-641-3351</w:t>
            </w:r>
          </w:p>
        </w:tc>
        <w:tc>
          <w:tcPr>
            <w:tcW w:w="1560" w:type="dxa"/>
            <w:tcBorders>
              <w:top w:val="nil"/>
              <w:left w:val="nil"/>
              <w:bottom w:val="single" w:sz="4" w:space="0" w:color="auto"/>
              <w:right w:val="single" w:sz="4" w:space="0" w:color="auto"/>
            </w:tcBorders>
            <w:shd w:val="clear" w:color="auto" w:fill="auto"/>
            <w:vAlign w:val="bottom"/>
            <w:hideMark/>
          </w:tcPr>
          <w:p w14:paraId="4E9729D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83351</w:t>
            </w:r>
          </w:p>
        </w:tc>
        <w:tc>
          <w:tcPr>
            <w:tcW w:w="2400" w:type="dxa"/>
            <w:tcBorders>
              <w:top w:val="nil"/>
              <w:left w:val="nil"/>
              <w:bottom w:val="single" w:sz="4" w:space="0" w:color="auto"/>
              <w:right w:val="single" w:sz="4" w:space="0" w:color="auto"/>
            </w:tcBorders>
            <w:shd w:val="clear" w:color="auto" w:fill="auto"/>
            <w:vAlign w:val="bottom"/>
            <w:hideMark/>
          </w:tcPr>
          <w:p w14:paraId="182CC55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415-641-3350</w:t>
            </w:r>
          </w:p>
        </w:tc>
      </w:tr>
      <w:tr w:rsidR="00A9408F" w:rsidRPr="006C2555" w14:paraId="6CECDFA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1EB4743"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Pre-</w:t>
            </w:r>
            <w:proofErr w:type="spellStart"/>
            <w:r w:rsidRPr="00933D0A">
              <w:rPr>
                <w:rFonts w:ascii="Arial" w:eastAsia="Times New Roman" w:hAnsi="Arial" w:cs="Arial"/>
                <w:color w:val="000000"/>
                <w:sz w:val="20"/>
                <w:szCs w:val="20"/>
                <w:highlight w:val="yellow"/>
              </w:rPr>
              <w:t>Reg</w:t>
            </w:r>
            <w:proofErr w:type="spellEnd"/>
          </w:p>
        </w:tc>
        <w:tc>
          <w:tcPr>
            <w:tcW w:w="2260" w:type="dxa"/>
            <w:tcBorders>
              <w:top w:val="nil"/>
              <w:left w:val="nil"/>
              <w:bottom w:val="single" w:sz="4" w:space="0" w:color="auto"/>
              <w:right w:val="single" w:sz="4" w:space="0" w:color="auto"/>
            </w:tcBorders>
            <w:shd w:val="clear" w:color="auto" w:fill="auto"/>
            <w:vAlign w:val="bottom"/>
            <w:hideMark/>
          </w:tcPr>
          <w:p w14:paraId="4A19B81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415-641-6736</w:t>
            </w:r>
          </w:p>
        </w:tc>
        <w:tc>
          <w:tcPr>
            <w:tcW w:w="1560" w:type="dxa"/>
            <w:tcBorders>
              <w:top w:val="nil"/>
              <w:left w:val="nil"/>
              <w:bottom w:val="single" w:sz="4" w:space="0" w:color="auto"/>
              <w:right w:val="single" w:sz="4" w:space="0" w:color="auto"/>
            </w:tcBorders>
            <w:shd w:val="clear" w:color="auto" w:fill="auto"/>
            <w:vAlign w:val="bottom"/>
            <w:hideMark/>
          </w:tcPr>
          <w:p w14:paraId="57B859FE"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86736</w:t>
            </w:r>
          </w:p>
        </w:tc>
        <w:tc>
          <w:tcPr>
            <w:tcW w:w="2400" w:type="dxa"/>
            <w:tcBorders>
              <w:top w:val="nil"/>
              <w:left w:val="nil"/>
              <w:bottom w:val="single" w:sz="4" w:space="0" w:color="auto"/>
              <w:right w:val="single" w:sz="4" w:space="0" w:color="auto"/>
            </w:tcBorders>
            <w:shd w:val="clear" w:color="auto" w:fill="auto"/>
            <w:vAlign w:val="bottom"/>
            <w:hideMark/>
          </w:tcPr>
          <w:p w14:paraId="566146FB"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415-865-4176</w:t>
            </w:r>
          </w:p>
        </w:tc>
      </w:tr>
      <w:tr w:rsidR="00A9408F" w:rsidRPr="006C2555" w14:paraId="06C632B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4BF229"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Rehab and Therapy</w:t>
            </w:r>
          </w:p>
        </w:tc>
        <w:tc>
          <w:tcPr>
            <w:tcW w:w="2260" w:type="dxa"/>
            <w:tcBorders>
              <w:top w:val="nil"/>
              <w:left w:val="nil"/>
              <w:bottom w:val="single" w:sz="4" w:space="0" w:color="auto"/>
              <w:right w:val="single" w:sz="4" w:space="0" w:color="auto"/>
            </w:tcBorders>
            <w:shd w:val="clear" w:color="auto" w:fill="auto"/>
            <w:vAlign w:val="bottom"/>
            <w:hideMark/>
          </w:tcPr>
          <w:p w14:paraId="3A96049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283B95D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10F0F3D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39783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C93E97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Occupational Therapy</w:t>
            </w:r>
          </w:p>
        </w:tc>
        <w:tc>
          <w:tcPr>
            <w:tcW w:w="2260" w:type="dxa"/>
            <w:tcBorders>
              <w:top w:val="nil"/>
              <w:left w:val="nil"/>
              <w:bottom w:val="single" w:sz="4" w:space="0" w:color="auto"/>
              <w:right w:val="single" w:sz="4" w:space="0" w:color="auto"/>
            </w:tcBorders>
            <w:shd w:val="clear" w:color="auto" w:fill="auto"/>
            <w:vAlign w:val="bottom"/>
            <w:hideMark/>
          </w:tcPr>
          <w:p w14:paraId="516FB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4562BC3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77DB4FF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39A56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9259C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Physical Therapy</w:t>
            </w:r>
          </w:p>
        </w:tc>
        <w:tc>
          <w:tcPr>
            <w:tcW w:w="2260" w:type="dxa"/>
            <w:tcBorders>
              <w:top w:val="nil"/>
              <w:left w:val="nil"/>
              <w:bottom w:val="single" w:sz="4" w:space="0" w:color="auto"/>
              <w:right w:val="single" w:sz="4" w:space="0" w:color="auto"/>
            </w:tcBorders>
            <w:shd w:val="clear" w:color="auto" w:fill="auto"/>
            <w:vAlign w:val="bottom"/>
            <w:hideMark/>
          </w:tcPr>
          <w:p w14:paraId="478C18D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4A1C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2CF2A46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E528E6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E96DE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Respiratory Therapy</w:t>
            </w:r>
          </w:p>
        </w:tc>
        <w:tc>
          <w:tcPr>
            <w:tcW w:w="2260" w:type="dxa"/>
            <w:tcBorders>
              <w:top w:val="nil"/>
              <w:left w:val="nil"/>
              <w:bottom w:val="single" w:sz="4" w:space="0" w:color="auto"/>
              <w:right w:val="single" w:sz="4" w:space="0" w:color="auto"/>
            </w:tcBorders>
            <w:shd w:val="clear" w:color="auto" w:fill="auto"/>
            <w:vAlign w:val="bottom"/>
            <w:hideMark/>
          </w:tcPr>
          <w:p w14:paraId="502A9B3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415-641-6565</w:t>
            </w:r>
          </w:p>
        </w:tc>
        <w:tc>
          <w:tcPr>
            <w:tcW w:w="1560" w:type="dxa"/>
            <w:tcBorders>
              <w:top w:val="nil"/>
              <w:left w:val="nil"/>
              <w:bottom w:val="single" w:sz="4" w:space="0" w:color="auto"/>
              <w:right w:val="single" w:sz="4" w:space="0" w:color="auto"/>
            </w:tcBorders>
            <w:shd w:val="clear" w:color="auto" w:fill="auto"/>
            <w:vAlign w:val="bottom"/>
            <w:hideMark/>
          </w:tcPr>
          <w:p w14:paraId="0D91C52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86565</w:t>
            </w:r>
          </w:p>
        </w:tc>
        <w:tc>
          <w:tcPr>
            <w:tcW w:w="2400" w:type="dxa"/>
            <w:tcBorders>
              <w:top w:val="nil"/>
              <w:left w:val="nil"/>
              <w:bottom w:val="single" w:sz="4" w:space="0" w:color="auto"/>
              <w:right w:val="single" w:sz="4" w:space="0" w:color="auto"/>
            </w:tcBorders>
            <w:shd w:val="clear" w:color="auto" w:fill="auto"/>
            <w:vAlign w:val="bottom"/>
            <w:hideMark/>
          </w:tcPr>
          <w:p w14:paraId="2C456C2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415-641-7585</w:t>
            </w:r>
          </w:p>
        </w:tc>
      </w:tr>
      <w:tr w:rsidR="00A9408F" w:rsidRPr="006C2555" w14:paraId="272AE8B8"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2DB96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Speech Therapy</w:t>
            </w:r>
          </w:p>
        </w:tc>
        <w:tc>
          <w:tcPr>
            <w:tcW w:w="2260" w:type="dxa"/>
            <w:tcBorders>
              <w:top w:val="nil"/>
              <w:left w:val="nil"/>
              <w:bottom w:val="single" w:sz="4" w:space="0" w:color="auto"/>
              <w:right w:val="single" w:sz="4" w:space="0" w:color="auto"/>
            </w:tcBorders>
            <w:shd w:val="clear" w:color="auto" w:fill="auto"/>
            <w:vAlign w:val="bottom"/>
            <w:hideMark/>
          </w:tcPr>
          <w:p w14:paraId="352F1A1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B096EA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63E6C54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38F8FA1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42EAFF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Security Dispatch</w:t>
            </w:r>
          </w:p>
        </w:tc>
        <w:tc>
          <w:tcPr>
            <w:tcW w:w="2260" w:type="dxa"/>
            <w:tcBorders>
              <w:top w:val="nil"/>
              <w:left w:val="nil"/>
              <w:bottom w:val="single" w:sz="4" w:space="0" w:color="auto"/>
              <w:right w:val="single" w:sz="4" w:space="0" w:color="auto"/>
            </w:tcBorders>
            <w:shd w:val="clear" w:color="auto" w:fill="auto"/>
            <w:vAlign w:val="bottom"/>
            <w:hideMark/>
          </w:tcPr>
          <w:p w14:paraId="7E21576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415-600-0837</w:t>
            </w:r>
          </w:p>
        </w:tc>
        <w:tc>
          <w:tcPr>
            <w:tcW w:w="1560" w:type="dxa"/>
            <w:tcBorders>
              <w:top w:val="nil"/>
              <w:left w:val="nil"/>
              <w:bottom w:val="single" w:sz="4" w:space="0" w:color="auto"/>
              <w:right w:val="single" w:sz="4" w:space="0" w:color="auto"/>
            </w:tcBorders>
            <w:shd w:val="clear" w:color="auto" w:fill="auto"/>
            <w:vAlign w:val="bottom"/>
            <w:hideMark/>
          </w:tcPr>
          <w:p w14:paraId="60228E2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60837</w:t>
            </w:r>
          </w:p>
        </w:tc>
        <w:tc>
          <w:tcPr>
            <w:tcW w:w="2400" w:type="dxa"/>
            <w:tcBorders>
              <w:top w:val="nil"/>
              <w:left w:val="nil"/>
              <w:bottom w:val="single" w:sz="4" w:space="0" w:color="auto"/>
              <w:right w:val="single" w:sz="4" w:space="0" w:color="auto"/>
            </w:tcBorders>
            <w:shd w:val="clear" w:color="auto" w:fill="auto"/>
            <w:vAlign w:val="bottom"/>
            <w:hideMark/>
          </w:tcPr>
          <w:p w14:paraId="28B4BE6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50BA4A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29E1BB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Support Services</w:t>
            </w:r>
          </w:p>
        </w:tc>
        <w:tc>
          <w:tcPr>
            <w:tcW w:w="2260" w:type="dxa"/>
            <w:tcBorders>
              <w:top w:val="nil"/>
              <w:left w:val="nil"/>
              <w:bottom w:val="single" w:sz="4" w:space="0" w:color="auto"/>
              <w:right w:val="single" w:sz="4" w:space="0" w:color="auto"/>
            </w:tcBorders>
            <w:shd w:val="clear" w:color="auto" w:fill="auto"/>
            <w:vAlign w:val="bottom"/>
            <w:hideMark/>
          </w:tcPr>
          <w:p w14:paraId="4699340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415-600-7900 </w:t>
            </w:r>
          </w:p>
        </w:tc>
        <w:tc>
          <w:tcPr>
            <w:tcW w:w="1560" w:type="dxa"/>
            <w:tcBorders>
              <w:top w:val="nil"/>
              <w:left w:val="nil"/>
              <w:bottom w:val="single" w:sz="4" w:space="0" w:color="auto"/>
              <w:right w:val="single" w:sz="4" w:space="0" w:color="auto"/>
            </w:tcBorders>
            <w:shd w:val="clear" w:color="auto" w:fill="auto"/>
            <w:vAlign w:val="bottom"/>
            <w:hideMark/>
          </w:tcPr>
          <w:p w14:paraId="7E6D21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67900</w:t>
            </w:r>
          </w:p>
        </w:tc>
        <w:tc>
          <w:tcPr>
            <w:tcW w:w="2400" w:type="dxa"/>
            <w:tcBorders>
              <w:top w:val="nil"/>
              <w:left w:val="nil"/>
              <w:bottom w:val="single" w:sz="4" w:space="0" w:color="auto"/>
              <w:right w:val="single" w:sz="4" w:space="0" w:color="auto"/>
            </w:tcBorders>
            <w:shd w:val="clear" w:color="auto" w:fill="auto"/>
            <w:vAlign w:val="bottom"/>
            <w:hideMark/>
          </w:tcPr>
          <w:p w14:paraId="3BA50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40EA8D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AB7B5D0"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Surgery</w:t>
            </w:r>
          </w:p>
        </w:tc>
        <w:tc>
          <w:tcPr>
            <w:tcW w:w="2260" w:type="dxa"/>
            <w:tcBorders>
              <w:top w:val="nil"/>
              <w:left w:val="nil"/>
              <w:bottom w:val="single" w:sz="4" w:space="0" w:color="auto"/>
              <w:right w:val="single" w:sz="4" w:space="0" w:color="auto"/>
            </w:tcBorders>
            <w:shd w:val="clear" w:color="auto" w:fill="auto"/>
            <w:vAlign w:val="bottom"/>
            <w:hideMark/>
          </w:tcPr>
          <w:p w14:paraId="24C6DA0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7BA74D3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5C49B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70BCE523" w14:textId="77777777" w:rsidTr="00CD12B4">
        <w:trPr>
          <w:trHeight w:val="3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16F045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OR Front Desk</w:t>
            </w:r>
          </w:p>
        </w:tc>
        <w:tc>
          <w:tcPr>
            <w:tcW w:w="2260" w:type="dxa"/>
            <w:tcBorders>
              <w:top w:val="nil"/>
              <w:left w:val="nil"/>
              <w:bottom w:val="single" w:sz="4" w:space="0" w:color="auto"/>
              <w:right w:val="single" w:sz="4" w:space="0" w:color="auto"/>
            </w:tcBorders>
            <w:shd w:val="clear" w:color="auto" w:fill="auto"/>
            <w:vAlign w:val="bottom"/>
            <w:hideMark/>
          </w:tcPr>
          <w:p w14:paraId="6B0629B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415-641-6635</w:t>
            </w:r>
          </w:p>
        </w:tc>
        <w:tc>
          <w:tcPr>
            <w:tcW w:w="1560" w:type="dxa"/>
            <w:tcBorders>
              <w:top w:val="nil"/>
              <w:left w:val="nil"/>
              <w:bottom w:val="single" w:sz="4" w:space="0" w:color="auto"/>
              <w:right w:val="single" w:sz="4" w:space="0" w:color="auto"/>
            </w:tcBorders>
            <w:shd w:val="clear" w:color="auto" w:fill="auto"/>
            <w:vAlign w:val="bottom"/>
            <w:hideMark/>
          </w:tcPr>
          <w:p w14:paraId="667C10F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86635</w:t>
            </w:r>
          </w:p>
        </w:tc>
        <w:tc>
          <w:tcPr>
            <w:tcW w:w="2400" w:type="dxa"/>
            <w:tcBorders>
              <w:top w:val="nil"/>
              <w:left w:val="nil"/>
              <w:bottom w:val="single" w:sz="4" w:space="0" w:color="auto"/>
              <w:right w:val="single" w:sz="4" w:space="0" w:color="auto"/>
            </w:tcBorders>
            <w:shd w:val="clear" w:color="auto" w:fill="auto"/>
            <w:vAlign w:val="bottom"/>
            <w:hideMark/>
          </w:tcPr>
          <w:p w14:paraId="40A40E1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415-641-6587</w:t>
            </w:r>
          </w:p>
        </w:tc>
      </w:tr>
      <w:tr w:rsidR="00A9408F" w:rsidRPr="006C2555" w14:paraId="4162B2A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9AF61AF"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Outpatient Surgery</w:t>
            </w:r>
          </w:p>
        </w:tc>
        <w:tc>
          <w:tcPr>
            <w:tcW w:w="2260" w:type="dxa"/>
            <w:tcBorders>
              <w:top w:val="nil"/>
              <w:left w:val="nil"/>
              <w:bottom w:val="single" w:sz="4" w:space="0" w:color="auto"/>
              <w:right w:val="single" w:sz="4" w:space="0" w:color="auto"/>
            </w:tcBorders>
            <w:shd w:val="clear" w:color="auto" w:fill="auto"/>
            <w:vAlign w:val="bottom"/>
            <w:hideMark/>
          </w:tcPr>
          <w:p w14:paraId="784334B0"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415-641-6889</w:t>
            </w:r>
          </w:p>
        </w:tc>
        <w:tc>
          <w:tcPr>
            <w:tcW w:w="1560" w:type="dxa"/>
            <w:tcBorders>
              <w:top w:val="nil"/>
              <w:left w:val="nil"/>
              <w:bottom w:val="single" w:sz="4" w:space="0" w:color="auto"/>
              <w:right w:val="single" w:sz="4" w:space="0" w:color="auto"/>
            </w:tcBorders>
            <w:shd w:val="clear" w:color="auto" w:fill="auto"/>
            <w:vAlign w:val="bottom"/>
            <w:hideMark/>
          </w:tcPr>
          <w:p w14:paraId="45493408"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86889</w:t>
            </w:r>
          </w:p>
        </w:tc>
        <w:tc>
          <w:tcPr>
            <w:tcW w:w="2400" w:type="dxa"/>
            <w:tcBorders>
              <w:top w:val="nil"/>
              <w:left w:val="nil"/>
              <w:bottom w:val="single" w:sz="4" w:space="0" w:color="auto"/>
              <w:right w:val="single" w:sz="4" w:space="0" w:color="auto"/>
            </w:tcBorders>
            <w:shd w:val="clear" w:color="auto" w:fill="auto"/>
            <w:vAlign w:val="bottom"/>
            <w:hideMark/>
          </w:tcPr>
          <w:p w14:paraId="245DE68F"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w:t>
            </w:r>
          </w:p>
        </w:tc>
      </w:tr>
      <w:tr w:rsidR="00A9408F" w:rsidRPr="006C2555" w14:paraId="74421E4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6C54B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PACU</w:t>
            </w:r>
          </w:p>
        </w:tc>
        <w:tc>
          <w:tcPr>
            <w:tcW w:w="2260" w:type="dxa"/>
            <w:tcBorders>
              <w:top w:val="nil"/>
              <w:left w:val="nil"/>
              <w:bottom w:val="single" w:sz="4" w:space="0" w:color="auto"/>
              <w:right w:val="single" w:sz="4" w:space="0" w:color="auto"/>
            </w:tcBorders>
            <w:shd w:val="clear" w:color="auto" w:fill="auto"/>
            <w:vAlign w:val="bottom"/>
            <w:hideMark/>
          </w:tcPr>
          <w:p w14:paraId="10FA8BC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415-641-6638</w:t>
            </w:r>
          </w:p>
        </w:tc>
        <w:tc>
          <w:tcPr>
            <w:tcW w:w="1560" w:type="dxa"/>
            <w:tcBorders>
              <w:top w:val="nil"/>
              <w:left w:val="nil"/>
              <w:bottom w:val="single" w:sz="4" w:space="0" w:color="auto"/>
              <w:right w:val="single" w:sz="4" w:space="0" w:color="auto"/>
            </w:tcBorders>
            <w:shd w:val="clear" w:color="auto" w:fill="auto"/>
            <w:vAlign w:val="bottom"/>
            <w:hideMark/>
          </w:tcPr>
          <w:p w14:paraId="76D049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86638</w:t>
            </w:r>
          </w:p>
        </w:tc>
        <w:tc>
          <w:tcPr>
            <w:tcW w:w="2400" w:type="dxa"/>
            <w:tcBorders>
              <w:top w:val="nil"/>
              <w:left w:val="nil"/>
              <w:bottom w:val="single" w:sz="4" w:space="0" w:color="auto"/>
              <w:right w:val="single" w:sz="4" w:space="0" w:color="auto"/>
            </w:tcBorders>
            <w:shd w:val="clear" w:color="auto" w:fill="auto"/>
            <w:vAlign w:val="bottom"/>
            <w:hideMark/>
          </w:tcPr>
          <w:p w14:paraId="2F9EA58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6425B2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78FDCD6"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Scheduling</w:t>
            </w:r>
          </w:p>
        </w:tc>
        <w:tc>
          <w:tcPr>
            <w:tcW w:w="2260" w:type="dxa"/>
            <w:tcBorders>
              <w:top w:val="nil"/>
              <w:left w:val="nil"/>
              <w:bottom w:val="single" w:sz="4" w:space="0" w:color="auto"/>
              <w:right w:val="single" w:sz="4" w:space="0" w:color="auto"/>
            </w:tcBorders>
            <w:shd w:val="clear" w:color="auto" w:fill="auto"/>
            <w:vAlign w:val="bottom"/>
            <w:hideMark/>
          </w:tcPr>
          <w:p w14:paraId="5517D82E"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415-600-6900 </w:t>
            </w:r>
          </w:p>
        </w:tc>
        <w:tc>
          <w:tcPr>
            <w:tcW w:w="1560" w:type="dxa"/>
            <w:tcBorders>
              <w:top w:val="nil"/>
              <w:left w:val="nil"/>
              <w:bottom w:val="single" w:sz="4" w:space="0" w:color="auto"/>
              <w:right w:val="single" w:sz="4" w:space="0" w:color="auto"/>
            </w:tcBorders>
            <w:shd w:val="clear" w:color="auto" w:fill="auto"/>
            <w:vAlign w:val="bottom"/>
            <w:hideMark/>
          </w:tcPr>
          <w:p w14:paraId="0ECD3FC5"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66900</w:t>
            </w:r>
          </w:p>
        </w:tc>
        <w:tc>
          <w:tcPr>
            <w:tcW w:w="2400" w:type="dxa"/>
            <w:tcBorders>
              <w:top w:val="nil"/>
              <w:left w:val="nil"/>
              <w:bottom w:val="single" w:sz="4" w:space="0" w:color="auto"/>
              <w:right w:val="single" w:sz="4" w:space="0" w:color="auto"/>
            </w:tcBorders>
            <w:shd w:val="clear" w:color="auto" w:fill="auto"/>
            <w:vAlign w:val="bottom"/>
            <w:hideMark/>
          </w:tcPr>
          <w:p w14:paraId="731420F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50A33F8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AAEFD4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Women's Center</w:t>
            </w:r>
          </w:p>
        </w:tc>
        <w:tc>
          <w:tcPr>
            <w:tcW w:w="2260" w:type="dxa"/>
            <w:tcBorders>
              <w:top w:val="nil"/>
              <w:left w:val="nil"/>
              <w:bottom w:val="single" w:sz="4" w:space="0" w:color="auto"/>
              <w:right w:val="single" w:sz="4" w:space="0" w:color="auto"/>
            </w:tcBorders>
            <w:shd w:val="clear" w:color="auto" w:fill="auto"/>
            <w:vAlign w:val="bottom"/>
            <w:hideMark/>
          </w:tcPr>
          <w:p w14:paraId="46380D3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415-641-6996</w:t>
            </w:r>
          </w:p>
        </w:tc>
        <w:tc>
          <w:tcPr>
            <w:tcW w:w="1560" w:type="dxa"/>
            <w:tcBorders>
              <w:top w:val="nil"/>
              <w:left w:val="nil"/>
              <w:bottom w:val="single" w:sz="4" w:space="0" w:color="auto"/>
              <w:right w:val="single" w:sz="4" w:space="0" w:color="auto"/>
            </w:tcBorders>
            <w:shd w:val="clear" w:color="auto" w:fill="auto"/>
            <w:vAlign w:val="bottom"/>
            <w:hideMark/>
          </w:tcPr>
          <w:p w14:paraId="6F5F2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86996</w:t>
            </w:r>
          </w:p>
        </w:tc>
        <w:tc>
          <w:tcPr>
            <w:tcW w:w="2400" w:type="dxa"/>
            <w:tcBorders>
              <w:top w:val="nil"/>
              <w:left w:val="nil"/>
              <w:bottom w:val="single" w:sz="4" w:space="0" w:color="auto"/>
              <w:right w:val="single" w:sz="4" w:space="0" w:color="auto"/>
            </w:tcBorders>
            <w:shd w:val="clear" w:color="auto" w:fill="auto"/>
            <w:vAlign w:val="bottom"/>
            <w:hideMark/>
          </w:tcPr>
          <w:p w14:paraId="30693F0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07C78E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C8743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Main Hospital</w:t>
            </w:r>
          </w:p>
        </w:tc>
        <w:tc>
          <w:tcPr>
            <w:tcW w:w="2260" w:type="dxa"/>
            <w:tcBorders>
              <w:top w:val="nil"/>
              <w:left w:val="nil"/>
              <w:bottom w:val="single" w:sz="4" w:space="0" w:color="auto"/>
              <w:right w:val="single" w:sz="4" w:space="0" w:color="auto"/>
            </w:tcBorders>
            <w:shd w:val="clear" w:color="auto" w:fill="auto"/>
            <w:vAlign w:val="bottom"/>
            <w:hideMark/>
          </w:tcPr>
          <w:p w14:paraId="221FEE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415-600-6000</w:t>
            </w:r>
          </w:p>
        </w:tc>
        <w:tc>
          <w:tcPr>
            <w:tcW w:w="1560" w:type="dxa"/>
            <w:tcBorders>
              <w:top w:val="nil"/>
              <w:left w:val="nil"/>
              <w:bottom w:val="single" w:sz="4" w:space="0" w:color="auto"/>
              <w:right w:val="single" w:sz="4" w:space="0" w:color="auto"/>
            </w:tcBorders>
            <w:shd w:val="clear" w:color="auto" w:fill="auto"/>
            <w:vAlign w:val="bottom"/>
            <w:hideMark/>
          </w:tcPr>
          <w:p w14:paraId="3DFA456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45462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7192EB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236369E"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Volunteer Office</w:t>
            </w:r>
          </w:p>
        </w:tc>
        <w:tc>
          <w:tcPr>
            <w:tcW w:w="2260" w:type="dxa"/>
            <w:tcBorders>
              <w:top w:val="nil"/>
              <w:left w:val="nil"/>
              <w:bottom w:val="single" w:sz="4" w:space="0" w:color="auto"/>
              <w:right w:val="single" w:sz="4" w:space="0" w:color="auto"/>
            </w:tcBorders>
            <w:shd w:val="clear" w:color="auto" w:fill="auto"/>
            <w:noWrap/>
            <w:vAlign w:val="bottom"/>
            <w:hideMark/>
          </w:tcPr>
          <w:p w14:paraId="64DA0DEF" w14:textId="77777777" w:rsidR="00A9408F" w:rsidRPr="008229D2" w:rsidRDefault="00814872" w:rsidP="00814872">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415-641-6538</w:t>
            </w:r>
          </w:p>
        </w:tc>
        <w:tc>
          <w:tcPr>
            <w:tcW w:w="1560" w:type="dxa"/>
            <w:tcBorders>
              <w:top w:val="nil"/>
              <w:left w:val="nil"/>
              <w:bottom w:val="single" w:sz="4" w:space="0" w:color="auto"/>
              <w:right w:val="single" w:sz="4" w:space="0" w:color="auto"/>
            </w:tcBorders>
            <w:shd w:val="clear" w:color="auto" w:fill="auto"/>
            <w:noWrap/>
            <w:vAlign w:val="bottom"/>
            <w:hideMark/>
          </w:tcPr>
          <w:p w14:paraId="1C556F0E" w14:textId="77777777" w:rsidR="00A9408F" w:rsidRPr="008229D2" w:rsidRDefault="00814872" w:rsidP="004C1734">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w:t>
            </w:r>
            <w:r w:rsidR="004C1734" w:rsidRPr="008229D2">
              <w:rPr>
                <w:rFonts w:ascii="Arial" w:eastAsia="Times New Roman" w:hAnsi="Arial" w:cs="Arial"/>
                <w:color w:val="000000"/>
                <w:sz w:val="20"/>
                <w:szCs w:val="20"/>
                <w:highlight w:val="yellow"/>
              </w:rPr>
              <w:t>538</w:t>
            </w:r>
          </w:p>
        </w:tc>
        <w:tc>
          <w:tcPr>
            <w:tcW w:w="2400" w:type="dxa"/>
            <w:tcBorders>
              <w:top w:val="nil"/>
              <w:left w:val="nil"/>
              <w:bottom w:val="single" w:sz="4" w:space="0" w:color="auto"/>
              <w:right w:val="single" w:sz="4" w:space="0" w:color="auto"/>
            </w:tcBorders>
            <w:shd w:val="clear" w:color="auto" w:fill="auto"/>
            <w:noWrap/>
            <w:vAlign w:val="bottom"/>
            <w:hideMark/>
          </w:tcPr>
          <w:p w14:paraId="14922EC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bl>
    <w:p w14:paraId="2C229CBE" w14:textId="77777777" w:rsidR="00A9408F" w:rsidRPr="006C2555" w:rsidRDefault="00A9408F">
      <w:pPr>
        <w:pStyle w:val="Heading2"/>
        <w:spacing w:before="3"/>
        <w:rPr>
          <w:rFonts w:ascii="Arial" w:hAnsi="Arial" w:cs="Arial"/>
        </w:rPr>
      </w:pPr>
    </w:p>
    <w:p w14:paraId="46E3F293" w14:textId="77777777" w:rsidR="004A61D8" w:rsidRPr="006C2555" w:rsidRDefault="004A61D8">
      <w:pPr>
        <w:spacing w:before="2"/>
        <w:rPr>
          <w:rFonts w:ascii="Arial" w:eastAsia="Calibri" w:hAnsi="Arial" w:cs="Arial"/>
        </w:rPr>
      </w:pPr>
    </w:p>
    <w:p w14:paraId="31DDCB2B" w14:textId="77777777" w:rsidR="004A61D8" w:rsidRPr="006C2555" w:rsidRDefault="004A61D8" w:rsidP="004A35D3">
      <w:pPr>
        <w:ind w:left="720"/>
        <w:rPr>
          <w:rFonts w:ascii="Arial" w:hAnsi="Arial" w:cs="Arial"/>
        </w:rPr>
        <w:sectPr w:rsidR="004A61D8" w:rsidRPr="006C2555" w:rsidSect="00217DDA">
          <w:headerReference w:type="even" r:id="rId20"/>
          <w:headerReference w:type="default" r:id="rId21"/>
          <w:footerReference w:type="default" r:id="rId22"/>
          <w:headerReference w:type="first" r:id="rId23"/>
          <w:pgSz w:w="12240" w:h="15840"/>
          <w:pgMar w:top="1480" w:right="0" w:bottom="1580" w:left="260" w:header="0" w:footer="720" w:gutter="0"/>
          <w:cols w:space="720"/>
          <w:docGrid w:linePitch="299"/>
        </w:sectPr>
      </w:pPr>
    </w:p>
    <w:p w14:paraId="24C7FB54" w14:textId="30A96723" w:rsidR="004A61D8" w:rsidRPr="00CD12B4" w:rsidRDefault="007321E5">
      <w:pPr>
        <w:pStyle w:val="Heading2"/>
        <w:rPr>
          <w:rFonts w:ascii="Arial" w:hAnsi="Arial" w:cs="Arial"/>
          <w:color w:val="00A9A0"/>
          <w:sz w:val="32"/>
          <w:szCs w:val="32"/>
        </w:rPr>
      </w:pPr>
      <w:r w:rsidRPr="00CD12B4">
        <w:rPr>
          <w:rFonts w:ascii="Arial" w:hAnsi="Arial" w:cs="Arial"/>
          <w:color w:val="00A9A0"/>
          <w:spacing w:val="12"/>
          <w:sz w:val="32"/>
          <w:szCs w:val="32"/>
        </w:rPr>
        <w:lastRenderedPageBreak/>
        <w:t>Building</w:t>
      </w:r>
      <w:r w:rsidRPr="00CD12B4">
        <w:rPr>
          <w:rFonts w:ascii="Arial" w:hAnsi="Arial" w:cs="Arial"/>
          <w:color w:val="00A9A0"/>
          <w:spacing w:val="27"/>
          <w:sz w:val="32"/>
          <w:szCs w:val="32"/>
        </w:rPr>
        <w:t xml:space="preserve"> </w:t>
      </w:r>
      <w:r w:rsidRPr="00CD12B4">
        <w:rPr>
          <w:rFonts w:ascii="Arial" w:hAnsi="Arial" w:cs="Arial"/>
          <w:color w:val="00A9A0"/>
          <w:spacing w:val="11"/>
          <w:sz w:val="32"/>
          <w:szCs w:val="32"/>
        </w:rPr>
        <w:t>Hours</w:t>
      </w:r>
      <w:r w:rsidR="004A5AAD" w:rsidRPr="00CD12B4">
        <w:rPr>
          <w:rFonts w:ascii="Arial" w:hAnsi="Arial" w:cs="Arial"/>
          <w:color w:val="00A9A0"/>
          <w:spacing w:val="11"/>
          <w:sz w:val="32"/>
          <w:szCs w:val="32"/>
        </w:rPr>
        <w:t xml:space="preserve"> </w:t>
      </w:r>
      <w:r w:rsidR="00B076AE" w:rsidRPr="00CD12B4">
        <w:rPr>
          <w:rFonts w:ascii="Arial" w:hAnsi="Arial" w:cs="Arial"/>
          <w:color w:val="00A9A0"/>
          <w:spacing w:val="11"/>
          <w:sz w:val="32"/>
          <w:szCs w:val="32"/>
        </w:rPr>
        <w:t xml:space="preserve">and </w:t>
      </w:r>
      <w:proofErr w:type="gramStart"/>
      <w:r w:rsidR="00B076AE" w:rsidRPr="00CD12B4">
        <w:rPr>
          <w:rFonts w:ascii="Arial" w:hAnsi="Arial" w:cs="Arial"/>
          <w:color w:val="00A9A0"/>
          <w:spacing w:val="11"/>
          <w:sz w:val="32"/>
          <w:szCs w:val="32"/>
        </w:rPr>
        <w:t>Entrances</w:t>
      </w:r>
      <w:r w:rsidR="00C07554">
        <w:rPr>
          <w:rFonts w:ascii="Arial" w:hAnsi="Arial" w:cs="Arial"/>
          <w:color w:val="00A9A0"/>
          <w:spacing w:val="11"/>
          <w:sz w:val="32"/>
          <w:szCs w:val="32"/>
        </w:rPr>
        <w:t xml:space="preserve">  </w:t>
      </w:r>
      <w:r w:rsidR="00C07554" w:rsidRPr="00C07554">
        <w:rPr>
          <w:rFonts w:ascii="Arial" w:hAnsi="Arial" w:cs="Arial"/>
          <w:color w:val="00A9A0"/>
          <w:spacing w:val="11"/>
          <w:sz w:val="32"/>
          <w:szCs w:val="32"/>
          <w:highlight w:val="green"/>
        </w:rPr>
        <w:t>THIS</w:t>
      </w:r>
      <w:proofErr w:type="gramEnd"/>
      <w:r w:rsidR="00C07554" w:rsidRPr="00C07554">
        <w:rPr>
          <w:rFonts w:ascii="Arial" w:hAnsi="Arial" w:cs="Arial"/>
          <w:color w:val="00A9A0"/>
          <w:spacing w:val="11"/>
          <w:sz w:val="32"/>
          <w:szCs w:val="32"/>
          <w:highlight w:val="green"/>
        </w:rPr>
        <w:t xml:space="preserve"> IS PLACHOLDER. IMPORT FROM POCKET GUIDE </w:t>
      </w:r>
      <w:proofErr w:type="gramStart"/>
      <w:r w:rsidR="00C07554" w:rsidRPr="00C97A1A">
        <w:rPr>
          <w:rFonts w:ascii="Arial" w:hAnsi="Arial" w:cs="Arial"/>
          <w:color w:val="00A9A0"/>
          <w:spacing w:val="11"/>
          <w:sz w:val="32"/>
          <w:szCs w:val="32"/>
          <w:highlight w:val="green"/>
        </w:rPr>
        <w:t>FINAL</w:t>
      </w:r>
      <w:r w:rsidR="00C97A1A" w:rsidRPr="00C97A1A">
        <w:rPr>
          <w:rFonts w:ascii="Arial" w:hAnsi="Arial" w:cs="Arial"/>
          <w:color w:val="00A9A0"/>
          <w:spacing w:val="11"/>
          <w:sz w:val="32"/>
          <w:szCs w:val="32"/>
          <w:highlight w:val="green"/>
        </w:rPr>
        <w:t xml:space="preserve">  NOTE</w:t>
      </w:r>
      <w:proofErr w:type="gramEnd"/>
      <w:r w:rsidR="00C97A1A" w:rsidRPr="00C97A1A">
        <w:rPr>
          <w:rFonts w:ascii="Arial" w:hAnsi="Arial" w:cs="Arial"/>
          <w:color w:val="00A9A0"/>
          <w:spacing w:val="11"/>
          <w:sz w:val="32"/>
          <w:szCs w:val="32"/>
          <w:highlight w:val="green"/>
        </w:rPr>
        <w:t xml:space="preserve"> CHANGE ON BOTH FOR Plaza-  it is 24/7</w:t>
      </w:r>
      <w:ins w:id="1" w:author="Chin, Tami" w:date="2018-05-03T17:15:00Z">
        <w:r w:rsidR="008607F0">
          <w:rPr>
            <w:rFonts w:ascii="Arial" w:hAnsi="Arial" w:cs="Arial"/>
            <w:color w:val="00A9A0"/>
            <w:spacing w:val="11"/>
            <w:sz w:val="32"/>
            <w:szCs w:val="32"/>
          </w:rPr>
          <w:t xml:space="preserve">  </w:t>
        </w:r>
        <w:r w:rsidR="008607F0" w:rsidRPr="008607F0">
          <w:rPr>
            <w:rFonts w:ascii="Arial" w:hAnsi="Arial" w:cs="Arial"/>
            <w:color w:val="FF0000"/>
            <w:spacing w:val="11"/>
            <w:sz w:val="24"/>
            <w:szCs w:val="24"/>
            <w:rPrChange w:id="2" w:author="Chin, Tami" w:date="2018-05-03T17:16:00Z">
              <w:rPr>
                <w:rFonts w:ascii="Arial" w:hAnsi="Arial" w:cs="Arial"/>
                <w:color w:val="00A9A0"/>
                <w:spacing w:val="11"/>
                <w:sz w:val="32"/>
                <w:szCs w:val="32"/>
              </w:rPr>
            </w:rPrChange>
          </w:rPr>
          <w:t xml:space="preserve">do we need to state what </w:t>
        </w:r>
      </w:ins>
      <w:ins w:id="3" w:author="Chin, Tami" w:date="2018-05-03T17:16:00Z">
        <w:r w:rsidR="008607F0" w:rsidRPr="008607F0">
          <w:rPr>
            <w:rFonts w:ascii="Arial" w:hAnsi="Arial" w:cs="Arial"/>
            <w:color w:val="FF0000"/>
            <w:spacing w:val="11"/>
            <w:sz w:val="24"/>
            <w:szCs w:val="24"/>
            <w:rPrChange w:id="4" w:author="Chin, Tami" w:date="2018-05-03T17:16:00Z">
              <w:rPr>
                <w:rFonts w:ascii="Arial" w:hAnsi="Arial" w:cs="Arial"/>
                <w:color w:val="00A9A0"/>
                <w:spacing w:val="11"/>
                <w:sz w:val="32"/>
                <w:szCs w:val="32"/>
              </w:rPr>
            </w:rPrChange>
          </w:rPr>
          <w:t>“</w:t>
        </w:r>
        <w:proofErr w:type="spellStart"/>
        <w:r w:rsidR="008607F0" w:rsidRPr="008607F0">
          <w:rPr>
            <w:rFonts w:ascii="Arial" w:hAnsi="Arial" w:cs="Arial"/>
            <w:color w:val="FF0000"/>
            <w:spacing w:val="11"/>
            <w:sz w:val="24"/>
            <w:szCs w:val="24"/>
            <w:rPrChange w:id="5" w:author="Chin, Tami" w:date="2018-05-03T17:16:00Z">
              <w:rPr>
                <w:rFonts w:ascii="Arial" w:hAnsi="Arial" w:cs="Arial"/>
                <w:color w:val="00A9A0"/>
                <w:spacing w:val="11"/>
                <w:sz w:val="32"/>
                <w:szCs w:val="32"/>
              </w:rPr>
            </w:rPrChange>
          </w:rPr>
          <w:t>after hours</w:t>
        </w:r>
        <w:proofErr w:type="spellEnd"/>
        <w:r w:rsidR="008607F0" w:rsidRPr="008607F0">
          <w:rPr>
            <w:rFonts w:ascii="Arial" w:hAnsi="Arial" w:cs="Arial"/>
            <w:color w:val="FF0000"/>
            <w:spacing w:val="11"/>
            <w:sz w:val="24"/>
            <w:szCs w:val="24"/>
            <w:rPrChange w:id="6" w:author="Chin, Tami" w:date="2018-05-03T17:16:00Z">
              <w:rPr>
                <w:rFonts w:ascii="Arial" w:hAnsi="Arial" w:cs="Arial"/>
                <w:color w:val="00A9A0"/>
                <w:spacing w:val="11"/>
                <w:sz w:val="32"/>
                <w:szCs w:val="32"/>
              </w:rPr>
            </w:rPrChange>
          </w:rPr>
          <w:t>” is for badging?  If so, it’s 8p-7a</w:t>
        </w:r>
      </w:ins>
    </w:p>
    <w:p w14:paraId="27017CAA" w14:textId="4556C6F8" w:rsidR="00E0148D" w:rsidRPr="006C2555" w:rsidDel="008607F0" w:rsidRDefault="00E0148D" w:rsidP="00E0148D">
      <w:pPr>
        <w:pStyle w:val="BodyText"/>
        <w:spacing w:line="276" w:lineRule="auto"/>
        <w:ind w:left="1541" w:right="1915" w:firstLine="0"/>
        <w:rPr>
          <w:del w:id="7" w:author="Chin, Tami" w:date="2018-05-03T17:16:00Z"/>
          <w:rFonts w:ascii="Arial" w:hAnsi="Arial" w:cs="Arial"/>
          <w:sz w:val="16"/>
          <w:szCs w:val="16"/>
        </w:rPr>
      </w:pPr>
    </w:p>
    <w:p w14:paraId="7F18539B" w14:textId="77777777" w:rsidR="00704368" w:rsidRDefault="00795EAE" w:rsidP="00F8517B">
      <w:pPr>
        <w:pStyle w:val="Heading2"/>
        <w:spacing w:before="154"/>
        <w:ind w:left="1440" w:right="1180"/>
        <w:jc w:val="center"/>
        <w:rPr>
          <w:rFonts w:ascii="Arial" w:hAnsi="Arial" w:cs="Arial"/>
          <w:noProof/>
          <w:color w:val="5A5A5A"/>
          <w:spacing w:val="12"/>
        </w:rPr>
      </w:pPr>
      <w:r>
        <w:rPr>
          <w:rStyle w:val="CommentReference"/>
          <w:rFonts w:asciiTheme="minorHAnsi" w:eastAsiaTheme="minorHAnsi" w:hAnsiTheme="minorHAnsi"/>
        </w:rPr>
        <w:commentReference w:id="8"/>
      </w:r>
      <w:r w:rsidR="0053420B">
        <w:rPr>
          <w:noProof/>
        </w:rPr>
        <w:drawing>
          <wp:inline distT="0" distB="0" distL="0" distR="0" wp14:anchorId="664A66C6" wp14:editId="4F5596D7">
            <wp:extent cx="5261113" cy="76171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692" cy="7622303"/>
                    </a:xfrm>
                    <a:prstGeom prst="rect">
                      <a:avLst/>
                    </a:prstGeom>
                  </pic:spPr>
                </pic:pic>
              </a:graphicData>
            </a:graphic>
          </wp:inline>
        </w:drawing>
      </w:r>
    </w:p>
    <w:p w14:paraId="634C56F2" w14:textId="77777777" w:rsidR="00CD12B4" w:rsidRDefault="00CD12B4" w:rsidP="00F8517B">
      <w:pPr>
        <w:pStyle w:val="Heading2"/>
        <w:spacing w:before="154"/>
        <w:ind w:left="1440" w:right="1180"/>
        <w:jc w:val="center"/>
        <w:rPr>
          <w:rFonts w:ascii="Arial" w:hAnsi="Arial" w:cs="Arial"/>
          <w:noProof/>
          <w:color w:val="5A5A5A"/>
          <w:spacing w:val="12"/>
        </w:rPr>
      </w:pPr>
    </w:p>
    <w:p w14:paraId="02B062A7" w14:textId="77777777" w:rsidR="004A61D8" w:rsidRPr="005D6B7B" w:rsidRDefault="004A61D8" w:rsidP="00CD12B4">
      <w:pPr>
        <w:pStyle w:val="BodyText"/>
        <w:tabs>
          <w:tab w:val="left" w:pos="2260"/>
        </w:tabs>
        <w:spacing w:line="276" w:lineRule="auto"/>
        <w:ind w:left="1440" w:right="910" w:firstLine="0"/>
        <w:rPr>
          <w:rFonts w:ascii="Arial" w:hAnsi="Arial" w:cs="Arial"/>
          <w:spacing w:val="12"/>
        </w:rPr>
      </w:pPr>
    </w:p>
    <w:p w14:paraId="43C540E3" w14:textId="77777777" w:rsidR="00562E31" w:rsidRPr="006B6C65" w:rsidRDefault="00562E31" w:rsidP="00CD12B4">
      <w:pPr>
        <w:pStyle w:val="BodyText"/>
        <w:tabs>
          <w:tab w:val="left" w:pos="2260"/>
        </w:tabs>
        <w:spacing w:line="276" w:lineRule="auto"/>
        <w:ind w:left="1440" w:right="910" w:firstLine="0"/>
        <w:rPr>
          <w:rFonts w:ascii="Arial" w:hAnsi="Arial" w:cs="Arial"/>
          <w:spacing w:val="12"/>
          <w:sz w:val="16"/>
          <w:szCs w:val="16"/>
        </w:rPr>
      </w:pPr>
    </w:p>
    <w:p w14:paraId="66E30D68" w14:textId="77777777" w:rsidR="00921BBB" w:rsidRPr="004835CB" w:rsidRDefault="00BE548B" w:rsidP="00CD12B4">
      <w:pPr>
        <w:pStyle w:val="Heading2"/>
        <w:spacing w:line="276" w:lineRule="auto"/>
        <w:ind w:left="1440"/>
        <w:rPr>
          <w:rFonts w:ascii="Arial" w:hAnsi="Arial" w:cs="Arial"/>
          <w:spacing w:val="12"/>
          <w:sz w:val="32"/>
          <w:szCs w:val="32"/>
        </w:rPr>
      </w:pPr>
      <w:commentRangeStart w:id="9"/>
      <w:r w:rsidRPr="004835CB">
        <w:rPr>
          <w:rFonts w:ascii="Arial" w:hAnsi="Arial" w:cs="Arial"/>
          <w:spacing w:val="12"/>
          <w:sz w:val="32"/>
          <w:szCs w:val="32"/>
        </w:rPr>
        <w:t xml:space="preserve">Visitor </w:t>
      </w:r>
      <w:r w:rsidR="00270E5C" w:rsidRPr="004835CB">
        <w:rPr>
          <w:rFonts w:ascii="Arial" w:hAnsi="Arial" w:cs="Arial"/>
          <w:spacing w:val="12"/>
          <w:sz w:val="32"/>
          <w:szCs w:val="32"/>
        </w:rPr>
        <w:t>Badge</w:t>
      </w:r>
      <w:r w:rsidRPr="004835CB">
        <w:rPr>
          <w:rFonts w:ascii="Arial" w:hAnsi="Arial" w:cs="Arial"/>
          <w:spacing w:val="12"/>
          <w:sz w:val="32"/>
          <w:szCs w:val="32"/>
        </w:rPr>
        <w:t>s</w:t>
      </w:r>
    </w:p>
    <w:p w14:paraId="4309C2C6" w14:textId="2D1BEE7D" w:rsidR="00921BBB" w:rsidRPr="004835CB" w:rsidRDefault="00921BBB" w:rsidP="00921BBB">
      <w:pPr>
        <w:pStyle w:val="Heading2"/>
        <w:spacing w:line="276" w:lineRule="auto"/>
        <w:ind w:left="1440"/>
        <w:rPr>
          <w:rFonts w:ascii="Arial" w:hAnsi="Arial" w:cs="Arial"/>
          <w:spacing w:val="12"/>
          <w:sz w:val="24"/>
          <w:szCs w:val="24"/>
        </w:rPr>
      </w:pPr>
      <w:r w:rsidRPr="004835CB">
        <w:rPr>
          <w:rFonts w:ascii="Arial" w:hAnsi="Arial" w:cs="Arial"/>
          <w:spacing w:val="12"/>
        </w:rPr>
        <w:t xml:space="preserve"> </w:t>
      </w:r>
      <w:r w:rsidRPr="004835CB">
        <w:rPr>
          <w:rFonts w:ascii="Arial" w:hAnsi="Arial" w:cs="Arial"/>
          <w:spacing w:val="12"/>
          <w:sz w:val="24"/>
          <w:szCs w:val="24"/>
        </w:rPr>
        <w:t xml:space="preserve">Visitors and vendors who are coming to the hospital will be required to wear Visitor Badges between 8 pm and 7 am. </w:t>
      </w:r>
      <w:proofErr w:type="gramStart"/>
      <w:r w:rsidRPr="004835CB">
        <w:rPr>
          <w:rFonts w:ascii="Arial" w:hAnsi="Arial" w:cs="Arial"/>
          <w:spacing w:val="12"/>
          <w:sz w:val="24"/>
          <w:szCs w:val="24"/>
        </w:rPr>
        <w:t>They  may</w:t>
      </w:r>
      <w:proofErr w:type="gramEnd"/>
      <w:r w:rsidRPr="004835CB">
        <w:rPr>
          <w:rFonts w:ascii="Arial" w:hAnsi="Arial" w:cs="Arial"/>
          <w:spacing w:val="12"/>
          <w:sz w:val="24"/>
          <w:szCs w:val="24"/>
        </w:rPr>
        <w:t xml:space="preserve"> sign-in and receive badges at two locations:</w:t>
      </w:r>
      <w:ins w:id="10" w:author="Chin, Tami" w:date="2018-05-03T17:17:00Z">
        <w:r w:rsidR="008607F0">
          <w:rPr>
            <w:rFonts w:ascii="Arial" w:hAnsi="Arial" w:cs="Arial"/>
            <w:spacing w:val="12"/>
            <w:sz w:val="24"/>
            <w:szCs w:val="24"/>
          </w:rPr>
          <w:t xml:space="preserve"> </w:t>
        </w:r>
        <w:r w:rsidR="008607F0" w:rsidRPr="008607F0">
          <w:rPr>
            <w:rFonts w:ascii="Arial" w:hAnsi="Arial" w:cs="Arial"/>
            <w:spacing w:val="12"/>
            <w:sz w:val="24"/>
            <w:szCs w:val="24"/>
            <w:highlight w:val="yellow"/>
            <w:rPrChange w:id="11" w:author="Chin, Tami" w:date="2018-05-03T17:17:00Z">
              <w:rPr>
                <w:rFonts w:ascii="Arial" w:hAnsi="Arial" w:cs="Arial"/>
                <w:spacing w:val="12"/>
                <w:sz w:val="24"/>
                <w:szCs w:val="24"/>
              </w:rPr>
            </w:rPrChange>
          </w:rPr>
          <w:t>have we confirmed this?  I would think we are only doing this at the Security Desk on Level 2</w:t>
        </w:r>
      </w:ins>
    </w:p>
    <w:p w14:paraId="5AC3DF90" w14:textId="77777777" w:rsidR="00921BBB" w:rsidRPr="004835CB" w:rsidRDefault="00921BBB" w:rsidP="00921BBB">
      <w:pPr>
        <w:pStyle w:val="BodyText"/>
        <w:tabs>
          <w:tab w:val="left" w:pos="2260"/>
        </w:tabs>
        <w:spacing w:line="276" w:lineRule="auto"/>
        <w:ind w:left="1440" w:right="910"/>
        <w:rPr>
          <w:rFonts w:ascii="Arial" w:hAnsi="Arial" w:cs="Arial"/>
          <w:spacing w:val="12"/>
        </w:rPr>
      </w:pPr>
    </w:p>
    <w:p w14:paraId="6882004B" w14:textId="175B8970"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The Information Desk in the Public Lobby</w:t>
      </w:r>
    </w:p>
    <w:p w14:paraId="664A2A16" w14:textId="2DB459AB"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 xml:space="preserve">The Security Desk on Level 1 or Level 2 </w:t>
      </w:r>
    </w:p>
    <w:p w14:paraId="3FA22713" w14:textId="77777777" w:rsidR="00921BBB" w:rsidRPr="004835CB" w:rsidRDefault="00921BBB" w:rsidP="00CD12B4">
      <w:pPr>
        <w:pStyle w:val="BodyText"/>
        <w:tabs>
          <w:tab w:val="left" w:pos="2260"/>
        </w:tabs>
        <w:spacing w:line="276" w:lineRule="auto"/>
        <w:ind w:left="1440" w:right="910" w:firstLine="0"/>
        <w:rPr>
          <w:rFonts w:ascii="Arial" w:hAnsi="Arial" w:cs="Arial"/>
          <w:spacing w:val="12"/>
        </w:rPr>
      </w:pPr>
    </w:p>
    <w:p w14:paraId="53F52CB3" w14:textId="264517E1" w:rsidR="00BE548B" w:rsidRPr="004835CB" w:rsidRDefault="00BE548B" w:rsidP="00CD12B4">
      <w:pPr>
        <w:pStyle w:val="Heading2"/>
        <w:spacing w:line="276" w:lineRule="auto"/>
        <w:ind w:left="1440" w:right="910"/>
        <w:rPr>
          <w:rFonts w:ascii="Arial" w:hAnsi="Arial" w:cs="Arial"/>
          <w:spacing w:val="12"/>
          <w:sz w:val="24"/>
          <w:szCs w:val="24"/>
        </w:rPr>
      </w:pPr>
      <w:r w:rsidRPr="004835CB">
        <w:rPr>
          <w:rFonts w:ascii="Arial" w:hAnsi="Arial" w:cs="Arial"/>
          <w:spacing w:val="12"/>
          <w:sz w:val="24"/>
          <w:szCs w:val="24"/>
        </w:rPr>
        <w:t xml:space="preserve">Photo identification is required for those 18 years and older. Children </w:t>
      </w:r>
      <w:r w:rsidR="00921BBB" w:rsidRPr="004835CB">
        <w:rPr>
          <w:rFonts w:ascii="Arial" w:hAnsi="Arial" w:cs="Arial"/>
          <w:spacing w:val="12"/>
          <w:sz w:val="24"/>
          <w:szCs w:val="24"/>
        </w:rPr>
        <w:t xml:space="preserve">without an ID will also receive a badge as long as they are </w:t>
      </w:r>
      <w:r w:rsidRPr="004835CB">
        <w:rPr>
          <w:rFonts w:ascii="Arial" w:hAnsi="Arial" w:cs="Arial"/>
          <w:spacing w:val="12"/>
          <w:sz w:val="24"/>
          <w:szCs w:val="24"/>
        </w:rPr>
        <w:t xml:space="preserve">accompanied by an adult. Visitor Badges will become void after </w:t>
      </w:r>
      <w:r w:rsidR="00921BBB" w:rsidRPr="004835CB">
        <w:rPr>
          <w:rFonts w:ascii="Arial" w:hAnsi="Arial" w:cs="Arial"/>
          <w:spacing w:val="12"/>
          <w:sz w:val="24"/>
          <w:szCs w:val="24"/>
        </w:rPr>
        <w:t>8 - 12</w:t>
      </w:r>
      <w:r w:rsidRPr="004835CB">
        <w:rPr>
          <w:rFonts w:ascii="Arial" w:hAnsi="Arial" w:cs="Arial"/>
          <w:spacing w:val="12"/>
          <w:sz w:val="24"/>
          <w:szCs w:val="24"/>
        </w:rPr>
        <w:t xml:space="preserve"> hours and will need to be reissued. </w:t>
      </w:r>
      <w:commentRangeEnd w:id="9"/>
      <w:r w:rsidR="00795EAE" w:rsidRPr="004835CB">
        <w:rPr>
          <w:rStyle w:val="CommentReference"/>
          <w:rFonts w:asciiTheme="minorHAnsi" w:eastAsiaTheme="minorHAnsi" w:hAnsiTheme="minorHAnsi"/>
        </w:rPr>
        <w:commentReference w:id="9"/>
      </w:r>
    </w:p>
    <w:p w14:paraId="653EAC48" w14:textId="77777777" w:rsidR="004835CB" w:rsidRPr="004835CB" w:rsidRDefault="004835CB" w:rsidP="00CD12B4">
      <w:pPr>
        <w:pStyle w:val="Heading2"/>
        <w:spacing w:line="276" w:lineRule="auto"/>
        <w:ind w:left="1440" w:right="910"/>
        <w:rPr>
          <w:rFonts w:ascii="Arial" w:hAnsi="Arial" w:cs="Arial"/>
          <w:spacing w:val="12"/>
          <w:sz w:val="24"/>
          <w:szCs w:val="24"/>
        </w:rPr>
      </w:pPr>
    </w:p>
    <w:p w14:paraId="30642611" w14:textId="6B362BD8" w:rsidR="004835CB" w:rsidRDefault="004835C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Patients/visitors going to appointments in the Medical Office Building will not require a badge. </w:t>
      </w:r>
    </w:p>
    <w:p w14:paraId="1099712D" w14:textId="77777777" w:rsidR="00921BBB" w:rsidRDefault="00921BBB" w:rsidP="00CD12B4">
      <w:pPr>
        <w:pStyle w:val="Heading2"/>
        <w:spacing w:line="276" w:lineRule="auto"/>
        <w:ind w:left="1440" w:right="910"/>
        <w:rPr>
          <w:rFonts w:ascii="Arial" w:hAnsi="Arial" w:cs="Arial"/>
          <w:spacing w:val="12"/>
          <w:sz w:val="24"/>
          <w:szCs w:val="24"/>
        </w:rPr>
      </w:pPr>
    </w:p>
    <w:p w14:paraId="178FA91B" w14:textId="77777777" w:rsidR="00921BBB" w:rsidRDefault="00921BBB" w:rsidP="00CD12B4">
      <w:pPr>
        <w:pStyle w:val="Heading2"/>
        <w:spacing w:line="276" w:lineRule="auto"/>
        <w:ind w:left="1440" w:right="910"/>
        <w:rPr>
          <w:rFonts w:ascii="Arial" w:hAnsi="Arial" w:cs="Arial"/>
          <w:b/>
          <w:spacing w:val="12"/>
          <w:sz w:val="24"/>
          <w:szCs w:val="24"/>
        </w:rPr>
      </w:pPr>
      <w:r>
        <w:rPr>
          <w:rFonts w:ascii="Arial" w:hAnsi="Arial" w:cs="Arial"/>
          <w:b/>
          <w:spacing w:val="12"/>
          <w:sz w:val="24"/>
          <w:szCs w:val="24"/>
        </w:rPr>
        <w:t>If someone needs assistance to enter the building</w:t>
      </w:r>
    </w:p>
    <w:p w14:paraId="74A9CDA8" w14:textId="7D5739C9" w:rsidR="00921BBB" w:rsidRPr="005D6B7B" w:rsidRDefault="00921BB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Should an individual arrive at the Cesar Chavez St. entrance and need assistance (ADA accommodation), he/she should use the phone at the entrance to contact Security.  A security officer will then assist the individual into the building. </w:t>
      </w:r>
    </w:p>
    <w:p w14:paraId="7FC0A98A" w14:textId="77777777" w:rsidR="00CD12B4" w:rsidRDefault="00CD12B4" w:rsidP="00CD12B4">
      <w:pPr>
        <w:pStyle w:val="Heading2"/>
        <w:spacing w:line="276" w:lineRule="auto"/>
        <w:ind w:left="1541" w:right="1180"/>
        <w:rPr>
          <w:rFonts w:ascii="Arial" w:hAnsi="Arial" w:cs="Arial"/>
          <w:spacing w:val="12"/>
        </w:rPr>
      </w:pPr>
    </w:p>
    <w:p w14:paraId="7394E93A" w14:textId="77777777" w:rsidR="006A798C" w:rsidRDefault="006A798C" w:rsidP="00871D6F">
      <w:pPr>
        <w:pStyle w:val="Heading2"/>
        <w:spacing w:line="276" w:lineRule="auto"/>
        <w:ind w:left="1440" w:right="1180"/>
        <w:rPr>
          <w:rFonts w:ascii="Arial" w:hAnsi="Arial" w:cs="Arial"/>
          <w:color w:val="00A9A0"/>
          <w:spacing w:val="12"/>
          <w:sz w:val="32"/>
          <w:szCs w:val="32"/>
        </w:rPr>
      </w:pPr>
    </w:p>
    <w:p w14:paraId="14E0C246" w14:textId="06472CF8" w:rsidR="00BE548B" w:rsidRPr="00CD12B4" w:rsidRDefault="00BE548B" w:rsidP="00871D6F">
      <w:pPr>
        <w:pStyle w:val="Heading2"/>
        <w:spacing w:line="276" w:lineRule="auto"/>
        <w:ind w:left="1440" w:right="1180"/>
        <w:rPr>
          <w:rFonts w:ascii="Arial" w:hAnsi="Arial" w:cs="Arial"/>
          <w:spacing w:val="12"/>
          <w:sz w:val="32"/>
          <w:szCs w:val="32"/>
        </w:rPr>
      </w:pPr>
      <w:r w:rsidRPr="00CD12B4">
        <w:rPr>
          <w:rFonts w:ascii="Arial" w:hAnsi="Arial" w:cs="Arial"/>
          <w:color w:val="00A9A0"/>
          <w:spacing w:val="12"/>
          <w:sz w:val="32"/>
          <w:szCs w:val="32"/>
        </w:rPr>
        <w:t xml:space="preserve">Personnel </w:t>
      </w:r>
      <w:r w:rsidR="006D45F1" w:rsidRPr="00CD12B4">
        <w:rPr>
          <w:rFonts w:ascii="Arial" w:hAnsi="Arial" w:cs="Arial"/>
          <w:color w:val="00A9A0"/>
          <w:spacing w:val="12"/>
          <w:sz w:val="32"/>
          <w:szCs w:val="32"/>
        </w:rPr>
        <w:t xml:space="preserve">Identification </w:t>
      </w:r>
      <w:r w:rsidRPr="00CD12B4">
        <w:rPr>
          <w:rFonts w:ascii="Arial" w:hAnsi="Arial" w:cs="Arial"/>
          <w:color w:val="00A9A0"/>
          <w:spacing w:val="12"/>
          <w:sz w:val="32"/>
          <w:szCs w:val="32"/>
        </w:rPr>
        <w:t>Badges</w:t>
      </w:r>
    </w:p>
    <w:p w14:paraId="0D89A9A3" w14:textId="77777777" w:rsidR="0045193E" w:rsidRPr="005D6B7B" w:rsidRDefault="0045193E" w:rsidP="00871D6F">
      <w:pPr>
        <w:pStyle w:val="Heading2"/>
        <w:spacing w:line="276" w:lineRule="auto"/>
        <w:ind w:left="1440" w:right="1180"/>
        <w:rPr>
          <w:rFonts w:ascii="Arial" w:hAnsi="Arial" w:cs="Arial"/>
          <w:spacing w:val="12"/>
          <w:sz w:val="24"/>
          <w:szCs w:val="24"/>
        </w:rPr>
      </w:pPr>
      <w:r w:rsidRPr="005D6B7B">
        <w:rPr>
          <w:rFonts w:ascii="Arial" w:hAnsi="Arial" w:cs="Arial"/>
          <w:spacing w:val="12"/>
          <w:sz w:val="24"/>
          <w:szCs w:val="24"/>
        </w:rPr>
        <w:t xml:space="preserve">Providers, staff and volunteers must wear their hospital </w:t>
      </w:r>
      <w:r w:rsidR="006D45F1" w:rsidRPr="005D6B7B">
        <w:rPr>
          <w:rFonts w:ascii="Arial" w:hAnsi="Arial" w:cs="Arial"/>
          <w:spacing w:val="12"/>
          <w:sz w:val="24"/>
          <w:szCs w:val="24"/>
        </w:rPr>
        <w:t>identification</w:t>
      </w:r>
      <w:r w:rsidRPr="005D6B7B">
        <w:rPr>
          <w:rFonts w:ascii="Arial" w:hAnsi="Arial" w:cs="Arial"/>
          <w:spacing w:val="12"/>
          <w:sz w:val="24"/>
          <w:szCs w:val="24"/>
        </w:rPr>
        <w:t xml:space="preserve"> badges </w:t>
      </w:r>
      <w:r w:rsidR="004B011E" w:rsidRPr="005D6B7B">
        <w:rPr>
          <w:rFonts w:ascii="Arial" w:hAnsi="Arial" w:cs="Arial"/>
          <w:spacing w:val="12"/>
          <w:sz w:val="24"/>
          <w:szCs w:val="24"/>
        </w:rPr>
        <w:t xml:space="preserve">while </w:t>
      </w:r>
      <w:r w:rsidR="00BB63C8" w:rsidRPr="005D6B7B">
        <w:rPr>
          <w:rFonts w:ascii="Arial" w:hAnsi="Arial" w:cs="Arial"/>
          <w:spacing w:val="12"/>
          <w:sz w:val="24"/>
          <w:szCs w:val="24"/>
        </w:rPr>
        <w:t>on campu</w:t>
      </w:r>
      <w:r w:rsidR="004D065D" w:rsidRPr="005D6B7B">
        <w:rPr>
          <w:rFonts w:ascii="Arial" w:hAnsi="Arial" w:cs="Arial"/>
          <w:spacing w:val="12"/>
          <w:sz w:val="24"/>
          <w:szCs w:val="24"/>
        </w:rPr>
        <w:t>s</w:t>
      </w:r>
      <w:r w:rsidR="004B011E" w:rsidRPr="005D6B7B">
        <w:rPr>
          <w:rFonts w:ascii="Arial" w:hAnsi="Arial" w:cs="Arial"/>
          <w:spacing w:val="12"/>
          <w:sz w:val="24"/>
          <w:szCs w:val="24"/>
        </w:rPr>
        <w:t>. Badges are required</w:t>
      </w:r>
      <w:r w:rsidR="004D065D" w:rsidRPr="005D6B7B">
        <w:rPr>
          <w:rFonts w:ascii="Arial" w:hAnsi="Arial" w:cs="Arial"/>
          <w:spacing w:val="12"/>
          <w:sz w:val="24"/>
          <w:szCs w:val="24"/>
        </w:rPr>
        <w:t xml:space="preserve"> for identification</w:t>
      </w:r>
      <w:r w:rsidR="00696178" w:rsidRPr="005D6B7B">
        <w:rPr>
          <w:rFonts w:ascii="Arial" w:hAnsi="Arial" w:cs="Arial"/>
          <w:spacing w:val="12"/>
          <w:sz w:val="24"/>
          <w:szCs w:val="24"/>
        </w:rPr>
        <w:t xml:space="preserve"> </w:t>
      </w:r>
      <w:r w:rsidR="00B34C22" w:rsidRPr="005D6B7B">
        <w:rPr>
          <w:rFonts w:ascii="Arial" w:hAnsi="Arial" w:cs="Arial"/>
          <w:spacing w:val="12"/>
          <w:sz w:val="24"/>
          <w:szCs w:val="24"/>
        </w:rPr>
        <w:t xml:space="preserve">and </w:t>
      </w:r>
      <w:r w:rsidR="00D77149" w:rsidRPr="005D6B7B">
        <w:rPr>
          <w:rFonts w:ascii="Arial" w:hAnsi="Arial" w:cs="Arial"/>
          <w:spacing w:val="12"/>
          <w:sz w:val="24"/>
          <w:szCs w:val="24"/>
        </w:rPr>
        <w:t>to gain</w:t>
      </w:r>
      <w:r w:rsidR="00696178" w:rsidRPr="005D6B7B">
        <w:rPr>
          <w:rFonts w:ascii="Arial" w:hAnsi="Arial" w:cs="Arial"/>
          <w:spacing w:val="12"/>
          <w:sz w:val="24"/>
          <w:szCs w:val="24"/>
        </w:rPr>
        <w:t xml:space="preserve"> access to non-public areas</w:t>
      </w:r>
      <w:r w:rsidR="00EF2B89" w:rsidRPr="005D6B7B">
        <w:rPr>
          <w:rFonts w:ascii="Arial" w:hAnsi="Arial" w:cs="Arial"/>
          <w:spacing w:val="12"/>
          <w:sz w:val="24"/>
          <w:szCs w:val="24"/>
        </w:rPr>
        <w:t xml:space="preserve"> and devices</w:t>
      </w:r>
      <w:r w:rsidR="00696178" w:rsidRPr="005D6B7B">
        <w:rPr>
          <w:rFonts w:ascii="Arial" w:hAnsi="Arial" w:cs="Arial"/>
          <w:spacing w:val="12"/>
          <w:sz w:val="24"/>
          <w:szCs w:val="24"/>
        </w:rPr>
        <w:t xml:space="preserve">. </w:t>
      </w:r>
    </w:p>
    <w:p w14:paraId="753D7A26" w14:textId="77777777" w:rsidR="006D45F1" w:rsidRPr="005D6B7B" w:rsidRDefault="006D45F1" w:rsidP="00CD12B4">
      <w:pPr>
        <w:pStyle w:val="Heading2"/>
        <w:spacing w:line="276" w:lineRule="auto"/>
        <w:ind w:left="1541" w:right="1180"/>
        <w:rPr>
          <w:rFonts w:ascii="Arial" w:hAnsi="Arial" w:cs="Arial"/>
          <w:spacing w:val="12"/>
          <w:sz w:val="24"/>
          <w:szCs w:val="24"/>
        </w:rPr>
      </w:pPr>
    </w:p>
    <w:p w14:paraId="5283FCE3" w14:textId="77777777" w:rsidR="001B0F49" w:rsidRPr="005D6B7B" w:rsidRDefault="00FD5F4D" w:rsidP="00696079">
      <w:pPr>
        <w:pStyle w:val="Heading2"/>
        <w:numPr>
          <w:ilvl w:val="0"/>
          <w:numId w:val="1"/>
        </w:numPr>
        <w:spacing w:line="276" w:lineRule="auto"/>
        <w:ind w:right="1180"/>
        <w:rPr>
          <w:rFonts w:ascii="Arial" w:hAnsi="Arial" w:cs="Arial"/>
          <w:b/>
          <w:spacing w:val="12"/>
          <w:sz w:val="24"/>
          <w:szCs w:val="24"/>
        </w:rPr>
      </w:pPr>
      <w:r w:rsidRPr="005D6B7B">
        <w:rPr>
          <w:rFonts w:ascii="Arial" w:hAnsi="Arial" w:cs="Arial"/>
          <w:b/>
          <w:bCs/>
          <w:spacing w:val="12"/>
          <w:sz w:val="24"/>
          <w:szCs w:val="24"/>
        </w:rPr>
        <w:t xml:space="preserve">Staff must tap their badge to the respective device, </w:t>
      </w:r>
      <w:r w:rsidR="00891B63" w:rsidRPr="005D6B7B">
        <w:rPr>
          <w:rFonts w:ascii="Arial" w:hAnsi="Arial" w:cs="Arial"/>
          <w:b/>
          <w:bCs/>
          <w:spacing w:val="12"/>
          <w:sz w:val="24"/>
          <w:szCs w:val="24"/>
        </w:rPr>
        <w:t>to</w:t>
      </w:r>
      <w:r w:rsidRPr="005D6B7B">
        <w:rPr>
          <w:rFonts w:ascii="Arial" w:hAnsi="Arial" w:cs="Arial"/>
          <w:b/>
          <w:bCs/>
          <w:spacing w:val="12"/>
          <w:sz w:val="24"/>
          <w:szCs w:val="24"/>
        </w:rPr>
        <w:t xml:space="preserve"> activate the corresponding system</w:t>
      </w:r>
      <w:r w:rsidR="00891B63" w:rsidRPr="005D6B7B">
        <w:rPr>
          <w:rFonts w:ascii="Arial" w:hAnsi="Arial" w:cs="Arial"/>
          <w:b/>
          <w:bCs/>
          <w:spacing w:val="12"/>
          <w:sz w:val="24"/>
          <w:szCs w:val="24"/>
        </w:rPr>
        <w:t>.</w:t>
      </w:r>
    </w:p>
    <w:p w14:paraId="2C897EB0" w14:textId="1BC3818A"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Registry </w:t>
      </w:r>
      <w:r w:rsidR="00E64D3D" w:rsidRPr="005D6B7B">
        <w:rPr>
          <w:rFonts w:ascii="Arial" w:hAnsi="Arial" w:cs="Arial"/>
          <w:spacing w:val="12"/>
          <w:sz w:val="24"/>
          <w:szCs w:val="24"/>
        </w:rPr>
        <w:t>staff is</w:t>
      </w:r>
      <w:r w:rsidRPr="005D6B7B">
        <w:rPr>
          <w:rFonts w:ascii="Arial" w:hAnsi="Arial" w:cs="Arial"/>
          <w:spacing w:val="12"/>
          <w:sz w:val="24"/>
          <w:szCs w:val="24"/>
        </w:rPr>
        <w:t xml:space="preserve"> required to show registry ID before being issued a badge. </w:t>
      </w:r>
      <w:r w:rsidR="006D45F1" w:rsidRPr="005D6B7B">
        <w:rPr>
          <w:rFonts w:ascii="Arial" w:hAnsi="Arial" w:cs="Arial"/>
          <w:spacing w:val="12"/>
          <w:sz w:val="24"/>
          <w:szCs w:val="24"/>
        </w:rPr>
        <w:t>Hospital issued badges must</w:t>
      </w:r>
      <w:r w:rsidRPr="005D6B7B">
        <w:rPr>
          <w:rFonts w:ascii="Arial" w:hAnsi="Arial" w:cs="Arial"/>
          <w:spacing w:val="12"/>
          <w:sz w:val="24"/>
          <w:szCs w:val="24"/>
        </w:rPr>
        <w:t xml:space="preserve"> be return to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charge nurse </w:t>
      </w:r>
      <w:r w:rsidR="006D45F1" w:rsidRPr="005D6B7B">
        <w:rPr>
          <w:rFonts w:ascii="Arial" w:hAnsi="Arial" w:cs="Arial"/>
          <w:spacing w:val="12"/>
          <w:sz w:val="24"/>
          <w:szCs w:val="24"/>
        </w:rPr>
        <w:t xml:space="preserve">at the </w:t>
      </w:r>
      <w:r w:rsidRPr="005D6B7B">
        <w:rPr>
          <w:rFonts w:ascii="Arial" w:hAnsi="Arial" w:cs="Arial"/>
          <w:spacing w:val="12"/>
          <w:sz w:val="24"/>
          <w:szCs w:val="24"/>
        </w:rPr>
        <w:t xml:space="preserve">end of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shift. </w:t>
      </w:r>
    </w:p>
    <w:p w14:paraId="31CDE0D5" w14:textId="4FB4D252" w:rsidR="001B0F49" w:rsidRDefault="00FD5F4D" w:rsidP="00696079">
      <w:pPr>
        <w:pStyle w:val="Heading2"/>
        <w:numPr>
          <w:ilvl w:val="0"/>
          <w:numId w:val="1"/>
        </w:numPr>
        <w:spacing w:line="276" w:lineRule="auto"/>
        <w:ind w:right="1180"/>
        <w:rPr>
          <w:rFonts w:ascii="Arial" w:hAnsi="Arial" w:cs="Arial"/>
          <w:spacing w:val="12"/>
          <w:sz w:val="24"/>
          <w:szCs w:val="24"/>
        </w:rPr>
      </w:pPr>
      <w:commentRangeStart w:id="12"/>
      <w:r w:rsidRPr="00C97A1A">
        <w:rPr>
          <w:rFonts w:ascii="Arial" w:hAnsi="Arial" w:cs="Arial"/>
          <w:spacing w:val="12"/>
          <w:sz w:val="24"/>
          <w:szCs w:val="24"/>
        </w:rPr>
        <w:t xml:space="preserve">Internal stairwells </w:t>
      </w:r>
      <w:r w:rsidR="008C6F83" w:rsidRPr="00C97A1A">
        <w:rPr>
          <w:rFonts w:ascii="Arial" w:hAnsi="Arial" w:cs="Arial"/>
          <w:spacing w:val="12"/>
          <w:sz w:val="24"/>
          <w:szCs w:val="24"/>
        </w:rPr>
        <w:t>may</w:t>
      </w:r>
      <w:r w:rsidRPr="00C97A1A">
        <w:rPr>
          <w:rFonts w:ascii="Arial" w:hAnsi="Arial" w:cs="Arial"/>
          <w:spacing w:val="12"/>
          <w:sz w:val="24"/>
          <w:szCs w:val="24"/>
        </w:rPr>
        <w:t xml:space="preserve"> be used for exiting the </w:t>
      </w:r>
      <w:r w:rsidR="00E64D3D" w:rsidRPr="00C97A1A">
        <w:rPr>
          <w:rFonts w:ascii="Arial" w:hAnsi="Arial" w:cs="Arial"/>
          <w:spacing w:val="12"/>
          <w:sz w:val="24"/>
          <w:szCs w:val="24"/>
        </w:rPr>
        <w:t>building;</w:t>
      </w:r>
      <w:r w:rsidRPr="00C97A1A">
        <w:rPr>
          <w:rFonts w:ascii="Arial" w:hAnsi="Arial" w:cs="Arial"/>
          <w:spacing w:val="12"/>
          <w:sz w:val="24"/>
          <w:szCs w:val="24"/>
        </w:rPr>
        <w:t xml:space="preserve"> </w:t>
      </w:r>
      <w:proofErr w:type="gramStart"/>
      <w:r w:rsidRPr="00C97A1A">
        <w:rPr>
          <w:rFonts w:ascii="Arial" w:hAnsi="Arial" w:cs="Arial"/>
          <w:spacing w:val="12"/>
          <w:sz w:val="24"/>
          <w:szCs w:val="24"/>
        </w:rPr>
        <w:t>however</w:t>
      </w:r>
      <w:proofErr w:type="gramEnd"/>
      <w:r w:rsidRPr="00C97A1A">
        <w:rPr>
          <w:rFonts w:ascii="Arial" w:hAnsi="Arial" w:cs="Arial"/>
          <w:spacing w:val="12"/>
          <w:sz w:val="24"/>
          <w:szCs w:val="24"/>
        </w:rPr>
        <w:t xml:space="preserve"> </w:t>
      </w:r>
      <w:r w:rsidR="00B13EDE" w:rsidRPr="00C97A1A">
        <w:rPr>
          <w:rFonts w:ascii="Arial" w:hAnsi="Arial" w:cs="Arial"/>
          <w:spacing w:val="12"/>
          <w:sz w:val="24"/>
          <w:szCs w:val="24"/>
        </w:rPr>
        <w:t xml:space="preserve">badge access is required </w:t>
      </w:r>
      <w:r w:rsidRPr="00C97A1A">
        <w:rPr>
          <w:rFonts w:ascii="Arial" w:hAnsi="Arial" w:cs="Arial"/>
          <w:spacing w:val="12"/>
          <w:sz w:val="24"/>
          <w:szCs w:val="24"/>
        </w:rPr>
        <w:t>on the ground floor</w:t>
      </w:r>
      <w:r w:rsidR="00B13EDE" w:rsidRPr="00C97A1A">
        <w:rPr>
          <w:rFonts w:ascii="Arial" w:hAnsi="Arial" w:cs="Arial"/>
          <w:spacing w:val="12"/>
          <w:sz w:val="24"/>
          <w:szCs w:val="24"/>
        </w:rPr>
        <w:t xml:space="preserve"> for re-entry</w:t>
      </w:r>
      <w:r w:rsidRPr="00C97A1A">
        <w:rPr>
          <w:rFonts w:ascii="Arial" w:hAnsi="Arial" w:cs="Arial"/>
          <w:spacing w:val="12"/>
          <w:sz w:val="24"/>
          <w:szCs w:val="24"/>
        </w:rPr>
        <w:t xml:space="preserve">. </w:t>
      </w:r>
      <w:commentRangeEnd w:id="12"/>
      <w:r w:rsidR="00795EAE" w:rsidRPr="00C97A1A">
        <w:rPr>
          <w:rStyle w:val="CommentReference"/>
          <w:rFonts w:asciiTheme="minorHAnsi" w:eastAsiaTheme="minorHAnsi" w:hAnsiTheme="minorHAnsi"/>
        </w:rPr>
        <w:commentReference w:id="12"/>
      </w:r>
    </w:p>
    <w:p w14:paraId="6C26ACB3" w14:textId="3318192C" w:rsidR="00C97A1A" w:rsidRPr="00C97A1A" w:rsidRDefault="00C97A1A" w:rsidP="00696079">
      <w:pPr>
        <w:pStyle w:val="Heading2"/>
        <w:numPr>
          <w:ilvl w:val="0"/>
          <w:numId w:val="1"/>
        </w:numPr>
        <w:spacing w:line="276" w:lineRule="auto"/>
        <w:ind w:right="1180"/>
        <w:rPr>
          <w:rFonts w:ascii="Arial" w:hAnsi="Arial" w:cs="Arial"/>
          <w:spacing w:val="12"/>
          <w:sz w:val="24"/>
          <w:szCs w:val="24"/>
        </w:rPr>
      </w:pPr>
      <w:r>
        <w:rPr>
          <w:rFonts w:ascii="Arial" w:hAnsi="Arial" w:cs="Arial"/>
          <w:spacing w:val="12"/>
          <w:sz w:val="24"/>
          <w:szCs w:val="24"/>
        </w:rPr>
        <w:t>You will need your badge if you are moving from one floor to another.</w:t>
      </w:r>
    </w:p>
    <w:p w14:paraId="42371C60" w14:textId="77777777" w:rsidR="00EF2B89" w:rsidRPr="005D6B7B" w:rsidRDefault="00EF2B89" w:rsidP="00696079">
      <w:pPr>
        <w:pStyle w:val="Heading2"/>
        <w:numPr>
          <w:ilvl w:val="0"/>
          <w:numId w:val="1"/>
        </w:numPr>
        <w:spacing w:line="276" w:lineRule="auto"/>
        <w:ind w:right="1180"/>
        <w:rPr>
          <w:rFonts w:ascii="Arial" w:hAnsi="Arial" w:cs="Arial"/>
          <w:spacing w:val="12"/>
          <w:sz w:val="24"/>
          <w:szCs w:val="24"/>
        </w:rPr>
      </w:pPr>
      <w:r w:rsidRPr="00C97A1A">
        <w:rPr>
          <w:rFonts w:ascii="Arial" w:hAnsi="Arial" w:cs="Arial"/>
          <w:spacing w:val="12"/>
          <w:sz w:val="24"/>
          <w:szCs w:val="24"/>
        </w:rPr>
        <w:t>Do not let anyone use your</w:t>
      </w:r>
      <w:r w:rsidRPr="005D6B7B">
        <w:rPr>
          <w:rFonts w:ascii="Arial" w:hAnsi="Arial" w:cs="Arial"/>
          <w:spacing w:val="12"/>
          <w:sz w:val="24"/>
          <w:szCs w:val="24"/>
        </w:rPr>
        <w:t xml:space="preserve"> badge.</w:t>
      </w:r>
    </w:p>
    <w:p w14:paraId="57487646" w14:textId="77777777" w:rsidR="001B0F49" w:rsidRPr="005D6B7B" w:rsidRDefault="006D45F1"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lastRenderedPageBreak/>
        <w:t>P</w:t>
      </w:r>
      <w:r w:rsidR="00FD5F4D" w:rsidRPr="005D6B7B">
        <w:rPr>
          <w:rFonts w:ascii="Arial" w:hAnsi="Arial" w:cs="Arial"/>
          <w:spacing w:val="12"/>
          <w:sz w:val="24"/>
          <w:szCs w:val="24"/>
        </w:rPr>
        <w:t xml:space="preserve">ay attention to your surroundings </w:t>
      </w:r>
      <w:r w:rsidR="00EF2B89" w:rsidRPr="005D6B7B">
        <w:rPr>
          <w:rFonts w:ascii="Arial" w:hAnsi="Arial" w:cs="Arial"/>
          <w:spacing w:val="12"/>
          <w:sz w:val="24"/>
          <w:szCs w:val="24"/>
        </w:rPr>
        <w:t xml:space="preserve">when badging in </w:t>
      </w:r>
      <w:r w:rsidR="00FD5F4D" w:rsidRPr="005D6B7B">
        <w:rPr>
          <w:rFonts w:ascii="Arial" w:hAnsi="Arial" w:cs="Arial"/>
          <w:spacing w:val="12"/>
          <w:sz w:val="24"/>
          <w:szCs w:val="24"/>
        </w:rPr>
        <w:t>and ensure that</w:t>
      </w:r>
      <w:r w:rsidR="00EF2B89" w:rsidRPr="005D6B7B">
        <w:rPr>
          <w:rFonts w:ascii="Arial" w:hAnsi="Arial" w:cs="Arial"/>
          <w:spacing w:val="12"/>
          <w:sz w:val="24"/>
          <w:szCs w:val="24"/>
        </w:rPr>
        <w:t xml:space="preserve"> </w:t>
      </w:r>
      <w:r w:rsidR="00FD5F4D" w:rsidRPr="005D6B7B">
        <w:rPr>
          <w:rFonts w:ascii="Arial" w:hAnsi="Arial" w:cs="Arial"/>
          <w:spacing w:val="12"/>
          <w:sz w:val="24"/>
          <w:szCs w:val="24"/>
        </w:rPr>
        <w:t>no one enters behind you</w:t>
      </w:r>
      <w:r w:rsidR="00EF2B89" w:rsidRPr="005D6B7B">
        <w:rPr>
          <w:rFonts w:ascii="Arial" w:hAnsi="Arial" w:cs="Arial"/>
          <w:spacing w:val="12"/>
          <w:sz w:val="24"/>
          <w:szCs w:val="24"/>
        </w:rPr>
        <w:t>.</w:t>
      </w:r>
    </w:p>
    <w:p w14:paraId="277DF580" w14:textId="77777777" w:rsidR="00871D6F"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If you forgot your badge, please go to the Security Desk for a temporary </w:t>
      </w:r>
    </w:p>
    <w:p w14:paraId="11EE4EBF" w14:textId="31B27D4E"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badge. </w:t>
      </w:r>
    </w:p>
    <w:p w14:paraId="7E4FBDC4" w14:textId="54D547B7" w:rsidR="006D45F1" w:rsidRPr="006C2555" w:rsidRDefault="00A5328F" w:rsidP="00CD12B4">
      <w:pPr>
        <w:pStyle w:val="Heading2"/>
        <w:spacing w:line="276" w:lineRule="auto"/>
        <w:ind w:left="1541" w:right="1180"/>
        <w:rPr>
          <w:rFonts w:ascii="Arial" w:hAnsi="Arial" w:cs="Arial"/>
          <w:spacing w:val="12"/>
          <w:sz w:val="22"/>
          <w:szCs w:val="22"/>
        </w:rPr>
      </w:pPr>
      <w:r>
        <w:rPr>
          <w:rFonts w:ascii="Arial" w:hAnsi="Arial" w:cs="Arial"/>
          <w:spacing w:val="12"/>
          <w:sz w:val="22"/>
          <w:szCs w:val="22"/>
        </w:rPr>
        <w:t xml:space="preserve">  </w:t>
      </w:r>
    </w:p>
    <w:tbl>
      <w:tblPr>
        <w:tblStyle w:val="TableGrid"/>
        <w:tblW w:w="0" w:type="auto"/>
        <w:tblInd w:w="1541" w:type="dxa"/>
        <w:tblLayout w:type="fixed"/>
        <w:tblLook w:val="04A0" w:firstRow="1" w:lastRow="0" w:firstColumn="1" w:lastColumn="0" w:noHBand="0" w:noVBand="1"/>
      </w:tblPr>
      <w:tblGrid>
        <w:gridCol w:w="3764"/>
        <w:gridCol w:w="3150"/>
        <w:gridCol w:w="2610"/>
      </w:tblGrid>
      <w:tr w:rsidR="00686F52" w:rsidRPr="006C2555" w14:paraId="4EABB2F6" w14:textId="77777777" w:rsidTr="00B94526">
        <w:tc>
          <w:tcPr>
            <w:tcW w:w="9524" w:type="dxa"/>
            <w:gridSpan w:val="3"/>
          </w:tcPr>
          <w:p w14:paraId="542FF3E0" w14:textId="77777777" w:rsidR="00686F52" w:rsidRPr="005D6B7B" w:rsidRDefault="00A5328F" w:rsidP="00A5328F">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Examples </w:t>
            </w:r>
          </w:p>
        </w:tc>
      </w:tr>
      <w:tr w:rsidR="00DB6A26" w:rsidRPr="006C2555" w14:paraId="3BDD584A" w14:textId="77777777" w:rsidTr="005D6B7B">
        <w:tc>
          <w:tcPr>
            <w:tcW w:w="3764" w:type="dxa"/>
          </w:tcPr>
          <w:p w14:paraId="2BFD785C" w14:textId="77777777" w:rsidR="00DB6A26" w:rsidRPr="005D6B7B" w:rsidRDefault="00726CFC" w:rsidP="00CD12B4">
            <w:pPr>
              <w:pStyle w:val="Heading2"/>
              <w:spacing w:line="276" w:lineRule="auto"/>
              <w:ind w:left="0" w:right="73"/>
              <w:jc w:val="center"/>
              <w:rPr>
                <w:rFonts w:ascii="Arial" w:hAnsi="Arial" w:cs="Arial"/>
                <w:b/>
                <w:spacing w:val="12"/>
                <w:sz w:val="24"/>
                <w:szCs w:val="24"/>
              </w:rPr>
            </w:pPr>
            <w:r>
              <w:rPr>
                <w:rFonts w:ascii="Arial" w:hAnsi="Arial" w:cs="Arial"/>
                <w:b/>
                <w:spacing w:val="12"/>
                <w:sz w:val="24"/>
                <w:szCs w:val="24"/>
              </w:rPr>
              <w:t>General Entry with</w:t>
            </w:r>
            <w:r w:rsidR="00DB6A26" w:rsidRPr="005D6B7B">
              <w:rPr>
                <w:rFonts w:ascii="Arial" w:hAnsi="Arial" w:cs="Arial"/>
                <w:b/>
                <w:spacing w:val="12"/>
                <w:sz w:val="24"/>
                <w:szCs w:val="24"/>
              </w:rPr>
              <w:t xml:space="preserve"> Ba</w:t>
            </w:r>
            <w:r>
              <w:rPr>
                <w:rFonts w:ascii="Arial" w:hAnsi="Arial" w:cs="Arial"/>
                <w:b/>
                <w:spacing w:val="12"/>
                <w:sz w:val="24"/>
                <w:szCs w:val="24"/>
              </w:rPr>
              <w:t>dg</w:t>
            </w:r>
            <w:r w:rsidR="00DB6A26" w:rsidRPr="005D6B7B">
              <w:rPr>
                <w:rFonts w:ascii="Arial" w:hAnsi="Arial" w:cs="Arial"/>
                <w:b/>
                <w:spacing w:val="12"/>
                <w:sz w:val="24"/>
                <w:szCs w:val="24"/>
              </w:rPr>
              <w:t>e Access</w:t>
            </w:r>
          </w:p>
        </w:tc>
        <w:tc>
          <w:tcPr>
            <w:tcW w:w="5760" w:type="dxa"/>
            <w:gridSpan w:val="2"/>
            <w:tcBorders>
              <w:bottom w:val="single" w:sz="4" w:space="0" w:color="auto"/>
            </w:tcBorders>
          </w:tcPr>
          <w:p w14:paraId="35FF37F7" w14:textId="77777777" w:rsidR="00726CFC" w:rsidRDefault="00DB6A26" w:rsidP="00CD12B4">
            <w:pPr>
              <w:pStyle w:val="Heading2"/>
              <w:spacing w:line="276" w:lineRule="auto"/>
              <w:ind w:left="0" w:right="164"/>
              <w:jc w:val="center"/>
              <w:rPr>
                <w:rFonts w:ascii="Arial" w:hAnsi="Arial" w:cs="Arial"/>
                <w:b/>
                <w:spacing w:val="12"/>
                <w:sz w:val="24"/>
                <w:szCs w:val="24"/>
              </w:rPr>
            </w:pPr>
            <w:r w:rsidRPr="005D6B7B">
              <w:rPr>
                <w:rFonts w:ascii="Arial" w:hAnsi="Arial" w:cs="Arial"/>
                <w:b/>
                <w:spacing w:val="12"/>
                <w:sz w:val="24"/>
                <w:szCs w:val="24"/>
              </w:rPr>
              <w:t>Restricted Areas</w:t>
            </w:r>
          </w:p>
          <w:p w14:paraId="1B12D0B4" w14:textId="77777777" w:rsidR="00DB6A26" w:rsidRPr="005D6B7B" w:rsidRDefault="00726CFC" w:rsidP="00CD12B4">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Badge Clearance Required </w:t>
            </w:r>
          </w:p>
        </w:tc>
      </w:tr>
      <w:tr w:rsidR="00DB6A26" w:rsidRPr="006C2555" w14:paraId="0AB4EA02" w14:textId="77777777" w:rsidTr="009F73B3">
        <w:tc>
          <w:tcPr>
            <w:tcW w:w="3764" w:type="dxa"/>
            <w:tcBorders>
              <w:right w:val="single" w:sz="4" w:space="0" w:color="auto"/>
            </w:tcBorders>
          </w:tcPr>
          <w:p w14:paraId="3590F2FD"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commentRangeStart w:id="13"/>
            <w:r w:rsidRPr="00711FAD">
              <w:rPr>
                <w:rFonts w:ascii="Arial" w:hAnsi="Arial" w:cs="Arial"/>
                <w:spacing w:val="12"/>
                <w:sz w:val="24"/>
                <w:szCs w:val="24"/>
              </w:rPr>
              <w:t xml:space="preserve">All exterior doors with card readers </w:t>
            </w:r>
          </w:p>
          <w:p w14:paraId="14C6A12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All back of house space (hallways, etc.) </w:t>
            </w:r>
          </w:p>
          <w:p w14:paraId="23218627"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Multidisciplinary/ Conference Rooms </w:t>
            </w:r>
          </w:p>
          <w:p w14:paraId="58243AFE"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Consult Rooms </w:t>
            </w:r>
          </w:p>
          <w:p w14:paraId="00F7FE4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Bicycle Storage </w:t>
            </w:r>
          </w:p>
          <w:p w14:paraId="44E31275"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Locker Rooms </w:t>
            </w:r>
          </w:p>
          <w:p w14:paraId="5647E779"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Emergency Department </w:t>
            </w:r>
          </w:p>
          <w:p w14:paraId="1F87F183"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Imaging Entrance </w:t>
            </w:r>
          </w:p>
          <w:p w14:paraId="3D48FF4A" w14:textId="77777777" w:rsidR="00DB6A26"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M/S, L&amp;D and M/S Patient Floors (unless otherwise specified) </w:t>
            </w:r>
          </w:p>
          <w:p w14:paraId="34768569" w14:textId="77777777" w:rsidR="00726CFC" w:rsidRPr="00711FAD" w:rsidRDefault="00726CFC" w:rsidP="00427AD4">
            <w:pPr>
              <w:pStyle w:val="Heading2"/>
              <w:numPr>
                <w:ilvl w:val="0"/>
                <w:numId w:val="12"/>
              </w:numPr>
              <w:spacing w:line="276" w:lineRule="auto"/>
              <w:ind w:left="508" w:right="251"/>
              <w:rPr>
                <w:rFonts w:ascii="Arial" w:hAnsi="Arial" w:cs="Arial"/>
                <w:spacing w:val="12"/>
                <w:sz w:val="24"/>
                <w:szCs w:val="24"/>
              </w:rPr>
            </w:pPr>
            <w:r>
              <w:rPr>
                <w:rFonts w:ascii="Arial" w:hAnsi="Arial" w:cs="Arial"/>
                <w:spacing w:val="12"/>
                <w:sz w:val="24"/>
                <w:szCs w:val="24"/>
              </w:rPr>
              <w:t>Service elevators</w:t>
            </w:r>
          </w:p>
        </w:tc>
        <w:tc>
          <w:tcPr>
            <w:tcW w:w="3150" w:type="dxa"/>
            <w:tcBorders>
              <w:top w:val="single" w:sz="4" w:space="0" w:color="auto"/>
              <w:left w:val="single" w:sz="4" w:space="0" w:color="auto"/>
              <w:bottom w:val="single" w:sz="4" w:space="0" w:color="auto"/>
              <w:right w:val="nil"/>
            </w:tcBorders>
          </w:tcPr>
          <w:p w14:paraId="41E8EA9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Administrative Suite</w:t>
            </w:r>
          </w:p>
          <w:p w14:paraId="1F7C1D0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Admitting</w:t>
            </w:r>
          </w:p>
          <w:p w14:paraId="7771CF7B"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Biomedical Engineering</w:t>
            </w:r>
          </w:p>
          <w:p w14:paraId="6431A841"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Clean/Soil Utility Room</w:t>
            </w:r>
          </w:p>
          <w:p w14:paraId="6010A824"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Clinical Lab</w:t>
            </w:r>
          </w:p>
          <w:p w14:paraId="7A0F67CF"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Food &amp; Nutrition Area</w:t>
            </w:r>
          </w:p>
          <w:p w14:paraId="3C0E5E4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 xml:space="preserve">Materials </w:t>
            </w:r>
            <w:proofErr w:type="spellStart"/>
            <w:r w:rsidRPr="00711FAD">
              <w:rPr>
                <w:rFonts w:ascii="Arial" w:hAnsi="Arial" w:cs="Arial"/>
                <w:spacing w:val="12"/>
                <w:sz w:val="24"/>
                <w:szCs w:val="24"/>
              </w:rPr>
              <w:t>Mgmt</w:t>
            </w:r>
            <w:proofErr w:type="spellEnd"/>
            <w:r w:rsidRPr="00711FAD">
              <w:rPr>
                <w:rFonts w:ascii="Arial" w:hAnsi="Arial" w:cs="Arial"/>
                <w:spacing w:val="12"/>
                <w:sz w:val="24"/>
                <w:szCs w:val="24"/>
              </w:rPr>
              <w:t>/Supply Chain</w:t>
            </w:r>
          </w:p>
          <w:p w14:paraId="0E435077"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Medical Equipment Rooms</w:t>
            </w:r>
          </w:p>
          <w:p w14:paraId="47729F1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proofErr w:type="spellStart"/>
            <w:r w:rsidRPr="00711FAD">
              <w:rPr>
                <w:rFonts w:ascii="Arial" w:hAnsi="Arial" w:cs="Arial"/>
                <w:spacing w:val="12"/>
                <w:sz w:val="24"/>
                <w:szCs w:val="24"/>
              </w:rPr>
              <w:t>Medrooms</w:t>
            </w:r>
            <w:commentRangeEnd w:id="13"/>
            <w:proofErr w:type="spellEnd"/>
            <w:r w:rsidR="00871D6F">
              <w:rPr>
                <w:rStyle w:val="CommentReference"/>
                <w:rFonts w:asciiTheme="minorHAnsi" w:eastAsiaTheme="minorHAnsi" w:hAnsiTheme="minorHAnsi"/>
              </w:rPr>
              <w:commentReference w:id="13"/>
            </w:r>
          </w:p>
        </w:tc>
        <w:tc>
          <w:tcPr>
            <w:tcW w:w="2610" w:type="dxa"/>
            <w:tcBorders>
              <w:top w:val="single" w:sz="4" w:space="0" w:color="auto"/>
              <w:left w:val="nil"/>
              <w:bottom w:val="single" w:sz="4" w:space="0" w:color="auto"/>
              <w:right w:val="single" w:sz="4" w:space="0" w:color="auto"/>
            </w:tcBorders>
          </w:tcPr>
          <w:p w14:paraId="134D7E70"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Morgue</w:t>
            </w:r>
          </w:p>
          <w:p w14:paraId="1EF83CB2" w14:textId="77777777" w:rsidR="00726CFC" w:rsidRDefault="00726CFC"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MRI Suites</w:t>
            </w:r>
          </w:p>
          <w:p w14:paraId="343D405F" w14:textId="77777777" w:rsidR="00DB6A26" w:rsidRPr="00726CFC" w:rsidRDefault="00DB6A26"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Nourishment Rooms</w:t>
            </w:r>
          </w:p>
          <w:p w14:paraId="2CDB4FD5" w14:textId="77777777" w:rsidR="00DB6A26" w:rsidRPr="00711FAD" w:rsidRDefault="00DB6A26" w:rsidP="00427AD4">
            <w:pPr>
              <w:pStyle w:val="Heading2"/>
              <w:numPr>
                <w:ilvl w:val="0"/>
                <w:numId w:val="12"/>
              </w:numPr>
              <w:spacing w:line="276" w:lineRule="auto"/>
              <w:ind w:left="337" w:right="-16"/>
              <w:rPr>
                <w:rFonts w:ascii="Arial" w:hAnsi="Arial" w:cs="Arial"/>
                <w:spacing w:val="12"/>
                <w:sz w:val="24"/>
                <w:szCs w:val="24"/>
              </w:rPr>
            </w:pPr>
            <w:r w:rsidRPr="00711FAD">
              <w:rPr>
                <w:rFonts w:ascii="Arial" w:hAnsi="Arial" w:cs="Arial"/>
                <w:spacing w:val="12"/>
                <w:sz w:val="24"/>
                <w:szCs w:val="24"/>
              </w:rPr>
              <w:t>Nursery/SCN</w:t>
            </w:r>
          </w:p>
          <w:p w14:paraId="7492779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PBX</w:t>
            </w:r>
          </w:p>
          <w:p w14:paraId="3203CF0D"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Pharmacy</w:t>
            </w:r>
          </w:p>
          <w:p w14:paraId="572AF9D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PT/OT Area</w:t>
            </w:r>
          </w:p>
          <w:p w14:paraId="26C092D1"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Security</w:t>
            </w:r>
          </w:p>
          <w:p w14:paraId="44CD153F"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SPD, OR, PACU/ACU</w:t>
            </w:r>
          </w:p>
        </w:tc>
      </w:tr>
    </w:tbl>
    <w:p w14:paraId="5981F337" w14:textId="77777777" w:rsidR="00323BC3" w:rsidRDefault="00323BC3" w:rsidP="00EF6DF3">
      <w:pPr>
        <w:pStyle w:val="Heading2"/>
        <w:ind w:right="1180"/>
        <w:rPr>
          <w:rFonts w:ascii="Arial" w:hAnsi="Arial" w:cs="Arial"/>
          <w:color w:val="00A9A0"/>
          <w:spacing w:val="12"/>
          <w:sz w:val="32"/>
          <w:szCs w:val="32"/>
        </w:rPr>
      </w:pPr>
    </w:p>
    <w:p w14:paraId="695C706D" w14:textId="77777777" w:rsidR="00323BC3" w:rsidRDefault="00323BC3" w:rsidP="00A5328F">
      <w:pPr>
        <w:pStyle w:val="Heading2"/>
        <w:ind w:left="0" w:right="1180"/>
        <w:rPr>
          <w:rFonts w:ascii="Arial" w:hAnsi="Arial" w:cs="Arial"/>
          <w:color w:val="00A9A0"/>
          <w:spacing w:val="12"/>
          <w:sz w:val="32"/>
          <w:szCs w:val="32"/>
        </w:rPr>
      </w:pPr>
    </w:p>
    <w:p w14:paraId="0D34F945" w14:textId="77777777" w:rsidR="006A798C" w:rsidRDefault="006A798C" w:rsidP="00EF6DF3">
      <w:pPr>
        <w:pStyle w:val="Heading2"/>
        <w:ind w:right="1180"/>
        <w:rPr>
          <w:rFonts w:ascii="Arial" w:hAnsi="Arial" w:cs="Arial"/>
          <w:color w:val="00A9A0"/>
          <w:spacing w:val="12"/>
          <w:sz w:val="32"/>
          <w:szCs w:val="32"/>
        </w:rPr>
      </w:pPr>
    </w:p>
    <w:p w14:paraId="1A51F192" w14:textId="402CBDB7" w:rsidR="006D45F1" w:rsidRPr="005D6B7B" w:rsidRDefault="006A798C" w:rsidP="00EF6DF3">
      <w:pPr>
        <w:pStyle w:val="Heading2"/>
        <w:ind w:right="1180"/>
        <w:rPr>
          <w:rFonts w:ascii="Arial" w:hAnsi="Arial" w:cs="Arial"/>
          <w:spacing w:val="12"/>
          <w:sz w:val="32"/>
          <w:szCs w:val="32"/>
        </w:rPr>
      </w:pPr>
      <w:r w:rsidRPr="005D6B7B">
        <w:rPr>
          <w:rFonts w:ascii="Arial" w:hAnsi="Arial" w:cs="Arial"/>
          <w:noProof/>
          <w:color w:val="00A9A0"/>
          <w:sz w:val="32"/>
          <w:szCs w:val="32"/>
        </w:rPr>
        <w:drawing>
          <wp:anchor distT="0" distB="0" distL="114300" distR="114300" simplePos="0" relativeHeight="251685888" behindDoc="0" locked="0" layoutInCell="1" allowOverlap="1" wp14:anchorId="218898F0" wp14:editId="4C9D9D35">
            <wp:simplePos x="0" y="0"/>
            <wp:positionH relativeFrom="column">
              <wp:posOffset>4824038</wp:posOffset>
            </wp:positionH>
            <wp:positionV relativeFrom="paragraph">
              <wp:posOffset>437</wp:posOffset>
            </wp:positionV>
            <wp:extent cx="1748790" cy="2757170"/>
            <wp:effectExtent l="0" t="0" r="3810"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8790" cy="2757170"/>
                    </a:xfrm>
                    <a:prstGeom prst="rect">
                      <a:avLst/>
                    </a:prstGeom>
                  </pic:spPr>
                </pic:pic>
              </a:graphicData>
            </a:graphic>
            <wp14:sizeRelH relativeFrom="page">
              <wp14:pctWidth>0</wp14:pctWidth>
            </wp14:sizeRelH>
            <wp14:sizeRelV relativeFrom="page">
              <wp14:pctHeight>0</wp14:pctHeight>
            </wp14:sizeRelV>
          </wp:anchor>
        </w:drawing>
      </w:r>
      <w:r w:rsidR="006D45F1" w:rsidRPr="005D6B7B">
        <w:rPr>
          <w:rFonts w:ascii="Arial" w:hAnsi="Arial" w:cs="Arial"/>
          <w:color w:val="00A9A0"/>
          <w:spacing w:val="12"/>
          <w:sz w:val="32"/>
          <w:szCs w:val="32"/>
        </w:rPr>
        <w:t>Elevators</w:t>
      </w:r>
    </w:p>
    <w:p w14:paraId="54AD3E10" w14:textId="6AA467BD" w:rsidR="00B20909" w:rsidRPr="00323BC3" w:rsidRDefault="005C6D1B" w:rsidP="00323BC3">
      <w:pPr>
        <w:pStyle w:val="Heading2"/>
        <w:spacing w:line="276" w:lineRule="auto"/>
        <w:ind w:right="1180"/>
        <w:rPr>
          <w:rFonts w:ascii="Arial" w:hAnsi="Arial" w:cs="Arial"/>
          <w:spacing w:val="12"/>
          <w:sz w:val="24"/>
          <w:szCs w:val="24"/>
        </w:rPr>
      </w:pPr>
      <w:r w:rsidRPr="00323BC3">
        <w:rPr>
          <w:rFonts w:ascii="Arial" w:hAnsi="Arial" w:cs="Arial"/>
          <w:spacing w:val="12"/>
          <w:sz w:val="24"/>
          <w:szCs w:val="24"/>
        </w:rPr>
        <w:t>There</w:t>
      </w:r>
      <w:r w:rsidR="009E13C2" w:rsidRPr="00323BC3">
        <w:rPr>
          <w:rFonts w:ascii="Arial" w:hAnsi="Arial" w:cs="Arial"/>
          <w:spacing w:val="12"/>
          <w:sz w:val="24"/>
          <w:szCs w:val="24"/>
        </w:rPr>
        <w:t xml:space="preserve"> </w:t>
      </w:r>
      <w:r w:rsidR="00344000" w:rsidRPr="00323BC3">
        <w:rPr>
          <w:rFonts w:ascii="Arial" w:hAnsi="Arial" w:cs="Arial"/>
          <w:spacing w:val="12"/>
          <w:sz w:val="24"/>
          <w:szCs w:val="24"/>
        </w:rPr>
        <w:t>are</w:t>
      </w:r>
      <w:r w:rsidR="008D0773" w:rsidRPr="00323BC3">
        <w:rPr>
          <w:rFonts w:ascii="Arial" w:hAnsi="Arial" w:cs="Arial"/>
          <w:spacing w:val="12"/>
          <w:sz w:val="24"/>
          <w:szCs w:val="24"/>
        </w:rPr>
        <w:t xml:space="preserve"> two</w:t>
      </w:r>
      <w:r w:rsidR="009E13C2" w:rsidRPr="00323BC3">
        <w:rPr>
          <w:rFonts w:ascii="Arial" w:hAnsi="Arial" w:cs="Arial"/>
          <w:spacing w:val="12"/>
          <w:sz w:val="24"/>
          <w:szCs w:val="24"/>
        </w:rPr>
        <w:t xml:space="preserve"> </w:t>
      </w:r>
      <w:r w:rsidR="00B20909" w:rsidRPr="00323BC3">
        <w:rPr>
          <w:rFonts w:ascii="Arial" w:hAnsi="Arial" w:cs="Arial"/>
          <w:spacing w:val="12"/>
          <w:sz w:val="24"/>
          <w:szCs w:val="24"/>
        </w:rPr>
        <w:t xml:space="preserve">sets of </w:t>
      </w:r>
      <w:r w:rsidR="009E13C2" w:rsidRPr="00323BC3">
        <w:rPr>
          <w:rFonts w:ascii="Arial" w:hAnsi="Arial" w:cs="Arial"/>
          <w:spacing w:val="12"/>
          <w:sz w:val="24"/>
          <w:szCs w:val="24"/>
        </w:rPr>
        <w:t xml:space="preserve">elevators on the </w:t>
      </w:r>
      <w:r w:rsidR="0019275E" w:rsidRPr="00323BC3">
        <w:rPr>
          <w:rFonts w:ascii="Arial" w:hAnsi="Arial" w:cs="Arial"/>
          <w:spacing w:val="12"/>
          <w:sz w:val="24"/>
          <w:szCs w:val="24"/>
        </w:rPr>
        <w:t xml:space="preserve">campus. </w:t>
      </w:r>
      <w:r w:rsidR="00B20909" w:rsidRPr="00323BC3">
        <w:rPr>
          <w:rFonts w:ascii="Arial" w:hAnsi="Arial" w:cs="Arial"/>
          <w:spacing w:val="12"/>
          <w:sz w:val="24"/>
          <w:szCs w:val="24"/>
        </w:rPr>
        <w:t>Please yield to patients being</w:t>
      </w:r>
      <w:r w:rsidR="00CC74FE" w:rsidRPr="00323BC3">
        <w:rPr>
          <w:rFonts w:ascii="Arial" w:hAnsi="Arial" w:cs="Arial"/>
          <w:noProof/>
          <w:sz w:val="24"/>
          <w:szCs w:val="24"/>
        </w:rPr>
        <w:t xml:space="preserve"> </w:t>
      </w:r>
      <w:r w:rsidR="00B20909" w:rsidRPr="00323BC3">
        <w:rPr>
          <w:rFonts w:ascii="Arial" w:hAnsi="Arial" w:cs="Arial"/>
          <w:spacing w:val="12"/>
          <w:sz w:val="24"/>
          <w:szCs w:val="24"/>
        </w:rPr>
        <w:t xml:space="preserve">transported. </w:t>
      </w:r>
    </w:p>
    <w:p w14:paraId="1532C55B" w14:textId="77777777" w:rsidR="00B20909" w:rsidRPr="00323BC3" w:rsidRDefault="00B20909" w:rsidP="00323BC3">
      <w:pPr>
        <w:pStyle w:val="Heading2"/>
        <w:spacing w:line="276" w:lineRule="auto"/>
        <w:ind w:right="1180"/>
        <w:rPr>
          <w:rFonts w:ascii="Arial" w:hAnsi="Arial" w:cs="Arial"/>
          <w:spacing w:val="12"/>
          <w:sz w:val="24"/>
          <w:szCs w:val="24"/>
        </w:rPr>
      </w:pPr>
    </w:p>
    <w:p w14:paraId="57C9E9DB" w14:textId="77777777" w:rsidR="0055647C" w:rsidRPr="00323BC3" w:rsidRDefault="00B20909"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Four p</w:t>
      </w:r>
      <w:r w:rsidR="008D0773" w:rsidRPr="00323BC3">
        <w:rPr>
          <w:rFonts w:ascii="Arial" w:hAnsi="Arial" w:cs="Arial"/>
          <w:spacing w:val="12"/>
          <w:sz w:val="24"/>
          <w:szCs w:val="24"/>
        </w:rPr>
        <w:t xml:space="preserve">ublic elevators are </w:t>
      </w:r>
      <w:r w:rsidRPr="00323BC3">
        <w:rPr>
          <w:rFonts w:ascii="Arial" w:hAnsi="Arial" w:cs="Arial"/>
          <w:spacing w:val="12"/>
          <w:sz w:val="24"/>
          <w:szCs w:val="24"/>
        </w:rPr>
        <w:t xml:space="preserve">available </w:t>
      </w:r>
      <w:r w:rsidR="008D0773" w:rsidRPr="00323BC3">
        <w:rPr>
          <w:rFonts w:ascii="Arial" w:hAnsi="Arial" w:cs="Arial"/>
          <w:spacing w:val="12"/>
          <w:sz w:val="24"/>
          <w:szCs w:val="24"/>
        </w:rPr>
        <w:t>for patients and visitors</w:t>
      </w:r>
      <w:r w:rsidRPr="00323BC3">
        <w:rPr>
          <w:rFonts w:ascii="Arial" w:hAnsi="Arial" w:cs="Arial"/>
          <w:spacing w:val="12"/>
          <w:sz w:val="24"/>
          <w:szCs w:val="24"/>
        </w:rPr>
        <w:t>. Badge access is not required</w:t>
      </w:r>
      <w:r w:rsidR="0026135F"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00B050"/>
          <w:spacing w:val="12"/>
          <w:sz w:val="24"/>
          <w:szCs w:val="24"/>
        </w:rPr>
        <w:t>GREEN</w:t>
      </w:r>
      <w:r w:rsidR="00CC74FE" w:rsidRPr="00323BC3">
        <w:rPr>
          <w:rFonts w:ascii="Arial" w:hAnsi="Arial" w:cs="Arial"/>
          <w:spacing w:val="12"/>
          <w:sz w:val="24"/>
          <w:szCs w:val="24"/>
        </w:rPr>
        <w:t>).</w:t>
      </w:r>
    </w:p>
    <w:p w14:paraId="781D606E" w14:textId="3D82EC3A" w:rsidR="005C6D1B" w:rsidRPr="00323BC3" w:rsidRDefault="0026135F"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T</w:t>
      </w:r>
      <w:r w:rsidR="00B20909" w:rsidRPr="00323BC3">
        <w:rPr>
          <w:rFonts w:ascii="Arial" w:hAnsi="Arial" w:cs="Arial"/>
          <w:spacing w:val="12"/>
          <w:sz w:val="24"/>
          <w:szCs w:val="24"/>
        </w:rPr>
        <w:t>hree t</w:t>
      </w:r>
      <w:r w:rsidRPr="00323BC3">
        <w:rPr>
          <w:rFonts w:ascii="Arial" w:hAnsi="Arial" w:cs="Arial"/>
          <w:spacing w:val="12"/>
          <w:sz w:val="24"/>
          <w:szCs w:val="24"/>
        </w:rPr>
        <w:t>ransport/</w:t>
      </w:r>
      <w:r w:rsidR="00B20909" w:rsidRPr="00323BC3">
        <w:rPr>
          <w:rFonts w:ascii="Arial" w:hAnsi="Arial" w:cs="Arial"/>
          <w:spacing w:val="12"/>
          <w:sz w:val="24"/>
          <w:szCs w:val="24"/>
        </w:rPr>
        <w:t>s</w:t>
      </w:r>
      <w:r w:rsidRPr="00323BC3">
        <w:rPr>
          <w:rFonts w:ascii="Arial" w:hAnsi="Arial" w:cs="Arial"/>
          <w:spacing w:val="12"/>
          <w:sz w:val="24"/>
          <w:szCs w:val="24"/>
        </w:rPr>
        <w:t>ervice elevators</w:t>
      </w:r>
      <w:r w:rsidR="00257537" w:rsidRPr="00323BC3">
        <w:rPr>
          <w:rFonts w:ascii="Arial" w:hAnsi="Arial" w:cs="Arial"/>
          <w:spacing w:val="12"/>
          <w:sz w:val="24"/>
          <w:szCs w:val="24"/>
        </w:rPr>
        <w:t xml:space="preserve"> are for staff, volunteers and patient transport. Badge access is requir</w:t>
      </w:r>
      <w:r w:rsidR="0055647C" w:rsidRPr="00323BC3">
        <w:rPr>
          <w:rFonts w:ascii="Arial" w:hAnsi="Arial" w:cs="Arial"/>
          <w:spacing w:val="12"/>
          <w:sz w:val="24"/>
          <w:szCs w:val="24"/>
        </w:rPr>
        <w:t>ed</w:t>
      </w:r>
      <w:r w:rsidR="00376E3E" w:rsidRPr="00323BC3">
        <w:rPr>
          <w:rFonts w:ascii="Arial" w:hAnsi="Arial" w:cs="Arial"/>
          <w:spacing w:val="12"/>
          <w:sz w:val="24"/>
          <w:szCs w:val="24"/>
        </w:rPr>
        <w:t xml:space="preserve"> to activate elevator</w:t>
      </w:r>
      <w:r w:rsidR="0055647C"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FF0000"/>
          <w:spacing w:val="12"/>
          <w:sz w:val="24"/>
          <w:szCs w:val="24"/>
        </w:rPr>
        <w:t>RED</w:t>
      </w:r>
      <w:r w:rsidR="00CC74FE" w:rsidRPr="00323BC3">
        <w:rPr>
          <w:rFonts w:ascii="Arial" w:hAnsi="Arial" w:cs="Arial"/>
          <w:spacing w:val="12"/>
          <w:sz w:val="24"/>
          <w:szCs w:val="24"/>
        </w:rPr>
        <w:t>).</w:t>
      </w:r>
    </w:p>
    <w:p w14:paraId="1A094F0E" w14:textId="77777777" w:rsidR="00E80A88" w:rsidRPr="00323BC3" w:rsidRDefault="00E80A88" w:rsidP="00323BC3">
      <w:pPr>
        <w:pStyle w:val="Heading2"/>
        <w:spacing w:line="276" w:lineRule="auto"/>
        <w:ind w:right="1180"/>
        <w:rPr>
          <w:rFonts w:ascii="Arial" w:hAnsi="Arial" w:cs="Arial"/>
          <w:spacing w:val="12"/>
          <w:sz w:val="24"/>
          <w:szCs w:val="24"/>
        </w:rPr>
      </w:pPr>
    </w:p>
    <w:p w14:paraId="722A7F8F" w14:textId="77777777" w:rsidR="00E80A88" w:rsidRPr="00323BC3" w:rsidRDefault="00E80A88" w:rsidP="00323BC3">
      <w:pPr>
        <w:pStyle w:val="Heading2"/>
        <w:spacing w:line="276" w:lineRule="auto"/>
        <w:ind w:right="1180"/>
        <w:rPr>
          <w:rFonts w:ascii="Arial" w:hAnsi="Arial" w:cs="Arial"/>
          <w:spacing w:val="12"/>
          <w:sz w:val="24"/>
          <w:szCs w:val="24"/>
        </w:rPr>
      </w:pPr>
    </w:p>
    <w:p w14:paraId="40F33734" w14:textId="77777777" w:rsidR="00BF2009" w:rsidRDefault="00BF2009" w:rsidP="009B1179">
      <w:pPr>
        <w:spacing w:line="276" w:lineRule="auto"/>
        <w:ind w:left="1440" w:right="1181"/>
        <w:rPr>
          <w:rFonts w:ascii="Arial" w:hAnsi="Arial" w:cs="Arial"/>
          <w:color w:val="00A9A0"/>
          <w:spacing w:val="11"/>
          <w:sz w:val="32"/>
          <w:szCs w:val="32"/>
        </w:rPr>
      </w:pPr>
    </w:p>
    <w:p w14:paraId="4D99A101" w14:textId="77777777" w:rsidR="00BF2009" w:rsidRDefault="00BF2009" w:rsidP="009B1179">
      <w:pPr>
        <w:spacing w:line="276" w:lineRule="auto"/>
        <w:ind w:left="1440" w:right="1181"/>
        <w:rPr>
          <w:rFonts w:ascii="Arial" w:hAnsi="Arial" w:cs="Arial"/>
          <w:color w:val="00A9A0"/>
          <w:spacing w:val="11"/>
          <w:sz w:val="32"/>
          <w:szCs w:val="32"/>
        </w:rPr>
      </w:pPr>
    </w:p>
    <w:p w14:paraId="19C27869" w14:textId="77777777" w:rsidR="00BF2009" w:rsidRDefault="00BF2009" w:rsidP="009B1179">
      <w:pPr>
        <w:spacing w:line="276" w:lineRule="auto"/>
        <w:ind w:left="1440" w:right="1181"/>
        <w:rPr>
          <w:rFonts w:ascii="Arial" w:hAnsi="Arial" w:cs="Arial"/>
          <w:color w:val="00A9A0"/>
          <w:spacing w:val="11"/>
          <w:sz w:val="32"/>
          <w:szCs w:val="32"/>
        </w:rPr>
      </w:pPr>
    </w:p>
    <w:p w14:paraId="285FF928" w14:textId="77777777" w:rsidR="0084587B" w:rsidRPr="00932923" w:rsidRDefault="0084587B" w:rsidP="009B1179">
      <w:pPr>
        <w:spacing w:line="276" w:lineRule="auto"/>
        <w:ind w:left="1440" w:right="1181"/>
        <w:rPr>
          <w:rFonts w:ascii="Arial" w:hAnsi="Arial" w:cs="Arial"/>
          <w:color w:val="00A9A0"/>
          <w:spacing w:val="11"/>
          <w:sz w:val="32"/>
          <w:szCs w:val="32"/>
        </w:rPr>
      </w:pPr>
      <w:r w:rsidRPr="00932923">
        <w:rPr>
          <w:rFonts w:ascii="Arial" w:hAnsi="Arial" w:cs="Arial"/>
          <w:color w:val="00A9A0"/>
          <w:spacing w:val="11"/>
          <w:sz w:val="32"/>
          <w:szCs w:val="32"/>
        </w:rPr>
        <w:t>Staff Lockers</w:t>
      </w:r>
    </w:p>
    <w:p w14:paraId="04E6370C" w14:textId="77777777" w:rsidR="0084587B" w:rsidRPr="008773D3" w:rsidRDefault="0084587B" w:rsidP="009B1179">
      <w:pPr>
        <w:spacing w:line="276" w:lineRule="auto"/>
        <w:ind w:left="1440" w:right="1181"/>
        <w:rPr>
          <w:rFonts w:ascii="Arial" w:hAnsi="Arial" w:cs="Arial"/>
          <w:spacing w:val="11"/>
          <w:sz w:val="24"/>
          <w:szCs w:val="24"/>
        </w:rPr>
      </w:pPr>
      <w:r w:rsidRPr="008773D3">
        <w:rPr>
          <w:rFonts w:ascii="Arial" w:hAnsi="Arial" w:cs="Arial"/>
          <w:spacing w:val="11"/>
          <w:sz w:val="24"/>
          <w:szCs w:val="24"/>
        </w:rPr>
        <w:t xml:space="preserve">Lockers are available for staff use in department areas (see table below). </w:t>
      </w:r>
    </w:p>
    <w:p w14:paraId="195542E5" w14:textId="2C5251FF" w:rsidR="00DE67DF"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All lockers will be day use </w:t>
      </w:r>
      <w:r w:rsidR="00E64D3D" w:rsidRPr="00DE67DF">
        <w:rPr>
          <w:rFonts w:ascii="Arial" w:eastAsia="Calibri Light" w:hAnsi="Arial" w:cs="Arial"/>
          <w:sz w:val="24"/>
          <w:szCs w:val="24"/>
        </w:rPr>
        <w:t>only, unless</w:t>
      </w:r>
      <w:r w:rsidR="00DE67DF" w:rsidRPr="00DE67DF">
        <w:rPr>
          <w:rFonts w:ascii="Arial" w:eastAsia="Calibri Light" w:hAnsi="Arial" w:cs="Arial"/>
          <w:sz w:val="24"/>
          <w:szCs w:val="24"/>
        </w:rPr>
        <w:t xml:space="preserve"> otherwise designated by management</w:t>
      </w:r>
    </w:p>
    <w:p w14:paraId="0EDA6DBA" w14:textId="310DD9BB"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Lockers accept padlocks and are two or three high.  </w:t>
      </w:r>
    </w:p>
    <w:p w14:paraId="3D969A08" w14:textId="77777777"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Department managers are responsible for handling locker buddy assignments and distribution. </w:t>
      </w:r>
    </w:p>
    <w:p w14:paraId="559FFE72" w14:textId="77777777" w:rsidR="0084587B" w:rsidRDefault="0084587B" w:rsidP="0084587B">
      <w:pPr>
        <w:spacing w:line="276" w:lineRule="auto"/>
        <w:ind w:left="1440"/>
        <w:rPr>
          <w:rFonts w:ascii="Arial" w:eastAsia="Calibri Light" w:hAnsi="Arial" w:cs="Arial"/>
          <w:sz w:val="24"/>
          <w:szCs w:val="24"/>
        </w:rPr>
      </w:pPr>
    </w:p>
    <w:tbl>
      <w:tblPr>
        <w:tblW w:w="9270" w:type="dxa"/>
        <w:tblInd w:w="1340" w:type="dxa"/>
        <w:tblCellMar>
          <w:left w:w="0" w:type="dxa"/>
          <w:right w:w="0" w:type="dxa"/>
        </w:tblCellMar>
        <w:tblLook w:val="0420" w:firstRow="1" w:lastRow="0" w:firstColumn="0" w:lastColumn="0" w:noHBand="0" w:noVBand="1"/>
      </w:tblPr>
      <w:tblGrid>
        <w:gridCol w:w="6030"/>
        <w:gridCol w:w="3240"/>
      </w:tblGrid>
      <w:tr w:rsidR="0084587B" w:rsidRPr="008773D3" w14:paraId="130E6E19" w14:textId="77777777" w:rsidTr="009B1179">
        <w:trPr>
          <w:trHeight w:val="383"/>
        </w:trPr>
        <w:tc>
          <w:tcPr>
            <w:tcW w:w="603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F8E2C98" w14:textId="77777777" w:rsidR="0084587B" w:rsidRPr="008773D3" w:rsidRDefault="0084587B" w:rsidP="009B1179">
            <w:pPr>
              <w:spacing w:line="276" w:lineRule="auto"/>
              <w:ind w:left="754"/>
              <w:jc w:val="both"/>
              <w:rPr>
                <w:rFonts w:ascii="Arial" w:eastAsia="Calibri Light" w:hAnsi="Arial" w:cs="Arial"/>
                <w:sz w:val="24"/>
                <w:szCs w:val="24"/>
              </w:rPr>
            </w:pPr>
            <w:commentRangeStart w:id="14"/>
            <w:r w:rsidRPr="008773D3">
              <w:rPr>
                <w:rFonts w:ascii="Arial" w:eastAsia="Calibri Light" w:hAnsi="Arial" w:cs="Arial"/>
                <w:b/>
                <w:bCs/>
                <w:sz w:val="24"/>
                <w:szCs w:val="24"/>
              </w:rPr>
              <w:t xml:space="preserve">Department Lockers </w:t>
            </w:r>
          </w:p>
        </w:tc>
        <w:tc>
          <w:tcPr>
            <w:tcW w:w="32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C51A40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b/>
                <w:bCs/>
                <w:sz w:val="24"/>
                <w:szCs w:val="24"/>
              </w:rPr>
              <w:t>Location</w:t>
            </w:r>
            <w:commentRangeEnd w:id="14"/>
            <w:r w:rsidR="006A798C">
              <w:rPr>
                <w:rStyle w:val="CommentReference"/>
              </w:rPr>
              <w:commentReference w:id="14"/>
            </w:r>
          </w:p>
        </w:tc>
      </w:tr>
      <w:tr w:rsidR="0084587B" w:rsidRPr="008773D3" w14:paraId="4D3B3827" w14:textId="77777777" w:rsidTr="009B1179">
        <w:trPr>
          <w:trHeight w:val="383"/>
        </w:trPr>
        <w:tc>
          <w:tcPr>
            <w:tcW w:w="603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A2688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Pharmacy </w:t>
            </w:r>
          </w:p>
        </w:tc>
        <w:tc>
          <w:tcPr>
            <w:tcW w:w="32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9207A0"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67B1C57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E5FE6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Kitchen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95D347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156A7E90"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F14E15"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Materials </w:t>
            </w:r>
            <w:proofErr w:type="spellStart"/>
            <w:r w:rsidRPr="008773D3">
              <w:rPr>
                <w:rFonts w:ascii="Arial" w:eastAsia="Calibri Light" w:hAnsi="Arial" w:cs="Arial"/>
                <w:sz w:val="24"/>
                <w:szCs w:val="24"/>
              </w:rPr>
              <w:t>Mgmt</w:t>
            </w:r>
            <w:proofErr w:type="spellEnd"/>
            <w:r w:rsidRPr="008773D3">
              <w:rPr>
                <w:rFonts w:ascii="Arial" w:eastAsia="Calibri Light" w:hAnsi="Arial" w:cs="Arial"/>
                <w:sz w:val="24"/>
                <w:szCs w:val="24"/>
              </w:rPr>
              <w:t xml:space="preserve">, EVS, Biomed, Engineering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4D4C07"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1</w:t>
            </w:r>
          </w:p>
        </w:tc>
      </w:tr>
      <w:tr w:rsidR="0084587B" w:rsidRPr="008773D3" w14:paraId="5DB05D2C"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8621D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Emergency Department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CE2D6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2063943D"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F346E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Imaging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F3648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529F227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3AA6E1"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Surgery, Prep/Recovery, PACU, CSPD</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20BA7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3</w:t>
            </w:r>
          </w:p>
        </w:tc>
      </w:tr>
      <w:tr w:rsidR="0084587B" w:rsidRPr="008773D3" w14:paraId="509EF2DF"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F99C3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Lab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EA251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3 </w:t>
            </w:r>
          </w:p>
        </w:tc>
      </w:tr>
      <w:tr w:rsidR="0084587B" w:rsidRPr="008773D3" w14:paraId="2C51D3C3"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CD8425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ICU</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75913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48800E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35AA51" w14:textId="24CFC809" w:rsidR="0084587B" w:rsidRPr="008773D3" w:rsidRDefault="0084587B" w:rsidP="00DE67DF">
            <w:pPr>
              <w:spacing w:line="276" w:lineRule="auto"/>
              <w:ind w:left="754"/>
              <w:rPr>
                <w:rFonts w:ascii="Arial" w:eastAsia="Calibri Light" w:hAnsi="Arial" w:cs="Arial"/>
                <w:sz w:val="24"/>
                <w:szCs w:val="24"/>
              </w:rPr>
            </w:pPr>
            <w:proofErr w:type="spellStart"/>
            <w:r w:rsidRPr="008773D3">
              <w:rPr>
                <w:rFonts w:ascii="Arial" w:eastAsia="Calibri Light" w:hAnsi="Arial" w:cs="Arial"/>
                <w:sz w:val="24"/>
                <w:szCs w:val="24"/>
              </w:rPr>
              <w:t>Medsurg</w:t>
            </w:r>
            <w:proofErr w:type="spellEnd"/>
            <w:r w:rsidRPr="008773D3">
              <w:rPr>
                <w:rFonts w:ascii="Arial" w:eastAsia="Calibri Light" w:hAnsi="Arial" w:cs="Arial"/>
                <w:sz w:val="24"/>
                <w:szCs w:val="24"/>
              </w:rPr>
              <w:t xml:space="preserve">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D3D465"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4 &amp; 5 &amp; 6</w:t>
            </w:r>
          </w:p>
        </w:tc>
      </w:tr>
      <w:tr w:rsidR="0084587B" w:rsidRPr="008773D3" w14:paraId="3DD7EF2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97926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Respiratory Therapy</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D9712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EC70172"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FE149E"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LDR</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69B162"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7 </w:t>
            </w:r>
          </w:p>
        </w:tc>
      </w:tr>
    </w:tbl>
    <w:p w14:paraId="338F7491" w14:textId="77777777" w:rsidR="0084587B" w:rsidRPr="00B07026" w:rsidRDefault="0084587B" w:rsidP="0084587B">
      <w:pPr>
        <w:pStyle w:val="Heading4"/>
        <w:spacing w:line="276" w:lineRule="auto"/>
        <w:ind w:left="1440"/>
        <w:rPr>
          <w:rFonts w:ascii="Arial" w:hAnsi="Arial" w:cs="Arial"/>
          <w:b/>
          <w:spacing w:val="11"/>
          <w:sz w:val="24"/>
          <w:szCs w:val="24"/>
        </w:rPr>
      </w:pPr>
    </w:p>
    <w:p w14:paraId="2177A5C9" w14:textId="77777777" w:rsidR="002A046F" w:rsidRDefault="002A046F" w:rsidP="009B1179">
      <w:pPr>
        <w:spacing w:line="276" w:lineRule="auto"/>
        <w:ind w:left="1440" w:right="1091"/>
        <w:rPr>
          <w:rFonts w:ascii="Arial" w:hAnsi="Arial" w:cs="Arial"/>
          <w:color w:val="00A9A0"/>
          <w:spacing w:val="11"/>
          <w:sz w:val="32"/>
          <w:szCs w:val="32"/>
        </w:rPr>
      </w:pPr>
      <w:r w:rsidRPr="00FA5348">
        <w:rPr>
          <w:rFonts w:ascii="Arial" w:hAnsi="Arial" w:cs="Arial"/>
          <w:color w:val="00A9A0"/>
          <w:spacing w:val="11"/>
          <w:sz w:val="32"/>
          <w:szCs w:val="32"/>
        </w:rPr>
        <w:t>Shared Spaces</w:t>
      </w:r>
    </w:p>
    <w:p w14:paraId="061FD1F6" w14:textId="77777777" w:rsidR="002A046F" w:rsidRDefault="002A046F" w:rsidP="009B1179">
      <w:pPr>
        <w:spacing w:line="276" w:lineRule="auto"/>
        <w:ind w:left="1440" w:right="1091"/>
        <w:rPr>
          <w:rFonts w:ascii="Arial" w:hAnsi="Arial" w:cs="Arial"/>
          <w:spacing w:val="11"/>
          <w:sz w:val="24"/>
          <w:szCs w:val="24"/>
        </w:rPr>
      </w:pPr>
      <w:r w:rsidRPr="0075562C">
        <w:rPr>
          <w:rFonts w:ascii="Arial" w:hAnsi="Arial" w:cs="Arial"/>
          <w:spacing w:val="11"/>
          <w:sz w:val="24"/>
          <w:szCs w:val="24"/>
        </w:rPr>
        <w:t>Missio</w:t>
      </w:r>
      <w:r>
        <w:rPr>
          <w:rFonts w:ascii="Arial" w:hAnsi="Arial" w:cs="Arial"/>
          <w:spacing w:val="11"/>
          <w:sz w:val="24"/>
          <w:szCs w:val="24"/>
        </w:rPr>
        <w:t xml:space="preserve">n Bernal Campus is designed with a shared work space design. </w:t>
      </w:r>
    </w:p>
    <w:p w14:paraId="0DC677DA" w14:textId="77777777" w:rsidR="002A046F" w:rsidRDefault="002A046F" w:rsidP="009B1179">
      <w:pPr>
        <w:spacing w:line="276" w:lineRule="auto"/>
        <w:ind w:left="1440" w:right="1091"/>
        <w:rPr>
          <w:rFonts w:ascii="Arial" w:hAnsi="Arial" w:cs="Arial"/>
          <w:color w:val="00A9A0"/>
          <w:spacing w:val="11"/>
          <w:sz w:val="24"/>
          <w:szCs w:val="24"/>
        </w:rPr>
      </w:pPr>
    </w:p>
    <w:p w14:paraId="11F0A37D" w14:textId="10DF757D" w:rsidR="002A046F" w:rsidRPr="006C2555" w:rsidRDefault="002A046F" w:rsidP="009B1179">
      <w:pPr>
        <w:spacing w:line="276" w:lineRule="auto"/>
        <w:ind w:left="1440" w:right="1091"/>
        <w:rPr>
          <w:rFonts w:ascii="Arial" w:eastAsia="Calibri Light" w:hAnsi="Arial" w:cs="Arial"/>
          <w:sz w:val="24"/>
          <w:szCs w:val="24"/>
        </w:rPr>
      </w:pPr>
      <w:r w:rsidRPr="007A58D6">
        <w:rPr>
          <w:rFonts w:ascii="Arial" w:eastAsia="Calibri Light" w:hAnsi="Arial" w:cs="Arial"/>
          <w:b/>
          <w:sz w:val="24"/>
          <w:szCs w:val="24"/>
        </w:rPr>
        <w:t>Multi-disciplinary workrooms</w:t>
      </w:r>
      <w:r w:rsidRPr="00FF158C">
        <w:rPr>
          <w:rFonts w:ascii="Arial" w:eastAsia="Calibri Light" w:hAnsi="Arial" w:cs="Arial"/>
          <w:sz w:val="24"/>
          <w:szCs w:val="24"/>
        </w:rPr>
        <w:t xml:space="preserve"> are </w:t>
      </w:r>
      <w:r w:rsidRPr="007A58D6">
        <w:rPr>
          <w:rFonts w:ascii="Arial" w:eastAsia="Calibri Light" w:hAnsi="Arial" w:cs="Arial"/>
          <w:sz w:val="24"/>
          <w:szCs w:val="24"/>
        </w:rPr>
        <w:t>conference-style type rooms on patient care floors.</w:t>
      </w:r>
      <w:r>
        <w:rPr>
          <w:rFonts w:ascii="Arial" w:eastAsia="Calibri Light" w:hAnsi="Arial" w:cs="Arial"/>
          <w:sz w:val="24"/>
          <w:szCs w:val="24"/>
        </w:rPr>
        <w:t xml:space="preserve"> </w:t>
      </w:r>
      <w:r w:rsidRPr="007A58D6">
        <w:rPr>
          <w:rFonts w:ascii="Arial" w:eastAsia="Calibri Light" w:hAnsi="Arial" w:cs="Arial"/>
          <w:sz w:val="24"/>
          <w:szCs w:val="24"/>
        </w:rPr>
        <w:t xml:space="preserve">These rooms </w:t>
      </w:r>
      <w:r>
        <w:rPr>
          <w:rFonts w:ascii="Arial" w:eastAsia="Calibri Light" w:hAnsi="Arial" w:cs="Arial"/>
          <w:sz w:val="24"/>
          <w:szCs w:val="24"/>
        </w:rPr>
        <w:t xml:space="preserve">accommodate ten people sitting around a rectangular conference table and </w:t>
      </w:r>
      <w:r w:rsidRPr="007A58D6">
        <w:rPr>
          <w:rFonts w:ascii="Arial" w:eastAsia="Calibri Light" w:hAnsi="Arial" w:cs="Arial"/>
          <w:sz w:val="24"/>
          <w:szCs w:val="24"/>
        </w:rPr>
        <w:t xml:space="preserve">may be used for small group meetings, education sessions, </w:t>
      </w:r>
      <w:r>
        <w:rPr>
          <w:rFonts w:ascii="Arial" w:eastAsia="Calibri Light" w:hAnsi="Arial" w:cs="Arial"/>
          <w:sz w:val="24"/>
          <w:szCs w:val="24"/>
        </w:rPr>
        <w:t xml:space="preserve">and so forth. The rooms are equipped with a </w:t>
      </w:r>
      <w:r w:rsidRPr="007A58D6">
        <w:rPr>
          <w:rFonts w:ascii="Arial" w:eastAsia="Calibri Light" w:hAnsi="Arial" w:cs="Arial"/>
          <w:sz w:val="24"/>
          <w:szCs w:val="24"/>
        </w:rPr>
        <w:t xml:space="preserve">large wall monitor </w:t>
      </w:r>
      <w:r>
        <w:rPr>
          <w:rFonts w:ascii="Arial" w:eastAsia="Calibri Light" w:hAnsi="Arial" w:cs="Arial"/>
          <w:sz w:val="24"/>
          <w:szCs w:val="24"/>
        </w:rPr>
        <w:t>and</w:t>
      </w:r>
      <w:r w:rsidRPr="007A58D6">
        <w:rPr>
          <w:rFonts w:ascii="Arial" w:eastAsia="Calibri Light" w:hAnsi="Arial" w:cs="Arial"/>
          <w:sz w:val="24"/>
          <w:szCs w:val="24"/>
        </w:rPr>
        <w:t xml:space="preserve"> </w:t>
      </w:r>
      <w:r w:rsidR="00E64D3D">
        <w:rPr>
          <w:rFonts w:ascii="Arial" w:eastAsia="Calibri Light" w:hAnsi="Arial" w:cs="Arial"/>
          <w:sz w:val="24"/>
          <w:szCs w:val="24"/>
        </w:rPr>
        <w:t>teleconferencing</w:t>
      </w:r>
      <w:r>
        <w:rPr>
          <w:rFonts w:ascii="Arial" w:eastAsia="Calibri Light" w:hAnsi="Arial" w:cs="Arial"/>
          <w:sz w:val="24"/>
          <w:szCs w:val="24"/>
        </w:rPr>
        <w:t>.</w:t>
      </w:r>
    </w:p>
    <w:p w14:paraId="57BCBC37" w14:textId="77777777" w:rsidR="002A046F" w:rsidRPr="006C2555" w:rsidRDefault="002A046F" w:rsidP="009B1179">
      <w:pPr>
        <w:spacing w:line="276" w:lineRule="auto"/>
        <w:ind w:left="1440" w:right="1091"/>
        <w:rPr>
          <w:rFonts w:ascii="Arial" w:eastAsia="Calibri Light" w:hAnsi="Arial" w:cs="Arial"/>
          <w:sz w:val="24"/>
          <w:szCs w:val="24"/>
        </w:rPr>
      </w:pPr>
    </w:p>
    <w:p w14:paraId="7E8D6098" w14:textId="314FB26D" w:rsidR="002A046F" w:rsidRPr="00380A09" w:rsidRDefault="002A046F" w:rsidP="009B1179">
      <w:pPr>
        <w:spacing w:line="276" w:lineRule="auto"/>
        <w:ind w:left="1440" w:right="1091"/>
        <w:rPr>
          <w:rFonts w:ascii="Arial" w:eastAsia="Calibri Light" w:hAnsi="Arial" w:cs="Arial"/>
          <w:sz w:val="24"/>
          <w:szCs w:val="24"/>
        </w:rPr>
      </w:pPr>
      <w:r w:rsidRPr="00C72B1B">
        <w:rPr>
          <w:rFonts w:ascii="Arial" w:eastAsia="Calibri Light" w:hAnsi="Arial" w:cs="Arial"/>
          <w:b/>
          <w:sz w:val="24"/>
          <w:szCs w:val="24"/>
        </w:rPr>
        <w:t xml:space="preserve">Inter-disciplinary </w:t>
      </w:r>
      <w:r>
        <w:rPr>
          <w:rFonts w:ascii="Arial" w:eastAsia="Calibri Light" w:hAnsi="Arial" w:cs="Arial"/>
          <w:b/>
          <w:sz w:val="24"/>
          <w:szCs w:val="24"/>
        </w:rPr>
        <w:t>w</w:t>
      </w:r>
      <w:r w:rsidRPr="00C72B1B">
        <w:rPr>
          <w:rFonts w:ascii="Arial" w:eastAsia="Calibri Light" w:hAnsi="Arial" w:cs="Arial"/>
          <w:b/>
          <w:sz w:val="24"/>
          <w:szCs w:val="24"/>
        </w:rPr>
        <w:t>orkroom</w:t>
      </w:r>
      <w:r>
        <w:rPr>
          <w:rFonts w:ascii="Arial" w:eastAsia="Calibri Light" w:hAnsi="Arial" w:cs="Arial"/>
          <w:b/>
          <w:sz w:val="24"/>
          <w:szCs w:val="24"/>
        </w:rPr>
        <w:t xml:space="preserve">s </w:t>
      </w:r>
      <w:r>
        <w:rPr>
          <w:rFonts w:ascii="Arial" w:eastAsia="Calibri Light" w:hAnsi="Arial" w:cs="Arial"/>
          <w:sz w:val="24"/>
          <w:szCs w:val="24"/>
        </w:rPr>
        <w:t xml:space="preserve">are individual computer workstations in a shared workroom environment. Workstations are </w:t>
      </w:r>
      <w:r w:rsidRPr="00380A09">
        <w:rPr>
          <w:rFonts w:ascii="Arial" w:eastAsia="Calibri Light" w:hAnsi="Arial" w:cs="Arial"/>
          <w:sz w:val="24"/>
          <w:szCs w:val="24"/>
        </w:rPr>
        <w:t xml:space="preserve">not to be “claimed” for any specific individual use. </w:t>
      </w:r>
      <w:r w:rsidR="009B1179">
        <w:rPr>
          <w:rFonts w:ascii="Arial" w:eastAsia="Calibri Light" w:hAnsi="Arial" w:cs="Arial"/>
          <w:sz w:val="24"/>
          <w:szCs w:val="24"/>
        </w:rPr>
        <w:t>Practice s</w:t>
      </w:r>
      <w:r w:rsidR="009B1179" w:rsidRPr="00380A09">
        <w:rPr>
          <w:rFonts w:ascii="Arial" w:eastAsia="Calibri Light" w:hAnsi="Arial" w:cs="Arial"/>
          <w:sz w:val="24"/>
          <w:szCs w:val="24"/>
        </w:rPr>
        <w:t>hared workspace etiquette</w:t>
      </w:r>
      <w:r w:rsidR="009B1179">
        <w:rPr>
          <w:rFonts w:ascii="Arial" w:eastAsia="Calibri Light" w:hAnsi="Arial" w:cs="Arial"/>
          <w:sz w:val="24"/>
          <w:szCs w:val="24"/>
        </w:rPr>
        <w:t>;</w:t>
      </w:r>
      <w:r>
        <w:rPr>
          <w:rFonts w:ascii="Arial" w:eastAsia="Calibri Light" w:hAnsi="Arial" w:cs="Arial"/>
          <w:sz w:val="24"/>
          <w:szCs w:val="24"/>
        </w:rPr>
        <w:t xml:space="preserve"> keep the volume down, no eating and clean up after yourself. </w:t>
      </w:r>
    </w:p>
    <w:p w14:paraId="10BFA686" w14:textId="77777777" w:rsidR="002A046F" w:rsidRPr="00380A09" w:rsidRDefault="002A046F" w:rsidP="009B1179">
      <w:pPr>
        <w:tabs>
          <w:tab w:val="num" w:pos="2160"/>
          <w:tab w:val="num" w:pos="3240"/>
        </w:tabs>
        <w:spacing w:line="276" w:lineRule="auto"/>
        <w:ind w:left="1440" w:right="1091"/>
        <w:rPr>
          <w:rFonts w:ascii="Arial" w:eastAsia="Calibri Light" w:hAnsi="Arial" w:cs="Arial"/>
          <w:sz w:val="24"/>
          <w:szCs w:val="24"/>
        </w:rPr>
      </w:pPr>
    </w:p>
    <w:p w14:paraId="23642D89" w14:textId="3B9E031C" w:rsidR="002A046F" w:rsidRPr="00380A09" w:rsidRDefault="002A046F" w:rsidP="009B1179">
      <w:pPr>
        <w:spacing w:line="276" w:lineRule="auto"/>
        <w:ind w:left="1440" w:right="1091"/>
        <w:rPr>
          <w:rFonts w:ascii="Arial" w:eastAsia="Calibri Light" w:hAnsi="Arial" w:cs="Arial"/>
          <w:sz w:val="24"/>
          <w:szCs w:val="24"/>
        </w:rPr>
      </w:pPr>
      <w:r w:rsidRPr="00307B71">
        <w:rPr>
          <w:rFonts w:ascii="Arial" w:eastAsia="Calibri Light" w:hAnsi="Arial" w:cs="Arial"/>
          <w:b/>
          <w:sz w:val="24"/>
          <w:szCs w:val="24"/>
        </w:rPr>
        <w:t>Consult rooms</w:t>
      </w:r>
      <w:r w:rsidRPr="00380A09">
        <w:rPr>
          <w:rFonts w:ascii="Arial" w:eastAsia="Calibri Light" w:hAnsi="Arial" w:cs="Arial"/>
          <w:sz w:val="24"/>
          <w:szCs w:val="24"/>
        </w:rPr>
        <w:t xml:space="preserve"> are designed for providers to have private conversations with patient family member(s) and significant others. </w:t>
      </w:r>
      <w:r>
        <w:rPr>
          <w:rFonts w:ascii="Arial" w:eastAsia="Calibri Light" w:hAnsi="Arial" w:cs="Arial"/>
          <w:sz w:val="24"/>
          <w:szCs w:val="24"/>
        </w:rPr>
        <w:t xml:space="preserve">Rooms may be locked; requests keys from </w:t>
      </w:r>
      <w:r w:rsidR="00650005">
        <w:rPr>
          <w:rFonts w:ascii="Arial" w:eastAsia="Calibri Light" w:hAnsi="Arial" w:cs="Arial"/>
          <w:sz w:val="24"/>
          <w:szCs w:val="24"/>
        </w:rPr>
        <w:t>the charge nurse</w:t>
      </w:r>
      <w:r>
        <w:rPr>
          <w:rFonts w:ascii="Arial" w:eastAsia="Calibri Light" w:hAnsi="Arial" w:cs="Arial"/>
          <w:sz w:val="24"/>
          <w:szCs w:val="24"/>
        </w:rPr>
        <w:t>. Pl</w:t>
      </w:r>
      <w:r w:rsidRPr="00380A09">
        <w:rPr>
          <w:rFonts w:ascii="Arial" w:eastAsia="Calibri Light" w:hAnsi="Arial" w:cs="Arial"/>
          <w:sz w:val="24"/>
          <w:szCs w:val="24"/>
        </w:rPr>
        <w:t>ease clean the room after every use.</w:t>
      </w:r>
    </w:p>
    <w:p w14:paraId="5533A5DA" w14:textId="77777777" w:rsidR="002A046F" w:rsidRPr="00380A09" w:rsidRDefault="002A046F" w:rsidP="009B1179">
      <w:pPr>
        <w:spacing w:line="276" w:lineRule="auto"/>
        <w:ind w:left="1440" w:right="1091"/>
        <w:rPr>
          <w:rFonts w:ascii="Arial" w:eastAsia="Calibri Light" w:hAnsi="Arial" w:cs="Arial"/>
          <w:sz w:val="24"/>
          <w:szCs w:val="24"/>
        </w:rPr>
      </w:pPr>
    </w:p>
    <w:p w14:paraId="396E882B" w14:textId="77777777" w:rsidR="002A046F" w:rsidRPr="006C2555" w:rsidRDefault="002A046F" w:rsidP="009B1179">
      <w:pPr>
        <w:spacing w:line="276" w:lineRule="auto"/>
        <w:ind w:left="1440" w:right="1091"/>
        <w:rPr>
          <w:rFonts w:ascii="Arial" w:eastAsia="Calibri Light" w:hAnsi="Arial" w:cs="Arial"/>
          <w:sz w:val="24"/>
          <w:szCs w:val="24"/>
        </w:rPr>
      </w:pPr>
      <w:r w:rsidRPr="001045F0">
        <w:rPr>
          <w:rFonts w:ascii="Arial" w:eastAsia="Calibri Light" w:hAnsi="Arial" w:cs="Arial"/>
          <w:b/>
          <w:sz w:val="24"/>
          <w:szCs w:val="24"/>
        </w:rPr>
        <w:t xml:space="preserve">Family </w:t>
      </w:r>
      <w:r>
        <w:rPr>
          <w:rFonts w:ascii="Arial" w:eastAsia="Calibri Light" w:hAnsi="Arial" w:cs="Arial"/>
          <w:b/>
          <w:sz w:val="24"/>
          <w:szCs w:val="24"/>
        </w:rPr>
        <w:t>r</w:t>
      </w:r>
      <w:r w:rsidRPr="001045F0">
        <w:rPr>
          <w:rFonts w:ascii="Arial" w:eastAsia="Calibri Light" w:hAnsi="Arial" w:cs="Arial"/>
          <w:b/>
          <w:sz w:val="24"/>
          <w:szCs w:val="24"/>
        </w:rPr>
        <w:t>ooms</w:t>
      </w:r>
      <w:r>
        <w:rPr>
          <w:rFonts w:ascii="Arial" w:eastAsia="Calibri Light" w:hAnsi="Arial" w:cs="Arial"/>
          <w:b/>
          <w:sz w:val="24"/>
          <w:szCs w:val="24"/>
        </w:rPr>
        <w:t xml:space="preserve"> </w:t>
      </w:r>
      <w:r w:rsidRPr="001045F0">
        <w:rPr>
          <w:rFonts w:ascii="Arial" w:eastAsia="Calibri Light" w:hAnsi="Arial" w:cs="Arial"/>
          <w:sz w:val="24"/>
          <w:szCs w:val="24"/>
        </w:rPr>
        <w:t xml:space="preserve">are </w:t>
      </w:r>
      <w:r>
        <w:rPr>
          <w:rFonts w:ascii="Arial" w:eastAsia="Calibri Light" w:hAnsi="Arial" w:cs="Arial"/>
          <w:sz w:val="24"/>
          <w:szCs w:val="24"/>
        </w:rPr>
        <w:t>pu</w:t>
      </w:r>
      <w:r w:rsidRPr="006C2555">
        <w:rPr>
          <w:rFonts w:ascii="Arial" w:eastAsia="Calibri Light" w:hAnsi="Arial" w:cs="Arial"/>
          <w:sz w:val="24"/>
          <w:szCs w:val="24"/>
        </w:rPr>
        <w:t>blic area</w:t>
      </w:r>
      <w:r>
        <w:rPr>
          <w:rFonts w:ascii="Arial" w:eastAsia="Calibri Light" w:hAnsi="Arial" w:cs="Arial"/>
          <w:sz w:val="24"/>
          <w:szCs w:val="24"/>
        </w:rPr>
        <w:t>s</w:t>
      </w:r>
      <w:r w:rsidRPr="006C2555">
        <w:rPr>
          <w:rFonts w:ascii="Arial" w:eastAsia="Calibri Light" w:hAnsi="Arial" w:cs="Arial"/>
          <w:sz w:val="24"/>
          <w:szCs w:val="24"/>
        </w:rPr>
        <w:t xml:space="preserve"> for family members to sit and gather, outside the patient room.</w:t>
      </w:r>
    </w:p>
    <w:p w14:paraId="606AA9A5" w14:textId="784EB995" w:rsidR="002A046F" w:rsidRPr="006C2555" w:rsidRDefault="002A046F" w:rsidP="009B1179">
      <w:pPr>
        <w:spacing w:line="276" w:lineRule="auto"/>
        <w:ind w:left="1440" w:right="1091"/>
        <w:rPr>
          <w:rFonts w:ascii="Arial" w:eastAsia="Calibri Light" w:hAnsi="Arial" w:cs="Arial"/>
        </w:rPr>
      </w:pPr>
    </w:p>
    <w:p w14:paraId="76FAF87A" w14:textId="5321DDAF" w:rsidR="002A046F" w:rsidRPr="00014C7A" w:rsidRDefault="002A046F">
      <w:pPr>
        <w:pStyle w:val="BodyText"/>
        <w:pPrChange w:id="15" w:author="Tami Chin" w:date="2018-05-03T20:29:00Z">
          <w:pPr>
            <w:spacing w:line="276" w:lineRule="auto"/>
            <w:ind w:left="1440" w:right="1091"/>
          </w:pPr>
        </w:pPrChange>
      </w:pPr>
      <w:r w:rsidRPr="00E2362C">
        <w:t xml:space="preserve">There are two </w:t>
      </w:r>
      <w:r w:rsidRPr="00E2362C">
        <w:rPr>
          <w:b/>
        </w:rPr>
        <w:t xml:space="preserve">On-Call </w:t>
      </w:r>
      <w:r>
        <w:rPr>
          <w:b/>
        </w:rPr>
        <w:t>r</w:t>
      </w:r>
      <w:r w:rsidRPr="00E2362C">
        <w:rPr>
          <w:b/>
        </w:rPr>
        <w:t>ooms</w:t>
      </w:r>
      <w:r w:rsidRPr="0064691B">
        <w:t xml:space="preserve">, </w:t>
      </w:r>
      <w:r w:rsidRPr="00FD5D45">
        <w:t>5361 or 5359</w:t>
      </w:r>
      <w:ins w:id="16" w:author="Tami Chin" w:date="2018-05-03T20:28:00Z">
        <w:r w:rsidR="00DC747B">
          <w:t>,</w:t>
        </w:r>
      </w:ins>
      <w:ins w:id="17" w:author="Tami Chin" w:date="2018-05-03T20:29:00Z">
        <w:r w:rsidR="00DC747B">
          <w:t xml:space="preserve"> available for scheduling</w:t>
        </w:r>
      </w:ins>
      <w:r w:rsidRPr="004C60C8">
        <w:t xml:space="preserve">. Contact Support </w:t>
      </w:r>
      <w:r w:rsidRPr="00C07554">
        <w:t xml:space="preserve">Services at x77900 (415-600-7900) </w:t>
      </w:r>
      <w:r w:rsidRPr="00650005">
        <w:rPr>
          <w:highlight w:val="yellow"/>
        </w:rPr>
        <w:t xml:space="preserve">or use the </w:t>
      </w:r>
      <w:r w:rsidRPr="00650005">
        <w:rPr>
          <w:i/>
          <w:highlight w:val="yellow"/>
        </w:rPr>
        <w:t xml:space="preserve">Online Room Scheduling </w:t>
      </w:r>
      <w:proofErr w:type="gramStart"/>
      <w:r w:rsidRPr="00650005">
        <w:rPr>
          <w:i/>
          <w:highlight w:val="yellow"/>
        </w:rPr>
        <w:t>Portal</w:t>
      </w:r>
      <w:r w:rsidRPr="00C07554">
        <w:t xml:space="preserve"> </w:t>
      </w:r>
      <w:r w:rsidR="00650005">
        <w:t xml:space="preserve"> </w:t>
      </w:r>
      <w:ins w:id="18" w:author="Tami Chin" w:date="2018-05-03T20:29:00Z">
        <w:r w:rsidR="00DC747B">
          <w:t>at</w:t>
        </w:r>
        <w:proofErr w:type="gramEnd"/>
        <w:r w:rsidR="00DC747B">
          <w:t xml:space="preserve"> </w:t>
        </w:r>
      </w:ins>
      <w:r w:rsidR="00650005">
        <w:t xml:space="preserve"> </w:t>
      </w:r>
      <w:ins w:id="19" w:author="Tami Chin" w:date="2018-05-03T20:31:00Z">
        <w:r w:rsidR="00DC747B" w:rsidRPr="00DC747B">
          <w:t>http://dcpwdbs405/virtualems/</w:t>
        </w:r>
        <w:r w:rsidR="00DC747B">
          <w:t xml:space="preserve">  </w:t>
        </w:r>
      </w:ins>
      <w:r w:rsidR="00650005" w:rsidRPr="00650005">
        <w:rPr>
          <w:highlight w:val="yellow"/>
        </w:rPr>
        <w:t>QUESTION FOR TAMI</w:t>
      </w:r>
      <w:r w:rsidR="00650005">
        <w:t xml:space="preserve"> </w:t>
      </w:r>
      <w:r w:rsidRPr="00C07554">
        <w:t>to reserve a room</w:t>
      </w:r>
      <w:r>
        <w:t xml:space="preserve"> up to a week in advance</w:t>
      </w:r>
      <w:r w:rsidRPr="00FD5D45">
        <w:t xml:space="preserve">. </w:t>
      </w:r>
      <w:r>
        <w:t xml:space="preserve">Same day or after-hours requests can be directed to </w:t>
      </w:r>
      <w:r w:rsidR="00650005">
        <w:t>the hospital Operator</w:t>
      </w:r>
      <w:r>
        <w:t xml:space="preserve"> or the Nursing Supervisor. </w:t>
      </w:r>
    </w:p>
    <w:p w14:paraId="151B62D9" w14:textId="77777777" w:rsidR="002A046F" w:rsidRPr="00014C7A" w:rsidRDefault="002A046F" w:rsidP="009B1179">
      <w:pPr>
        <w:spacing w:line="276" w:lineRule="auto"/>
        <w:ind w:left="1440" w:right="1091"/>
        <w:rPr>
          <w:rFonts w:ascii="Arial" w:eastAsia="Calibri Light" w:hAnsi="Arial" w:cs="Arial"/>
          <w:sz w:val="24"/>
          <w:szCs w:val="24"/>
        </w:rPr>
      </w:pPr>
    </w:p>
    <w:p w14:paraId="56ABE27E" w14:textId="77777777" w:rsidR="002A046F" w:rsidRPr="00014C7A" w:rsidRDefault="002A046F" w:rsidP="009B1179">
      <w:pPr>
        <w:spacing w:line="276" w:lineRule="auto"/>
        <w:ind w:left="1440" w:right="1091"/>
        <w:rPr>
          <w:rFonts w:ascii="Arial" w:eastAsia="Calibri Light" w:hAnsi="Arial" w:cs="Arial"/>
          <w:sz w:val="24"/>
          <w:szCs w:val="24"/>
        </w:rPr>
      </w:pPr>
      <w:r w:rsidRPr="00B4640B">
        <w:rPr>
          <w:rFonts w:ascii="Arial" w:eastAsia="Calibri Light" w:hAnsi="Arial" w:cs="Arial"/>
          <w:b/>
          <w:sz w:val="24"/>
          <w:szCs w:val="24"/>
        </w:rPr>
        <w:t>Staff Lounges</w:t>
      </w:r>
      <w:r>
        <w:rPr>
          <w:rFonts w:ascii="Arial" w:eastAsia="Calibri Light" w:hAnsi="Arial" w:cs="Arial"/>
          <w:sz w:val="24"/>
          <w:szCs w:val="24"/>
        </w:rPr>
        <w:t xml:space="preserve"> are for non</w:t>
      </w:r>
      <w:r w:rsidRPr="00014C7A">
        <w:rPr>
          <w:rFonts w:ascii="Arial" w:eastAsia="Calibri Light" w:hAnsi="Arial" w:cs="Arial"/>
          <w:sz w:val="24"/>
          <w:szCs w:val="24"/>
        </w:rPr>
        <w:t>-physician staff</w:t>
      </w:r>
      <w:r>
        <w:rPr>
          <w:rFonts w:ascii="Arial" w:eastAsia="Calibri Light" w:hAnsi="Arial" w:cs="Arial"/>
          <w:sz w:val="24"/>
          <w:szCs w:val="24"/>
        </w:rPr>
        <w:t xml:space="preserve">. </w:t>
      </w:r>
      <w:r w:rsidRPr="00014C7A">
        <w:rPr>
          <w:rFonts w:ascii="Arial" w:eastAsia="Calibri Light" w:hAnsi="Arial" w:cs="Arial"/>
          <w:sz w:val="24"/>
          <w:szCs w:val="24"/>
        </w:rPr>
        <w:t xml:space="preserve">Nursing staff </w:t>
      </w:r>
      <w:r>
        <w:rPr>
          <w:rFonts w:ascii="Arial" w:eastAsia="Calibri Light" w:hAnsi="Arial" w:cs="Arial"/>
          <w:sz w:val="24"/>
          <w:szCs w:val="24"/>
        </w:rPr>
        <w:t xml:space="preserve">is responsible for cleaning </w:t>
      </w:r>
      <w:r w:rsidRPr="00014C7A">
        <w:rPr>
          <w:rFonts w:ascii="Arial" w:eastAsia="Calibri Light" w:hAnsi="Arial" w:cs="Arial"/>
          <w:sz w:val="24"/>
          <w:szCs w:val="24"/>
        </w:rPr>
        <w:t>the coffee maker.</w:t>
      </w:r>
    </w:p>
    <w:p w14:paraId="1B1CD670" w14:textId="77777777" w:rsidR="002A046F" w:rsidRDefault="002A046F" w:rsidP="009B1179">
      <w:pPr>
        <w:spacing w:line="276" w:lineRule="auto"/>
        <w:ind w:left="1440" w:right="1091"/>
        <w:rPr>
          <w:rFonts w:ascii="Arial" w:eastAsia="Calibri Light" w:hAnsi="Arial" w:cs="Arial"/>
          <w:sz w:val="24"/>
          <w:szCs w:val="24"/>
        </w:rPr>
      </w:pPr>
    </w:p>
    <w:p w14:paraId="3C5B5849" w14:textId="77777777" w:rsidR="00B7145F" w:rsidRPr="00C05D25" w:rsidRDefault="00B7145F" w:rsidP="009B1179">
      <w:pPr>
        <w:spacing w:line="276" w:lineRule="auto"/>
        <w:ind w:left="1440" w:right="1091"/>
        <w:rPr>
          <w:rFonts w:ascii="Arial" w:eastAsia="Calibri Light" w:hAnsi="Arial" w:cs="Arial"/>
          <w:color w:val="00A9A0"/>
          <w:sz w:val="32"/>
          <w:szCs w:val="32"/>
        </w:rPr>
      </w:pPr>
      <w:r>
        <w:rPr>
          <w:rFonts w:ascii="Arial" w:eastAsia="Calibri Light" w:hAnsi="Arial" w:cs="Arial"/>
          <w:color w:val="00A9A0"/>
          <w:sz w:val="32"/>
          <w:szCs w:val="32"/>
        </w:rPr>
        <w:t xml:space="preserve">Conference </w:t>
      </w:r>
      <w:r w:rsidRPr="00C05D25">
        <w:rPr>
          <w:rFonts w:ascii="Arial" w:eastAsia="Calibri Light" w:hAnsi="Arial" w:cs="Arial"/>
          <w:color w:val="00A9A0"/>
          <w:sz w:val="32"/>
          <w:szCs w:val="32"/>
        </w:rPr>
        <w:t>Room Reservations</w:t>
      </w:r>
    </w:p>
    <w:p w14:paraId="775906FD" w14:textId="0524A9B4" w:rsidR="00DC747B" w:rsidRDefault="00DC747B" w:rsidP="009B1179">
      <w:pPr>
        <w:spacing w:line="276" w:lineRule="auto"/>
        <w:ind w:left="1440" w:right="1091"/>
        <w:rPr>
          <w:ins w:id="20" w:author="Tami Chin" w:date="2018-05-03T20:34:00Z"/>
          <w:rFonts w:ascii="Arial" w:eastAsia="Calibri Light" w:hAnsi="Arial" w:cs="Arial"/>
          <w:sz w:val="24"/>
          <w:szCs w:val="24"/>
        </w:rPr>
      </w:pPr>
      <w:ins w:id="21" w:author="Tami Chin" w:date="2018-05-03T20:33:00Z">
        <w:r>
          <w:rPr>
            <w:rFonts w:ascii="Arial" w:eastAsia="Calibri Light" w:hAnsi="Arial" w:cs="Arial"/>
            <w:sz w:val="24"/>
            <w:szCs w:val="24"/>
          </w:rPr>
          <w:t>T</w:t>
        </w:r>
        <w:r w:rsidRPr="006C2555">
          <w:rPr>
            <w:rFonts w:ascii="Arial" w:eastAsia="Calibri Light" w:hAnsi="Arial" w:cs="Arial"/>
            <w:sz w:val="24"/>
            <w:szCs w:val="24"/>
          </w:rPr>
          <w:t>here are conference rooms on the 1</w:t>
        </w:r>
        <w:r w:rsidRPr="006C2555">
          <w:rPr>
            <w:rFonts w:ascii="Arial" w:eastAsia="Calibri Light" w:hAnsi="Arial" w:cs="Arial"/>
            <w:sz w:val="24"/>
            <w:szCs w:val="24"/>
            <w:vertAlign w:val="superscript"/>
          </w:rPr>
          <w:t>st</w:t>
        </w:r>
        <w:r w:rsidRPr="006C2555">
          <w:rPr>
            <w:rFonts w:ascii="Arial" w:eastAsia="Calibri Light" w:hAnsi="Arial" w:cs="Arial"/>
            <w:sz w:val="24"/>
            <w:szCs w:val="24"/>
          </w:rPr>
          <w:t xml:space="preserve"> and 2</w:t>
        </w:r>
        <w:r w:rsidRPr="006C2555">
          <w:rPr>
            <w:rFonts w:ascii="Arial" w:eastAsia="Calibri Light" w:hAnsi="Arial" w:cs="Arial"/>
            <w:sz w:val="24"/>
            <w:szCs w:val="24"/>
            <w:vertAlign w:val="superscript"/>
          </w:rPr>
          <w:t>nd</w:t>
        </w:r>
        <w:r w:rsidRPr="006C2555">
          <w:rPr>
            <w:rFonts w:ascii="Arial" w:eastAsia="Calibri Light" w:hAnsi="Arial" w:cs="Arial"/>
            <w:sz w:val="24"/>
            <w:szCs w:val="24"/>
          </w:rPr>
          <w:t xml:space="preserve"> floors, available for hospital and public use.</w:t>
        </w:r>
        <w:r>
          <w:rPr>
            <w:rFonts w:ascii="Arial" w:eastAsia="Calibri Light" w:hAnsi="Arial" w:cs="Arial"/>
            <w:sz w:val="24"/>
            <w:szCs w:val="24"/>
          </w:rPr>
          <w:t xml:space="preserve"> Conference Rooms A &amp; B (1</w:t>
        </w:r>
        <w:r w:rsidRPr="007474B0">
          <w:rPr>
            <w:rFonts w:ascii="Arial" w:eastAsia="Calibri Light" w:hAnsi="Arial" w:cs="Arial"/>
            <w:sz w:val="24"/>
            <w:szCs w:val="24"/>
            <w:vertAlign w:val="superscript"/>
          </w:rPr>
          <w:t>st</w:t>
        </w:r>
        <w:r>
          <w:rPr>
            <w:rFonts w:ascii="Arial" w:eastAsia="Calibri Light" w:hAnsi="Arial" w:cs="Arial"/>
            <w:sz w:val="24"/>
            <w:szCs w:val="24"/>
          </w:rPr>
          <w:t xml:space="preserve"> floor) and Room 2910 (2</w:t>
        </w:r>
        <w:r w:rsidRPr="007474B0">
          <w:rPr>
            <w:rFonts w:ascii="Arial" w:eastAsia="Calibri Light" w:hAnsi="Arial" w:cs="Arial"/>
            <w:sz w:val="24"/>
            <w:szCs w:val="24"/>
            <w:vertAlign w:val="superscript"/>
          </w:rPr>
          <w:t>nd</w:t>
        </w:r>
        <w:r>
          <w:rPr>
            <w:rFonts w:ascii="Arial" w:eastAsia="Calibri Light" w:hAnsi="Arial" w:cs="Arial"/>
            <w:sz w:val="24"/>
            <w:szCs w:val="24"/>
          </w:rPr>
          <w:t xml:space="preserve"> floor</w:t>
        </w:r>
        <w:proofErr w:type="gramStart"/>
        <w:r>
          <w:rPr>
            <w:rFonts w:ascii="Arial" w:eastAsia="Calibri Light" w:hAnsi="Arial" w:cs="Arial"/>
            <w:sz w:val="24"/>
            <w:szCs w:val="24"/>
          </w:rPr>
          <w:t>).</w:t>
        </w:r>
      </w:ins>
      <w:r w:rsidR="00B7145F" w:rsidRPr="00650005">
        <w:rPr>
          <w:rFonts w:ascii="Arial" w:eastAsia="Calibri Light" w:hAnsi="Arial" w:cs="Arial"/>
          <w:sz w:val="24"/>
          <w:szCs w:val="24"/>
          <w:highlight w:val="yellow"/>
        </w:rPr>
        <w:t>To</w:t>
      </w:r>
      <w:proofErr w:type="gramEnd"/>
      <w:r w:rsidR="00B7145F" w:rsidRPr="00650005">
        <w:rPr>
          <w:rFonts w:ascii="Arial" w:eastAsia="Calibri Light" w:hAnsi="Arial" w:cs="Arial"/>
          <w:sz w:val="24"/>
          <w:szCs w:val="24"/>
          <w:highlight w:val="yellow"/>
        </w:rPr>
        <w:t xml:space="preserve"> reserve a </w:t>
      </w:r>
      <w:ins w:id="22" w:author="Tami Chin" w:date="2018-05-03T20:33:00Z">
        <w:r>
          <w:rPr>
            <w:rFonts w:ascii="Arial" w:eastAsia="Calibri Light" w:hAnsi="Arial" w:cs="Arial"/>
            <w:sz w:val="24"/>
            <w:szCs w:val="24"/>
            <w:highlight w:val="yellow"/>
          </w:rPr>
          <w:t xml:space="preserve">conference </w:t>
        </w:r>
      </w:ins>
      <w:r w:rsidR="00B7145F" w:rsidRPr="00650005">
        <w:rPr>
          <w:rFonts w:ascii="Arial" w:eastAsia="Calibri Light" w:hAnsi="Arial" w:cs="Arial"/>
          <w:sz w:val="24"/>
          <w:szCs w:val="24"/>
          <w:highlight w:val="yellow"/>
        </w:rPr>
        <w:t xml:space="preserve">room, </w:t>
      </w:r>
      <w:del w:id="23" w:author="Gross, Eric" w:date="2018-05-09T15:17:00Z">
        <w:r w:rsidR="00B7145F" w:rsidRPr="00DC747B" w:rsidDel="002F275C">
          <w:rPr>
            <w:rFonts w:ascii="Arial" w:eastAsia="Calibri Light" w:hAnsi="Arial" w:cs="Arial"/>
            <w:strike/>
            <w:sz w:val="24"/>
            <w:szCs w:val="24"/>
            <w:highlight w:val="yellow"/>
            <w:rPrChange w:id="24" w:author="Tami Chin" w:date="2018-05-03T20:32:00Z">
              <w:rPr>
                <w:rFonts w:ascii="Arial" w:eastAsia="Calibri Light" w:hAnsi="Arial" w:cs="Arial"/>
                <w:sz w:val="24"/>
                <w:szCs w:val="24"/>
                <w:highlight w:val="yellow"/>
              </w:rPr>
            </w:rPrChange>
          </w:rPr>
          <w:delText xml:space="preserve">complete the </w:delText>
        </w:r>
        <w:r w:rsidR="00B7145F" w:rsidRPr="00DC747B" w:rsidDel="002F275C">
          <w:rPr>
            <w:rFonts w:ascii="Arial" w:eastAsia="Calibri Light" w:hAnsi="Arial" w:cs="Arial"/>
            <w:b/>
            <w:strike/>
            <w:sz w:val="24"/>
            <w:szCs w:val="24"/>
            <w:highlight w:val="yellow"/>
            <w:rPrChange w:id="25" w:author="Tami Chin" w:date="2018-05-03T20:32:00Z">
              <w:rPr>
                <w:rFonts w:ascii="Arial" w:eastAsia="Calibri Light" w:hAnsi="Arial" w:cs="Arial"/>
                <w:b/>
                <w:sz w:val="24"/>
                <w:szCs w:val="24"/>
                <w:highlight w:val="yellow"/>
              </w:rPr>
            </w:rPrChange>
          </w:rPr>
          <w:delText xml:space="preserve">Online Conference Room </w:delText>
        </w:r>
        <w:r w:rsidR="00B7145F" w:rsidRPr="00DC747B" w:rsidDel="002F275C">
          <w:rPr>
            <w:rFonts w:ascii="Arial" w:eastAsia="Calibri Light" w:hAnsi="Arial" w:cs="Arial"/>
            <w:strike/>
            <w:sz w:val="24"/>
            <w:szCs w:val="24"/>
            <w:highlight w:val="yellow"/>
            <w:rPrChange w:id="26" w:author="Tami Chin" w:date="2018-05-03T20:32:00Z">
              <w:rPr>
                <w:rFonts w:ascii="Arial" w:eastAsia="Calibri Light" w:hAnsi="Arial" w:cs="Arial"/>
                <w:sz w:val="24"/>
                <w:szCs w:val="24"/>
                <w:highlight w:val="yellow"/>
              </w:rPr>
            </w:rPrChange>
          </w:rPr>
          <w:delText>form</w:delText>
        </w:r>
        <w:r w:rsidR="00B7145F" w:rsidRPr="00650005" w:rsidDel="002F275C">
          <w:rPr>
            <w:rFonts w:ascii="Arial" w:eastAsia="Calibri Light" w:hAnsi="Arial" w:cs="Arial"/>
            <w:sz w:val="24"/>
            <w:szCs w:val="24"/>
            <w:highlight w:val="yellow"/>
          </w:rPr>
          <w:delText xml:space="preserve">, </w:delText>
        </w:r>
      </w:del>
      <w:ins w:id="27" w:author="Tami Chin" w:date="2018-05-03T20:32:00Z">
        <w:r>
          <w:rPr>
            <w:rFonts w:ascii="Arial" w:eastAsia="Calibri Light" w:hAnsi="Arial" w:cs="Arial"/>
            <w:sz w:val="24"/>
            <w:szCs w:val="24"/>
          </w:rPr>
          <w:t xml:space="preserve">go to the online room scheduling portal at </w:t>
        </w:r>
      </w:ins>
      <w:hyperlink r:id="rId28" w:history="1">
        <w:r w:rsidR="00B7145F" w:rsidRPr="00650005">
          <w:rPr>
            <w:rStyle w:val="Hyperlink"/>
            <w:rFonts w:ascii="Arial" w:eastAsia="Calibri Light" w:hAnsi="Arial" w:cs="Arial"/>
            <w:sz w:val="24"/>
            <w:szCs w:val="24"/>
            <w:highlight w:val="yellow"/>
          </w:rPr>
          <w:t>http://dcpwdbs405/virtualems/</w:t>
        </w:r>
      </w:hyperlink>
      <w:r w:rsidR="00B7145F" w:rsidRPr="00650005">
        <w:rPr>
          <w:rFonts w:ascii="Arial" w:eastAsia="Calibri Light" w:hAnsi="Arial" w:cs="Arial"/>
          <w:sz w:val="24"/>
          <w:szCs w:val="24"/>
          <w:highlight w:val="yellow"/>
        </w:rPr>
        <w:t>.</w:t>
      </w:r>
      <w:r w:rsidR="00650005">
        <w:rPr>
          <w:rFonts w:ascii="Arial" w:eastAsia="Calibri Light" w:hAnsi="Arial" w:cs="Arial"/>
          <w:sz w:val="24"/>
          <w:szCs w:val="24"/>
        </w:rPr>
        <w:t xml:space="preserve">  </w:t>
      </w:r>
    </w:p>
    <w:p w14:paraId="5B868CA4" w14:textId="77777777" w:rsidR="00DC747B" w:rsidRPr="006A598A" w:rsidRDefault="00DC747B" w:rsidP="00DC747B">
      <w:pPr>
        <w:pStyle w:val="ListParagraph"/>
        <w:numPr>
          <w:ilvl w:val="0"/>
          <w:numId w:val="46"/>
        </w:numPr>
        <w:spacing w:line="276" w:lineRule="auto"/>
        <w:ind w:left="1980" w:right="1001"/>
        <w:rPr>
          <w:ins w:id="28" w:author="Tami Chin" w:date="2018-05-03T20:34:00Z"/>
          <w:rFonts w:ascii="Arial" w:eastAsia="Calibri Light" w:hAnsi="Arial" w:cs="Arial"/>
          <w:sz w:val="24"/>
          <w:szCs w:val="24"/>
        </w:rPr>
      </w:pPr>
      <w:ins w:id="29" w:author="Tami Chin" w:date="2018-05-03T20:34:00Z">
        <w:r w:rsidRPr="006A598A">
          <w:rPr>
            <w:rFonts w:ascii="Arial" w:eastAsia="Calibri Light" w:hAnsi="Arial" w:cs="Arial"/>
            <w:sz w:val="24"/>
            <w:szCs w:val="24"/>
          </w:rPr>
          <w:t xml:space="preserve">Each room is equipped with large monitors </w:t>
        </w:r>
        <w:r>
          <w:rPr>
            <w:rFonts w:ascii="Arial" w:eastAsia="Calibri Light" w:hAnsi="Arial" w:cs="Arial"/>
            <w:sz w:val="24"/>
            <w:szCs w:val="24"/>
          </w:rPr>
          <w:t>and teleconferencing</w:t>
        </w:r>
        <w:r w:rsidRPr="006A598A">
          <w:rPr>
            <w:rFonts w:ascii="Arial" w:eastAsia="Calibri Light" w:hAnsi="Arial" w:cs="Arial"/>
            <w:sz w:val="24"/>
            <w:szCs w:val="24"/>
          </w:rPr>
          <w:t>.</w:t>
        </w:r>
      </w:ins>
    </w:p>
    <w:p w14:paraId="53CE54CE" w14:textId="77777777" w:rsidR="00DC747B" w:rsidRPr="006A598A" w:rsidRDefault="00DC747B" w:rsidP="00DC747B">
      <w:pPr>
        <w:pStyle w:val="ListParagraph"/>
        <w:numPr>
          <w:ilvl w:val="0"/>
          <w:numId w:val="46"/>
        </w:numPr>
        <w:spacing w:line="276" w:lineRule="auto"/>
        <w:ind w:left="1980" w:right="1001"/>
        <w:rPr>
          <w:ins w:id="30" w:author="Tami Chin" w:date="2018-05-03T20:34:00Z"/>
          <w:rFonts w:ascii="Arial" w:eastAsia="Calibri Light" w:hAnsi="Arial" w:cs="Arial"/>
          <w:sz w:val="24"/>
          <w:szCs w:val="24"/>
        </w:rPr>
      </w:pPr>
      <w:ins w:id="31" w:author="Tami Chin" w:date="2018-05-03T20:34:00Z">
        <w:r w:rsidRPr="006A598A">
          <w:rPr>
            <w:rFonts w:ascii="Arial" w:eastAsia="Calibri Light" w:hAnsi="Arial" w:cs="Arial"/>
            <w:sz w:val="24"/>
            <w:szCs w:val="24"/>
          </w:rPr>
          <w:t>Rooms will be locked after hours, by Security, and re-opened by Security.</w:t>
        </w:r>
      </w:ins>
    </w:p>
    <w:p w14:paraId="746ED8F8" w14:textId="2D984BE3" w:rsidR="00DC747B" w:rsidRPr="00DC747B" w:rsidRDefault="00DC747B">
      <w:pPr>
        <w:pStyle w:val="ListParagraph"/>
        <w:numPr>
          <w:ilvl w:val="0"/>
          <w:numId w:val="46"/>
        </w:numPr>
        <w:spacing w:line="276" w:lineRule="auto"/>
        <w:ind w:right="1091"/>
        <w:rPr>
          <w:ins w:id="32" w:author="Tami Chin" w:date="2018-05-03T20:34:00Z"/>
          <w:rFonts w:ascii="Arial" w:eastAsia="Calibri Light" w:hAnsi="Arial" w:cs="Arial"/>
          <w:sz w:val="24"/>
          <w:szCs w:val="24"/>
          <w:rPrChange w:id="33" w:author="Tami Chin" w:date="2018-05-03T20:34:00Z">
            <w:rPr>
              <w:ins w:id="34" w:author="Tami Chin" w:date="2018-05-03T20:34:00Z"/>
            </w:rPr>
          </w:rPrChange>
        </w:rPr>
        <w:pPrChange w:id="35" w:author="Tami Chin" w:date="2018-05-03T20:34:00Z">
          <w:pPr>
            <w:spacing w:line="276" w:lineRule="auto"/>
            <w:ind w:left="1440" w:right="1091"/>
          </w:pPr>
        </w:pPrChange>
      </w:pPr>
      <w:ins w:id="36" w:author="Tami Chin" w:date="2018-05-03T20:34:00Z">
        <w:r w:rsidRPr="00DC747B">
          <w:rPr>
            <w:rFonts w:ascii="Arial" w:eastAsia="Calibri Light" w:hAnsi="Arial" w:cs="Arial"/>
            <w:sz w:val="24"/>
            <w:szCs w:val="24"/>
            <w:rPrChange w:id="37" w:author="Tami Chin" w:date="2018-05-03T20:34:00Z">
              <w:rPr/>
            </w:rPrChange>
          </w:rPr>
          <w:t>There will be video displays outside of these rooms that will provide meeting schedules</w:t>
        </w:r>
      </w:ins>
    </w:p>
    <w:p w14:paraId="1756BAF2" w14:textId="2D6E1D82" w:rsidR="00B7145F" w:rsidRDefault="00650005" w:rsidP="009B1179">
      <w:pPr>
        <w:spacing w:line="276" w:lineRule="auto"/>
        <w:ind w:left="1440" w:right="1091"/>
        <w:rPr>
          <w:rFonts w:ascii="Arial" w:eastAsia="Calibri Light" w:hAnsi="Arial" w:cs="Arial"/>
          <w:sz w:val="24"/>
          <w:szCs w:val="24"/>
        </w:rPr>
      </w:pPr>
      <w:r w:rsidRPr="00650005">
        <w:rPr>
          <w:rFonts w:ascii="Arial" w:eastAsia="Calibri Light" w:hAnsi="Arial" w:cs="Arial"/>
          <w:sz w:val="24"/>
          <w:szCs w:val="24"/>
          <w:highlight w:val="yellow"/>
        </w:rPr>
        <w:t>QUESTION FOR TAMI</w:t>
      </w:r>
    </w:p>
    <w:p w14:paraId="754E81E5" w14:textId="77777777" w:rsidR="00B7145F" w:rsidRPr="00014C7A" w:rsidRDefault="00B7145F" w:rsidP="002A046F">
      <w:pPr>
        <w:spacing w:line="276" w:lineRule="auto"/>
        <w:ind w:left="1440"/>
        <w:rPr>
          <w:rFonts w:ascii="Arial" w:eastAsia="Calibri Light" w:hAnsi="Arial" w:cs="Arial"/>
          <w:sz w:val="24"/>
          <w:szCs w:val="24"/>
        </w:rPr>
      </w:pPr>
    </w:p>
    <w:p w14:paraId="4E07E379" w14:textId="77777777" w:rsidR="002A046F" w:rsidRPr="00FA5348" w:rsidRDefault="002A046F" w:rsidP="009B1179">
      <w:pPr>
        <w:pStyle w:val="ListParagraph"/>
        <w:spacing w:line="276" w:lineRule="auto"/>
        <w:ind w:left="1440" w:right="1001"/>
        <w:rPr>
          <w:rFonts w:ascii="Arial" w:hAnsi="Arial" w:cs="Arial"/>
          <w:color w:val="00A9A0"/>
          <w:spacing w:val="11"/>
          <w:sz w:val="32"/>
          <w:szCs w:val="32"/>
        </w:rPr>
      </w:pPr>
      <w:r w:rsidRPr="00FA5348">
        <w:rPr>
          <w:rFonts w:ascii="Arial" w:hAnsi="Arial" w:cs="Arial"/>
          <w:color w:val="00A9A0"/>
          <w:spacing w:val="11"/>
          <w:sz w:val="32"/>
          <w:szCs w:val="32"/>
        </w:rPr>
        <w:t>Conference Rooms</w:t>
      </w:r>
    </w:p>
    <w:p w14:paraId="1FAE7605" w14:textId="6104F16C" w:rsidR="00A5328F" w:rsidRDefault="00A5328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Conference r</w:t>
      </w:r>
      <w:r w:rsidR="002A046F" w:rsidRPr="006C2555">
        <w:rPr>
          <w:rFonts w:ascii="Arial" w:eastAsia="Calibri Light" w:hAnsi="Arial" w:cs="Arial"/>
          <w:sz w:val="24"/>
          <w:szCs w:val="24"/>
        </w:rPr>
        <w:t xml:space="preserve">ooms are available on the patient care floors for patient care team </w:t>
      </w:r>
      <w:r w:rsidR="00E64D3D" w:rsidRPr="006C2555">
        <w:rPr>
          <w:rFonts w:ascii="Arial" w:eastAsia="Calibri Light" w:hAnsi="Arial" w:cs="Arial"/>
          <w:sz w:val="24"/>
          <w:szCs w:val="24"/>
        </w:rPr>
        <w:t>use</w:t>
      </w:r>
      <w:r w:rsidR="00E64D3D">
        <w:rPr>
          <w:rFonts w:ascii="Arial" w:eastAsia="Calibri Light" w:hAnsi="Arial" w:cs="Arial"/>
          <w:sz w:val="24"/>
          <w:szCs w:val="24"/>
        </w:rPr>
        <w:t>.</w:t>
      </w:r>
    </w:p>
    <w:p w14:paraId="02F26839" w14:textId="77777777" w:rsidR="00A5328F" w:rsidRDefault="00A5328F" w:rsidP="009B1179">
      <w:pPr>
        <w:spacing w:line="276" w:lineRule="auto"/>
        <w:ind w:left="1440" w:right="1001"/>
        <w:rPr>
          <w:rFonts w:ascii="Arial" w:eastAsia="Calibri Light" w:hAnsi="Arial" w:cs="Arial"/>
          <w:sz w:val="24"/>
          <w:szCs w:val="24"/>
        </w:rPr>
      </w:pPr>
    </w:p>
    <w:p w14:paraId="28951459" w14:textId="4553438C" w:rsidR="002A046F" w:rsidRDefault="002A046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Floor conference rooms are dedicated to the floor</w:t>
      </w:r>
      <w:r w:rsidRPr="006C2555">
        <w:rPr>
          <w:rFonts w:ascii="Arial" w:eastAsia="Calibri Light" w:hAnsi="Arial" w:cs="Arial"/>
          <w:sz w:val="24"/>
          <w:szCs w:val="24"/>
        </w:rPr>
        <w:t>.</w:t>
      </w:r>
      <w:r>
        <w:rPr>
          <w:rFonts w:ascii="Arial" w:eastAsia="Calibri Light" w:hAnsi="Arial" w:cs="Arial"/>
          <w:sz w:val="24"/>
          <w:szCs w:val="24"/>
        </w:rPr>
        <w:t xml:space="preserve"> </w:t>
      </w:r>
      <w:r w:rsidRPr="006C2555">
        <w:rPr>
          <w:rFonts w:ascii="Arial" w:eastAsia="Calibri Light" w:hAnsi="Arial" w:cs="Arial"/>
          <w:sz w:val="24"/>
          <w:szCs w:val="24"/>
        </w:rPr>
        <w:t>Oversight and scheduling of these rooms lie with the Nurse Manager.</w:t>
      </w:r>
      <w:r>
        <w:rPr>
          <w:rFonts w:ascii="Arial" w:eastAsia="Calibri Light" w:hAnsi="Arial" w:cs="Arial"/>
          <w:sz w:val="24"/>
          <w:szCs w:val="24"/>
        </w:rPr>
        <w:t xml:space="preserve"> </w:t>
      </w:r>
      <w:r w:rsidRPr="006C2555">
        <w:rPr>
          <w:rFonts w:ascii="Arial" w:eastAsia="Calibri Light" w:hAnsi="Arial" w:cs="Arial"/>
          <w:sz w:val="24"/>
          <w:szCs w:val="24"/>
        </w:rPr>
        <w:t xml:space="preserve">In general, these can be used for small classes, </w:t>
      </w:r>
      <w:proofErr w:type="spellStart"/>
      <w:r w:rsidRPr="006C2555">
        <w:rPr>
          <w:rFonts w:ascii="Arial" w:eastAsia="Calibri Light" w:hAnsi="Arial" w:cs="Arial"/>
          <w:sz w:val="24"/>
          <w:szCs w:val="24"/>
        </w:rPr>
        <w:t>inservices</w:t>
      </w:r>
      <w:proofErr w:type="spellEnd"/>
      <w:r w:rsidRPr="006C2555">
        <w:rPr>
          <w:rFonts w:ascii="Arial" w:eastAsia="Calibri Light" w:hAnsi="Arial" w:cs="Arial"/>
          <w:sz w:val="24"/>
          <w:szCs w:val="24"/>
        </w:rPr>
        <w:t xml:space="preserve">, </w:t>
      </w:r>
      <w:r w:rsidR="00C07554">
        <w:rPr>
          <w:rFonts w:ascii="Arial" w:eastAsia="Calibri Light" w:hAnsi="Arial" w:cs="Arial"/>
          <w:sz w:val="24"/>
          <w:szCs w:val="24"/>
        </w:rPr>
        <w:t xml:space="preserve">and </w:t>
      </w:r>
      <w:r w:rsidRPr="006C2555">
        <w:rPr>
          <w:rFonts w:ascii="Arial" w:eastAsia="Calibri Light" w:hAnsi="Arial" w:cs="Arial"/>
          <w:sz w:val="24"/>
          <w:szCs w:val="24"/>
        </w:rPr>
        <w:t>department meetings</w:t>
      </w:r>
    </w:p>
    <w:p w14:paraId="7A3A524D"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t xml:space="preserve"> </w:t>
      </w:r>
    </w:p>
    <w:p w14:paraId="2A745F1E" w14:textId="2D7B50DA" w:rsidR="002A046F" w:rsidRPr="00DC747B" w:rsidDel="00293B71" w:rsidRDefault="002A046F" w:rsidP="009B1179">
      <w:pPr>
        <w:spacing w:line="276" w:lineRule="auto"/>
        <w:ind w:left="1440" w:right="1001"/>
        <w:rPr>
          <w:del w:id="38" w:author="Gross, Eric" w:date="2018-05-09T15:30:00Z"/>
          <w:rFonts w:ascii="Arial" w:eastAsia="Calibri Light" w:hAnsi="Arial" w:cs="Arial"/>
          <w:strike/>
          <w:sz w:val="24"/>
          <w:szCs w:val="24"/>
          <w:rPrChange w:id="39" w:author="Tami Chin" w:date="2018-05-03T20:34:00Z">
            <w:rPr>
              <w:del w:id="40" w:author="Gross, Eric" w:date="2018-05-09T15:30:00Z"/>
              <w:rFonts w:ascii="Arial" w:eastAsia="Calibri Light" w:hAnsi="Arial" w:cs="Arial"/>
              <w:sz w:val="24"/>
              <w:szCs w:val="24"/>
            </w:rPr>
          </w:rPrChange>
        </w:rPr>
      </w:pPr>
      <w:del w:id="41" w:author="Gross, Eric" w:date="2018-05-09T15:30:00Z">
        <w:r w:rsidRPr="00DC747B" w:rsidDel="00293B71">
          <w:rPr>
            <w:rFonts w:ascii="Arial" w:eastAsia="Calibri Light" w:hAnsi="Arial" w:cs="Arial"/>
            <w:strike/>
            <w:sz w:val="24"/>
            <w:szCs w:val="24"/>
            <w:rPrChange w:id="42" w:author="Tami Chin" w:date="2018-05-03T20:34:00Z">
              <w:rPr>
                <w:rFonts w:ascii="Arial" w:eastAsia="Calibri Light" w:hAnsi="Arial" w:cs="Arial"/>
                <w:sz w:val="24"/>
                <w:szCs w:val="24"/>
              </w:rPr>
            </w:rPrChange>
          </w:rPr>
          <w:delText>In addition, there are conference rooms on the 1</w:delText>
        </w:r>
        <w:r w:rsidRPr="00DC747B" w:rsidDel="00293B71">
          <w:rPr>
            <w:rFonts w:ascii="Arial" w:eastAsia="Calibri Light" w:hAnsi="Arial" w:cs="Arial"/>
            <w:strike/>
            <w:sz w:val="24"/>
            <w:szCs w:val="24"/>
            <w:vertAlign w:val="superscript"/>
            <w:rPrChange w:id="43" w:author="Tami Chin" w:date="2018-05-03T20:34:00Z">
              <w:rPr>
                <w:rFonts w:ascii="Arial" w:eastAsia="Calibri Light" w:hAnsi="Arial" w:cs="Arial"/>
                <w:sz w:val="24"/>
                <w:szCs w:val="24"/>
                <w:vertAlign w:val="superscript"/>
              </w:rPr>
            </w:rPrChange>
          </w:rPr>
          <w:delText>st</w:delText>
        </w:r>
        <w:r w:rsidRPr="00DC747B" w:rsidDel="00293B71">
          <w:rPr>
            <w:rFonts w:ascii="Arial" w:eastAsia="Calibri Light" w:hAnsi="Arial" w:cs="Arial"/>
            <w:strike/>
            <w:sz w:val="24"/>
            <w:szCs w:val="24"/>
            <w:rPrChange w:id="44" w:author="Tami Chin" w:date="2018-05-03T20:34:00Z">
              <w:rPr>
                <w:rFonts w:ascii="Arial" w:eastAsia="Calibri Light" w:hAnsi="Arial" w:cs="Arial"/>
                <w:sz w:val="24"/>
                <w:szCs w:val="24"/>
              </w:rPr>
            </w:rPrChange>
          </w:rPr>
          <w:delText xml:space="preserve"> and 2</w:delText>
        </w:r>
        <w:r w:rsidRPr="00DC747B" w:rsidDel="00293B71">
          <w:rPr>
            <w:rFonts w:ascii="Arial" w:eastAsia="Calibri Light" w:hAnsi="Arial" w:cs="Arial"/>
            <w:strike/>
            <w:sz w:val="24"/>
            <w:szCs w:val="24"/>
            <w:vertAlign w:val="superscript"/>
            <w:rPrChange w:id="45" w:author="Tami Chin" w:date="2018-05-03T20:34:00Z">
              <w:rPr>
                <w:rFonts w:ascii="Arial" w:eastAsia="Calibri Light" w:hAnsi="Arial" w:cs="Arial"/>
                <w:sz w:val="24"/>
                <w:szCs w:val="24"/>
                <w:vertAlign w:val="superscript"/>
              </w:rPr>
            </w:rPrChange>
          </w:rPr>
          <w:delText>nd</w:delText>
        </w:r>
        <w:r w:rsidRPr="00DC747B" w:rsidDel="00293B71">
          <w:rPr>
            <w:rFonts w:ascii="Arial" w:eastAsia="Calibri Light" w:hAnsi="Arial" w:cs="Arial"/>
            <w:strike/>
            <w:sz w:val="24"/>
            <w:szCs w:val="24"/>
            <w:rPrChange w:id="46" w:author="Tami Chin" w:date="2018-05-03T20:34:00Z">
              <w:rPr>
                <w:rFonts w:ascii="Arial" w:eastAsia="Calibri Light" w:hAnsi="Arial" w:cs="Arial"/>
                <w:sz w:val="24"/>
                <w:szCs w:val="24"/>
              </w:rPr>
            </w:rPrChange>
          </w:rPr>
          <w:delText xml:space="preserve"> floors, available for hospital and public use. Conference Rooms A &amp; B (1</w:delText>
        </w:r>
        <w:r w:rsidRPr="00DC747B" w:rsidDel="00293B71">
          <w:rPr>
            <w:rFonts w:ascii="Arial" w:eastAsia="Calibri Light" w:hAnsi="Arial" w:cs="Arial"/>
            <w:strike/>
            <w:sz w:val="24"/>
            <w:szCs w:val="24"/>
            <w:vertAlign w:val="superscript"/>
            <w:rPrChange w:id="47" w:author="Tami Chin" w:date="2018-05-03T20:34:00Z">
              <w:rPr>
                <w:rFonts w:ascii="Arial" w:eastAsia="Calibri Light" w:hAnsi="Arial" w:cs="Arial"/>
                <w:sz w:val="24"/>
                <w:szCs w:val="24"/>
                <w:vertAlign w:val="superscript"/>
              </w:rPr>
            </w:rPrChange>
          </w:rPr>
          <w:delText>st</w:delText>
        </w:r>
        <w:r w:rsidRPr="00DC747B" w:rsidDel="00293B71">
          <w:rPr>
            <w:rFonts w:ascii="Arial" w:eastAsia="Calibri Light" w:hAnsi="Arial" w:cs="Arial"/>
            <w:strike/>
            <w:sz w:val="24"/>
            <w:szCs w:val="24"/>
            <w:rPrChange w:id="48" w:author="Tami Chin" w:date="2018-05-03T20:34:00Z">
              <w:rPr>
                <w:rFonts w:ascii="Arial" w:eastAsia="Calibri Light" w:hAnsi="Arial" w:cs="Arial"/>
                <w:sz w:val="24"/>
                <w:szCs w:val="24"/>
              </w:rPr>
            </w:rPrChange>
          </w:rPr>
          <w:delText xml:space="preserve"> floor) and Room 2910 (2</w:delText>
        </w:r>
        <w:r w:rsidRPr="00DC747B" w:rsidDel="00293B71">
          <w:rPr>
            <w:rFonts w:ascii="Arial" w:eastAsia="Calibri Light" w:hAnsi="Arial" w:cs="Arial"/>
            <w:strike/>
            <w:sz w:val="24"/>
            <w:szCs w:val="24"/>
            <w:vertAlign w:val="superscript"/>
            <w:rPrChange w:id="49" w:author="Tami Chin" w:date="2018-05-03T20:34:00Z">
              <w:rPr>
                <w:rFonts w:ascii="Arial" w:eastAsia="Calibri Light" w:hAnsi="Arial" w:cs="Arial"/>
                <w:sz w:val="24"/>
                <w:szCs w:val="24"/>
                <w:vertAlign w:val="superscript"/>
              </w:rPr>
            </w:rPrChange>
          </w:rPr>
          <w:delText>nd</w:delText>
        </w:r>
        <w:r w:rsidRPr="00DC747B" w:rsidDel="00293B71">
          <w:rPr>
            <w:rFonts w:ascii="Arial" w:eastAsia="Calibri Light" w:hAnsi="Arial" w:cs="Arial"/>
            <w:strike/>
            <w:sz w:val="24"/>
            <w:szCs w:val="24"/>
            <w:rPrChange w:id="50" w:author="Tami Chin" w:date="2018-05-03T20:34:00Z">
              <w:rPr>
                <w:rFonts w:ascii="Arial" w:eastAsia="Calibri Light" w:hAnsi="Arial" w:cs="Arial"/>
                <w:sz w:val="24"/>
                <w:szCs w:val="24"/>
              </w:rPr>
            </w:rPrChange>
          </w:rPr>
          <w:delText xml:space="preserve"> floor). </w:delText>
        </w:r>
      </w:del>
    </w:p>
    <w:p w14:paraId="4D71C136" w14:textId="6C38DF8A" w:rsidR="002A046F" w:rsidRPr="00DC747B" w:rsidDel="00293B71" w:rsidRDefault="002A046F" w:rsidP="00427AD4">
      <w:pPr>
        <w:pStyle w:val="ListParagraph"/>
        <w:numPr>
          <w:ilvl w:val="0"/>
          <w:numId w:val="46"/>
        </w:numPr>
        <w:spacing w:line="276" w:lineRule="auto"/>
        <w:ind w:left="1980" w:right="1001"/>
        <w:rPr>
          <w:del w:id="51" w:author="Gross, Eric" w:date="2018-05-09T15:30:00Z"/>
          <w:rFonts w:ascii="Arial" w:eastAsia="Calibri Light" w:hAnsi="Arial" w:cs="Arial"/>
          <w:strike/>
          <w:sz w:val="24"/>
          <w:szCs w:val="24"/>
          <w:highlight w:val="yellow"/>
          <w:rPrChange w:id="52" w:author="Tami Chin" w:date="2018-05-03T20:34:00Z">
            <w:rPr>
              <w:del w:id="53" w:author="Gross, Eric" w:date="2018-05-09T15:30:00Z"/>
              <w:rFonts w:ascii="Arial" w:eastAsia="Calibri Light" w:hAnsi="Arial" w:cs="Arial"/>
              <w:sz w:val="24"/>
              <w:szCs w:val="24"/>
              <w:highlight w:val="yellow"/>
            </w:rPr>
          </w:rPrChange>
        </w:rPr>
      </w:pPr>
      <w:del w:id="54" w:author="Gross, Eric" w:date="2018-05-09T15:30:00Z">
        <w:r w:rsidRPr="00DC747B" w:rsidDel="00293B71">
          <w:rPr>
            <w:rFonts w:ascii="Arial" w:eastAsia="Calibri Light" w:hAnsi="Arial" w:cs="Arial"/>
            <w:strike/>
            <w:sz w:val="24"/>
            <w:szCs w:val="24"/>
            <w:rPrChange w:id="55" w:author="Tami Chin" w:date="2018-05-03T20:34:00Z">
              <w:rPr>
                <w:rFonts w:ascii="Arial" w:eastAsia="Calibri Light" w:hAnsi="Arial" w:cs="Arial"/>
                <w:sz w:val="24"/>
                <w:szCs w:val="24"/>
              </w:rPr>
            </w:rPrChange>
          </w:rPr>
          <w:delText xml:space="preserve">Reservations are available online through </w:delText>
        </w:r>
        <w:r w:rsidRPr="00DC747B" w:rsidDel="00293B71">
          <w:rPr>
            <w:rFonts w:ascii="Arial" w:eastAsia="Calibri Light" w:hAnsi="Arial" w:cs="Arial"/>
            <w:strike/>
            <w:sz w:val="24"/>
            <w:szCs w:val="24"/>
            <w:highlight w:val="yellow"/>
            <w:rPrChange w:id="56" w:author="Tami Chin" w:date="2018-05-03T20:34:00Z">
              <w:rPr>
                <w:rFonts w:ascii="Arial" w:eastAsia="Calibri Light" w:hAnsi="Arial" w:cs="Arial"/>
                <w:sz w:val="24"/>
                <w:szCs w:val="24"/>
                <w:highlight w:val="yellow"/>
              </w:rPr>
            </w:rPrChange>
          </w:rPr>
          <w:delText>Event Management System (EMS</w:delText>
        </w:r>
        <w:r w:rsidR="00650005" w:rsidRPr="00DC747B" w:rsidDel="00293B71">
          <w:rPr>
            <w:rFonts w:ascii="Arial" w:eastAsia="Calibri Light" w:hAnsi="Arial" w:cs="Arial"/>
            <w:strike/>
            <w:sz w:val="24"/>
            <w:szCs w:val="24"/>
            <w:highlight w:val="yellow"/>
            <w:rPrChange w:id="57" w:author="Tami Chin" w:date="2018-05-03T20:34:00Z">
              <w:rPr>
                <w:rFonts w:ascii="Arial" w:eastAsia="Calibri Light" w:hAnsi="Arial" w:cs="Arial"/>
                <w:sz w:val="24"/>
                <w:szCs w:val="24"/>
                <w:highlight w:val="yellow"/>
              </w:rPr>
            </w:rPrChange>
          </w:rPr>
          <w:delText>??? QUESTION FOR TAMI</w:delText>
        </w:r>
      </w:del>
    </w:p>
    <w:p w14:paraId="200E211E" w14:textId="476EE2C5" w:rsidR="002A046F" w:rsidRPr="00DC747B" w:rsidDel="00293B71" w:rsidRDefault="002A046F" w:rsidP="00427AD4">
      <w:pPr>
        <w:pStyle w:val="ListParagraph"/>
        <w:numPr>
          <w:ilvl w:val="0"/>
          <w:numId w:val="46"/>
        </w:numPr>
        <w:spacing w:line="276" w:lineRule="auto"/>
        <w:ind w:left="1980" w:right="1001"/>
        <w:rPr>
          <w:del w:id="58" w:author="Gross, Eric" w:date="2018-05-09T15:30:00Z"/>
          <w:rFonts w:ascii="Arial" w:eastAsia="Calibri Light" w:hAnsi="Arial" w:cs="Arial"/>
          <w:strike/>
          <w:sz w:val="24"/>
          <w:szCs w:val="24"/>
          <w:rPrChange w:id="59" w:author="Tami Chin" w:date="2018-05-03T20:35:00Z">
            <w:rPr>
              <w:del w:id="60" w:author="Gross, Eric" w:date="2018-05-09T15:30:00Z"/>
              <w:rFonts w:ascii="Arial" w:eastAsia="Calibri Light" w:hAnsi="Arial" w:cs="Arial"/>
              <w:sz w:val="24"/>
              <w:szCs w:val="24"/>
            </w:rPr>
          </w:rPrChange>
        </w:rPr>
      </w:pPr>
      <w:del w:id="61" w:author="Gross, Eric" w:date="2018-05-09T15:30:00Z">
        <w:r w:rsidRPr="00DC747B" w:rsidDel="00293B71">
          <w:rPr>
            <w:rFonts w:ascii="Arial" w:eastAsia="Calibri Light" w:hAnsi="Arial" w:cs="Arial"/>
            <w:strike/>
            <w:sz w:val="24"/>
            <w:szCs w:val="24"/>
            <w:rPrChange w:id="62" w:author="Tami Chin" w:date="2018-05-03T20:35:00Z">
              <w:rPr>
                <w:rFonts w:ascii="Arial" w:eastAsia="Calibri Light" w:hAnsi="Arial" w:cs="Arial"/>
                <w:sz w:val="24"/>
                <w:szCs w:val="24"/>
              </w:rPr>
            </w:rPrChange>
          </w:rPr>
          <w:delText xml:space="preserve">Each room is equipped with large monitors </w:delText>
        </w:r>
        <w:r w:rsidR="00650005" w:rsidRPr="00DC747B" w:rsidDel="00293B71">
          <w:rPr>
            <w:rFonts w:ascii="Arial" w:eastAsia="Calibri Light" w:hAnsi="Arial" w:cs="Arial"/>
            <w:strike/>
            <w:sz w:val="24"/>
            <w:szCs w:val="24"/>
            <w:rPrChange w:id="63" w:author="Tami Chin" w:date="2018-05-03T20:35:00Z">
              <w:rPr>
                <w:rFonts w:ascii="Arial" w:eastAsia="Calibri Light" w:hAnsi="Arial" w:cs="Arial"/>
                <w:sz w:val="24"/>
                <w:szCs w:val="24"/>
              </w:rPr>
            </w:rPrChange>
          </w:rPr>
          <w:delText>and teleconferencing</w:delText>
        </w:r>
        <w:r w:rsidRPr="00DC747B" w:rsidDel="00293B71">
          <w:rPr>
            <w:rFonts w:ascii="Arial" w:eastAsia="Calibri Light" w:hAnsi="Arial" w:cs="Arial"/>
            <w:strike/>
            <w:sz w:val="24"/>
            <w:szCs w:val="24"/>
            <w:rPrChange w:id="64" w:author="Tami Chin" w:date="2018-05-03T20:35:00Z">
              <w:rPr>
                <w:rFonts w:ascii="Arial" w:eastAsia="Calibri Light" w:hAnsi="Arial" w:cs="Arial"/>
                <w:sz w:val="24"/>
                <w:szCs w:val="24"/>
              </w:rPr>
            </w:rPrChange>
          </w:rPr>
          <w:delText>.</w:delText>
        </w:r>
      </w:del>
    </w:p>
    <w:p w14:paraId="59192FF9" w14:textId="03FE748A" w:rsidR="002A046F" w:rsidRPr="00DC747B" w:rsidDel="00293B71" w:rsidRDefault="002A046F" w:rsidP="00427AD4">
      <w:pPr>
        <w:pStyle w:val="ListParagraph"/>
        <w:numPr>
          <w:ilvl w:val="0"/>
          <w:numId w:val="46"/>
        </w:numPr>
        <w:spacing w:line="276" w:lineRule="auto"/>
        <w:ind w:left="1980" w:right="1001"/>
        <w:rPr>
          <w:del w:id="65" w:author="Gross, Eric" w:date="2018-05-09T15:30:00Z"/>
          <w:rFonts w:ascii="Arial" w:eastAsia="Calibri Light" w:hAnsi="Arial" w:cs="Arial"/>
          <w:strike/>
          <w:sz w:val="24"/>
          <w:szCs w:val="24"/>
          <w:rPrChange w:id="66" w:author="Tami Chin" w:date="2018-05-03T20:35:00Z">
            <w:rPr>
              <w:del w:id="67" w:author="Gross, Eric" w:date="2018-05-09T15:30:00Z"/>
              <w:rFonts w:ascii="Arial" w:eastAsia="Calibri Light" w:hAnsi="Arial" w:cs="Arial"/>
              <w:sz w:val="24"/>
              <w:szCs w:val="24"/>
            </w:rPr>
          </w:rPrChange>
        </w:rPr>
      </w:pPr>
      <w:del w:id="68" w:author="Gross, Eric" w:date="2018-05-09T15:30:00Z">
        <w:r w:rsidRPr="00DC747B" w:rsidDel="00293B71">
          <w:rPr>
            <w:rFonts w:ascii="Arial" w:eastAsia="Calibri Light" w:hAnsi="Arial" w:cs="Arial"/>
            <w:strike/>
            <w:sz w:val="24"/>
            <w:szCs w:val="24"/>
            <w:rPrChange w:id="69" w:author="Tami Chin" w:date="2018-05-03T20:35:00Z">
              <w:rPr>
                <w:rFonts w:ascii="Arial" w:eastAsia="Calibri Light" w:hAnsi="Arial" w:cs="Arial"/>
                <w:sz w:val="24"/>
                <w:szCs w:val="24"/>
              </w:rPr>
            </w:rPrChange>
          </w:rPr>
          <w:delText>Rooms will be locked after hours, by Security, and re-opened by Security.</w:delText>
        </w:r>
      </w:del>
    </w:p>
    <w:p w14:paraId="36524683" w14:textId="53567D73" w:rsidR="002A046F" w:rsidRPr="00DC747B" w:rsidDel="00293B71" w:rsidRDefault="002A046F" w:rsidP="00427AD4">
      <w:pPr>
        <w:pStyle w:val="ListParagraph"/>
        <w:numPr>
          <w:ilvl w:val="0"/>
          <w:numId w:val="46"/>
        </w:numPr>
        <w:spacing w:line="276" w:lineRule="auto"/>
        <w:ind w:left="1980" w:right="1001"/>
        <w:rPr>
          <w:del w:id="70" w:author="Gross, Eric" w:date="2018-05-09T15:30:00Z"/>
          <w:rFonts w:ascii="Arial" w:eastAsia="Calibri Light" w:hAnsi="Arial" w:cs="Arial"/>
          <w:strike/>
          <w:sz w:val="24"/>
          <w:szCs w:val="24"/>
          <w:rPrChange w:id="71" w:author="Tami Chin" w:date="2018-05-03T20:35:00Z">
            <w:rPr>
              <w:del w:id="72" w:author="Gross, Eric" w:date="2018-05-09T15:30:00Z"/>
              <w:rFonts w:ascii="Arial" w:eastAsia="Calibri Light" w:hAnsi="Arial" w:cs="Arial"/>
              <w:sz w:val="24"/>
              <w:szCs w:val="24"/>
            </w:rPr>
          </w:rPrChange>
        </w:rPr>
      </w:pPr>
      <w:del w:id="73" w:author="Gross, Eric" w:date="2018-05-09T15:30:00Z">
        <w:r w:rsidRPr="00DC747B" w:rsidDel="00293B71">
          <w:rPr>
            <w:rFonts w:ascii="Arial" w:eastAsia="Calibri Light" w:hAnsi="Arial" w:cs="Arial"/>
            <w:strike/>
            <w:sz w:val="24"/>
            <w:szCs w:val="24"/>
            <w:rPrChange w:id="74" w:author="Tami Chin" w:date="2018-05-03T20:35:00Z">
              <w:rPr>
                <w:rFonts w:ascii="Arial" w:eastAsia="Calibri Light" w:hAnsi="Arial" w:cs="Arial"/>
                <w:sz w:val="24"/>
                <w:szCs w:val="24"/>
              </w:rPr>
            </w:rPrChange>
          </w:rPr>
          <w:delText>There will be video displays outside of these rooms that will provide meeting</w:delText>
        </w:r>
        <w:r w:rsidRPr="006A598A" w:rsidDel="00293B71">
          <w:rPr>
            <w:rFonts w:ascii="Arial" w:eastAsia="Calibri Light" w:hAnsi="Arial" w:cs="Arial"/>
            <w:sz w:val="24"/>
            <w:szCs w:val="24"/>
          </w:rPr>
          <w:delText xml:space="preserve"> </w:delText>
        </w:r>
        <w:r w:rsidRPr="00DC747B" w:rsidDel="00293B71">
          <w:rPr>
            <w:rFonts w:ascii="Arial" w:eastAsia="Calibri Light" w:hAnsi="Arial" w:cs="Arial"/>
            <w:strike/>
            <w:sz w:val="24"/>
            <w:szCs w:val="24"/>
            <w:rPrChange w:id="75" w:author="Tami Chin" w:date="2018-05-03T20:35:00Z">
              <w:rPr>
                <w:rFonts w:ascii="Arial" w:eastAsia="Calibri Light" w:hAnsi="Arial" w:cs="Arial"/>
                <w:sz w:val="24"/>
                <w:szCs w:val="24"/>
              </w:rPr>
            </w:rPrChange>
          </w:rPr>
          <w:delText xml:space="preserve">schedules. </w:delText>
        </w:r>
      </w:del>
    </w:p>
    <w:p w14:paraId="0D67EE61" w14:textId="77777777" w:rsidR="002A046F" w:rsidRDefault="002A046F" w:rsidP="002A046F">
      <w:pPr>
        <w:spacing w:line="276" w:lineRule="auto"/>
        <w:ind w:left="1440"/>
        <w:rPr>
          <w:rFonts w:ascii="Arial" w:eastAsia="Calibri Light" w:hAnsi="Arial" w:cs="Arial"/>
          <w:sz w:val="24"/>
          <w:szCs w:val="24"/>
        </w:rPr>
      </w:pPr>
    </w:p>
    <w:p w14:paraId="6730AA18" w14:textId="77777777" w:rsidR="002A046F" w:rsidRPr="006C2555" w:rsidRDefault="002A046F" w:rsidP="002A046F">
      <w:pPr>
        <w:spacing w:line="276" w:lineRule="auto"/>
        <w:ind w:left="1440"/>
        <w:rPr>
          <w:rFonts w:ascii="Arial" w:eastAsia="Calibri Light" w:hAnsi="Arial" w:cs="Arial"/>
          <w:sz w:val="24"/>
          <w:szCs w:val="24"/>
        </w:rPr>
      </w:pPr>
    </w:p>
    <w:p w14:paraId="50FA5706" w14:textId="77777777" w:rsidR="0084587B" w:rsidRDefault="0084587B" w:rsidP="0084587B">
      <w:pPr>
        <w:tabs>
          <w:tab w:val="left" w:pos="1440"/>
        </w:tabs>
        <w:spacing w:line="276" w:lineRule="auto"/>
        <w:ind w:left="1440" w:right="190"/>
        <w:rPr>
          <w:rFonts w:ascii="Arial" w:hAnsi="Arial" w:cs="Arial"/>
          <w:color w:val="00A9A0"/>
          <w:spacing w:val="11"/>
          <w:sz w:val="32"/>
          <w:szCs w:val="32"/>
        </w:rPr>
      </w:pPr>
    </w:p>
    <w:p w14:paraId="2EE96822" w14:textId="77777777" w:rsidR="00E80A88" w:rsidRPr="00323BC3" w:rsidRDefault="00E80A88" w:rsidP="00323BC3">
      <w:pPr>
        <w:pStyle w:val="Heading2"/>
        <w:spacing w:line="276" w:lineRule="auto"/>
        <w:ind w:right="1180"/>
        <w:rPr>
          <w:rFonts w:ascii="Arial" w:hAnsi="Arial" w:cs="Arial"/>
          <w:spacing w:val="12"/>
          <w:sz w:val="24"/>
          <w:szCs w:val="24"/>
        </w:rPr>
      </w:pPr>
    </w:p>
    <w:p w14:paraId="4B4CA9DB" w14:textId="77777777" w:rsidR="007E1082" w:rsidRPr="00323BC3" w:rsidRDefault="007E1082" w:rsidP="00323BC3">
      <w:pPr>
        <w:pStyle w:val="Heading2"/>
        <w:spacing w:line="276" w:lineRule="auto"/>
        <w:ind w:right="1180"/>
        <w:rPr>
          <w:rFonts w:ascii="Arial" w:hAnsi="Arial" w:cs="Arial"/>
          <w:spacing w:val="12"/>
          <w:sz w:val="24"/>
          <w:szCs w:val="24"/>
        </w:rPr>
      </w:pPr>
    </w:p>
    <w:p w14:paraId="571D17AA" w14:textId="77777777" w:rsidR="00E1723E" w:rsidRPr="006C2555" w:rsidRDefault="00E1723E" w:rsidP="00E80A88">
      <w:pPr>
        <w:pStyle w:val="Heading2"/>
        <w:ind w:right="1180"/>
        <w:rPr>
          <w:rFonts w:ascii="Arial" w:hAnsi="Arial" w:cs="Arial"/>
          <w:spacing w:val="12"/>
          <w:sz w:val="24"/>
          <w:szCs w:val="24"/>
        </w:rPr>
      </w:pPr>
    </w:p>
    <w:p w14:paraId="1221BE2F" w14:textId="77777777" w:rsidR="00E1723E" w:rsidRPr="006C2555" w:rsidRDefault="00E1723E" w:rsidP="00E80A88">
      <w:pPr>
        <w:pStyle w:val="Heading2"/>
        <w:ind w:right="1180"/>
        <w:rPr>
          <w:rFonts w:ascii="Arial" w:hAnsi="Arial" w:cs="Arial"/>
          <w:spacing w:val="12"/>
          <w:sz w:val="24"/>
          <w:szCs w:val="24"/>
        </w:rPr>
      </w:pPr>
    </w:p>
    <w:p w14:paraId="3389DA5B" w14:textId="77777777" w:rsidR="00E1723E" w:rsidRPr="006C2555" w:rsidRDefault="00E1723E" w:rsidP="00E80A88">
      <w:pPr>
        <w:pStyle w:val="Heading2"/>
        <w:ind w:right="1180"/>
        <w:rPr>
          <w:rFonts w:ascii="Arial" w:hAnsi="Arial" w:cs="Arial"/>
          <w:spacing w:val="12"/>
          <w:sz w:val="24"/>
          <w:szCs w:val="24"/>
        </w:rPr>
      </w:pPr>
    </w:p>
    <w:p w14:paraId="4A8AA143" w14:textId="77777777" w:rsidR="00323BC3" w:rsidRDefault="00323BC3">
      <w:pPr>
        <w:rPr>
          <w:rFonts w:ascii="Arial" w:hAnsi="Arial" w:cs="Arial"/>
          <w:spacing w:val="12"/>
          <w:sz w:val="24"/>
          <w:szCs w:val="24"/>
        </w:rPr>
      </w:pPr>
    </w:p>
    <w:p w14:paraId="435956C4" w14:textId="407F471E" w:rsidR="00323BC3" w:rsidDel="00742C2C" w:rsidRDefault="00323BC3">
      <w:pPr>
        <w:rPr>
          <w:del w:id="76" w:author="Gross, Eric" w:date="2018-05-09T15:30:00Z"/>
          <w:rFonts w:ascii="Arial" w:hAnsi="Arial" w:cs="Arial"/>
          <w:spacing w:val="12"/>
          <w:sz w:val="24"/>
          <w:szCs w:val="24"/>
        </w:rPr>
      </w:pPr>
    </w:p>
    <w:p w14:paraId="5562655C" w14:textId="1997A78C" w:rsidR="00D93878" w:rsidRPr="006C2555" w:rsidDel="00742C2C" w:rsidRDefault="00BF2009">
      <w:pPr>
        <w:rPr>
          <w:del w:id="77" w:author="Gross, Eric" w:date="2018-05-09T15:30:00Z"/>
          <w:rFonts w:ascii="Arial" w:hAnsi="Arial" w:cs="Arial"/>
          <w:spacing w:val="12"/>
          <w:sz w:val="24"/>
          <w:szCs w:val="24"/>
        </w:rPr>
        <w:sectPr w:rsidR="00D93878" w:rsidRPr="006C2555" w:rsidDel="00742C2C" w:rsidSect="00217DDA">
          <w:pgSz w:w="12240" w:h="15840"/>
          <w:pgMar w:top="1152" w:right="360" w:bottom="1008" w:left="259" w:header="0" w:footer="720" w:gutter="0"/>
          <w:cols w:space="720"/>
          <w:docGrid w:linePitch="299"/>
        </w:sectPr>
      </w:pPr>
      <w:del w:id="78" w:author="Gross, Eric" w:date="2018-05-09T15:30:00Z">
        <w:r w:rsidDel="00742C2C">
          <w:rPr>
            <w:rFonts w:ascii="Arial" w:hAnsi="Arial" w:cs="Arial"/>
            <w:spacing w:val="12"/>
            <w:sz w:val="24"/>
            <w:szCs w:val="24"/>
          </w:rPr>
          <w:delText>Remove this blank poge</w:delText>
        </w:r>
      </w:del>
    </w:p>
    <w:p w14:paraId="3AD75131" w14:textId="02885D2F" w:rsidR="004A61D8" w:rsidRPr="00323BC3" w:rsidRDefault="007321E5" w:rsidP="009B1179">
      <w:pPr>
        <w:spacing w:line="641" w:lineRule="exact"/>
        <w:ind w:left="1440" w:right="1270"/>
        <w:rPr>
          <w:rFonts w:ascii="Arial" w:hAnsi="Arial" w:cs="Arial"/>
          <w:color w:val="BD582C"/>
          <w:spacing w:val="-11"/>
          <w:sz w:val="36"/>
          <w:szCs w:val="36"/>
        </w:rPr>
      </w:pPr>
      <w:r w:rsidRPr="00323BC3">
        <w:rPr>
          <w:rFonts w:ascii="Arial" w:hAnsi="Arial" w:cs="Arial"/>
          <w:color w:val="00A9A0"/>
          <w:spacing w:val="-10"/>
          <w:sz w:val="36"/>
          <w:szCs w:val="36"/>
        </w:rPr>
        <w:t>Department</w:t>
      </w:r>
      <w:r w:rsidRPr="00323BC3">
        <w:rPr>
          <w:rFonts w:ascii="Arial" w:hAnsi="Arial" w:cs="Arial"/>
          <w:color w:val="00A9A0"/>
          <w:spacing w:val="-29"/>
          <w:sz w:val="36"/>
          <w:szCs w:val="36"/>
        </w:rPr>
        <w:t xml:space="preserve"> </w:t>
      </w:r>
      <w:r w:rsidRPr="00323BC3">
        <w:rPr>
          <w:rFonts w:ascii="Arial" w:hAnsi="Arial" w:cs="Arial"/>
          <w:color w:val="00A9A0"/>
          <w:spacing w:val="-8"/>
          <w:sz w:val="36"/>
          <w:szCs w:val="36"/>
        </w:rPr>
        <w:t>and</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Divisions</w:t>
      </w:r>
      <w:r w:rsidRPr="00323BC3">
        <w:rPr>
          <w:rFonts w:ascii="Arial" w:hAnsi="Arial" w:cs="Arial"/>
          <w:color w:val="00A9A0"/>
          <w:spacing w:val="-30"/>
          <w:sz w:val="36"/>
          <w:szCs w:val="36"/>
        </w:rPr>
        <w:t xml:space="preserve"> </w:t>
      </w:r>
      <w:r w:rsidRPr="00323BC3">
        <w:rPr>
          <w:rFonts w:ascii="Arial" w:hAnsi="Arial" w:cs="Arial"/>
          <w:color w:val="00A9A0"/>
          <w:spacing w:val="-6"/>
          <w:sz w:val="36"/>
          <w:szCs w:val="36"/>
        </w:rPr>
        <w:t>by</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Floor</w:t>
      </w:r>
    </w:p>
    <w:p w14:paraId="71528550" w14:textId="752D9DE4" w:rsidR="004A61D8" w:rsidRPr="006C2555" w:rsidRDefault="00644258"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Mission Bernal Campus</w:t>
      </w:r>
      <w:r w:rsidR="00A639F2" w:rsidRPr="006C2555">
        <w:rPr>
          <w:rFonts w:ascii="Arial" w:hAnsi="Arial" w:cs="Arial"/>
          <w:spacing w:val="-2"/>
          <w:sz w:val="24"/>
          <w:szCs w:val="24"/>
        </w:rPr>
        <w:t xml:space="preserve"> is a seven</w:t>
      </w:r>
      <w:r w:rsidR="00446799" w:rsidRPr="006C2555">
        <w:rPr>
          <w:rFonts w:ascii="Arial" w:hAnsi="Arial" w:cs="Arial"/>
          <w:spacing w:val="-2"/>
          <w:sz w:val="24"/>
          <w:szCs w:val="24"/>
        </w:rPr>
        <w:t>-</w:t>
      </w:r>
      <w:r w:rsidR="00BC4E0F">
        <w:rPr>
          <w:rFonts w:ascii="Arial" w:hAnsi="Arial" w:cs="Arial"/>
          <w:spacing w:val="-2"/>
          <w:sz w:val="24"/>
          <w:szCs w:val="24"/>
        </w:rPr>
        <w:t xml:space="preserve">story, 120 </w:t>
      </w:r>
      <w:proofErr w:type="gramStart"/>
      <w:r w:rsidR="00BC4E0F">
        <w:rPr>
          <w:rFonts w:ascii="Arial" w:hAnsi="Arial" w:cs="Arial"/>
          <w:spacing w:val="-2"/>
          <w:sz w:val="24"/>
          <w:szCs w:val="24"/>
        </w:rPr>
        <w:t>bed</w:t>
      </w:r>
      <w:proofErr w:type="gramEnd"/>
      <w:r w:rsidR="008D30FC" w:rsidRPr="006C2555">
        <w:rPr>
          <w:rFonts w:ascii="Arial" w:hAnsi="Arial" w:cs="Arial"/>
          <w:spacing w:val="-2"/>
          <w:sz w:val="24"/>
          <w:szCs w:val="24"/>
        </w:rPr>
        <w:t>,</w:t>
      </w:r>
      <w:r w:rsidR="0059260F" w:rsidRPr="006C2555">
        <w:rPr>
          <w:rFonts w:ascii="Arial" w:hAnsi="Arial" w:cs="Arial"/>
          <w:spacing w:val="-2"/>
          <w:sz w:val="24"/>
          <w:szCs w:val="24"/>
        </w:rPr>
        <w:t xml:space="preserve"> full service medical center with an emergency department and supporting services</w:t>
      </w:r>
      <w:r w:rsidR="00BC4E0F">
        <w:rPr>
          <w:rFonts w:ascii="Arial" w:hAnsi="Arial" w:cs="Arial"/>
          <w:spacing w:val="-2"/>
          <w:sz w:val="24"/>
          <w:szCs w:val="24"/>
        </w:rPr>
        <w:t xml:space="preserve">, </w:t>
      </w:r>
      <w:r w:rsidR="00FB46A5" w:rsidRPr="006C2555">
        <w:rPr>
          <w:rFonts w:ascii="Arial" w:hAnsi="Arial" w:cs="Arial"/>
          <w:spacing w:val="-2"/>
          <w:sz w:val="24"/>
          <w:szCs w:val="24"/>
        </w:rPr>
        <w:t xml:space="preserve">including imaging services, and laboratory.  The </w:t>
      </w:r>
      <w:r w:rsidR="00745055" w:rsidRPr="006C2555">
        <w:rPr>
          <w:rFonts w:ascii="Arial" w:hAnsi="Arial" w:cs="Arial"/>
          <w:spacing w:val="-2"/>
          <w:sz w:val="24"/>
          <w:szCs w:val="24"/>
        </w:rPr>
        <w:t>building is thoughtfully designed to enhance patient comfort</w:t>
      </w:r>
      <w:r w:rsidR="00F8392B" w:rsidRPr="006C2555">
        <w:rPr>
          <w:rFonts w:ascii="Arial" w:hAnsi="Arial" w:cs="Arial"/>
          <w:spacing w:val="-2"/>
          <w:sz w:val="24"/>
          <w:szCs w:val="24"/>
        </w:rPr>
        <w:t>,</w:t>
      </w:r>
      <w:r w:rsidR="00485BF1" w:rsidRPr="006C2555">
        <w:rPr>
          <w:rFonts w:ascii="Arial" w:hAnsi="Arial" w:cs="Arial"/>
          <w:spacing w:val="-2"/>
          <w:sz w:val="24"/>
          <w:szCs w:val="24"/>
        </w:rPr>
        <w:t xml:space="preserve"> be environmentally</w:t>
      </w:r>
      <w:r w:rsidR="00F8392B" w:rsidRPr="006C2555">
        <w:rPr>
          <w:rFonts w:ascii="Arial" w:hAnsi="Arial" w:cs="Arial"/>
          <w:spacing w:val="-2"/>
          <w:sz w:val="24"/>
          <w:szCs w:val="24"/>
        </w:rPr>
        <w:t xml:space="preserve"> </w:t>
      </w:r>
      <w:r w:rsidR="00B24B77" w:rsidRPr="006C2555">
        <w:rPr>
          <w:rFonts w:ascii="Arial" w:hAnsi="Arial" w:cs="Arial"/>
          <w:spacing w:val="-2"/>
          <w:sz w:val="24"/>
          <w:szCs w:val="24"/>
        </w:rPr>
        <w:t>conscience, seismically</w:t>
      </w:r>
      <w:r w:rsidR="00485BF1" w:rsidRPr="006C2555">
        <w:rPr>
          <w:rFonts w:ascii="Arial" w:hAnsi="Arial" w:cs="Arial"/>
          <w:spacing w:val="-2"/>
          <w:sz w:val="24"/>
          <w:szCs w:val="24"/>
        </w:rPr>
        <w:t xml:space="preserve"> safe</w:t>
      </w:r>
      <w:r w:rsidR="00B24B77" w:rsidRPr="006C2555">
        <w:rPr>
          <w:rFonts w:ascii="Arial" w:hAnsi="Arial" w:cs="Arial"/>
          <w:spacing w:val="-2"/>
          <w:sz w:val="24"/>
          <w:szCs w:val="24"/>
        </w:rPr>
        <w:t>, and</w:t>
      </w:r>
      <w:r w:rsidR="00AC0F63" w:rsidRPr="006C2555">
        <w:rPr>
          <w:rFonts w:ascii="Arial" w:hAnsi="Arial" w:cs="Arial"/>
          <w:spacing w:val="-2"/>
          <w:sz w:val="24"/>
          <w:szCs w:val="24"/>
        </w:rPr>
        <w:t xml:space="preserve"> support</w:t>
      </w:r>
      <w:r w:rsidR="00442BC9" w:rsidRPr="006C2555">
        <w:rPr>
          <w:rFonts w:ascii="Arial" w:hAnsi="Arial" w:cs="Arial"/>
          <w:spacing w:val="-2"/>
          <w:sz w:val="24"/>
          <w:szCs w:val="24"/>
        </w:rPr>
        <w:t xml:space="preserve"> current and future technologies. </w:t>
      </w:r>
    </w:p>
    <w:p w14:paraId="05D136F7" w14:textId="77777777" w:rsidR="00442BC9" w:rsidRPr="006C2555" w:rsidRDefault="00442BC9" w:rsidP="009B1179">
      <w:pPr>
        <w:pStyle w:val="Heading3"/>
        <w:spacing w:before="17"/>
        <w:ind w:left="1440" w:right="1270"/>
        <w:rPr>
          <w:rFonts w:ascii="Arial" w:hAnsi="Arial" w:cs="Arial"/>
          <w:spacing w:val="-2"/>
          <w:sz w:val="16"/>
          <w:szCs w:val="16"/>
        </w:rPr>
      </w:pPr>
    </w:p>
    <w:p w14:paraId="46366098" w14:textId="77777777" w:rsidR="00C6218B" w:rsidRPr="006C2555" w:rsidRDefault="0097400A" w:rsidP="009B1179">
      <w:pPr>
        <w:pStyle w:val="Heading3"/>
        <w:spacing w:before="17"/>
        <w:ind w:left="1440" w:right="1270"/>
        <w:rPr>
          <w:rFonts w:ascii="Arial" w:hAnsi="Arial" w:cs="Arial"/>
          <w:spacing w:val="-2"/>
          <w:sz w:val="24"/>
          <w:szCs w:val="24"/>
        </w:rPr>
      </w:pPr>
      <w:bookmarkStart w:id="79" w:name="_GoBack"/>
      <w:r w:rsidRPr="006C2555">
        <w:rPr>
          <w:rFonts w:ascii="Arial" w:hAnsi="Arial" w:cs="Arial"/>
          <w:spacing w:val="-2"/>
          <w:sz w:val="24"/>
          <w:szCs w:val="24"/>
        </w:rPr>
        <w:t xml:space="preserve">A department phone directory is on </w:t>
      </w:r>
      <w:r w:rsidRPr="006C2555">
        <w:rPr>
          <w:rFonts w:ascii="Arial" w:hAnsi="Arial" w:cs="Arial"/>
          <w:spacing w:val="-2"/>
          <w:sz w:val="24"/>
          <w:szCs w:val="24"/>
          <w:highlight w:val="yellow"/>
        </w:rPr>
        <w:t>page XX</w:t>
      </w:r>
      <w:r w:rsidRPr="006C2555">
        <w:rPr>
          <w:rFonts w:ascii="Arial" w:hAnsi="Arial" w:cs="Arial"/>
          <w:spacing w:val="-2"/>
          <w:sz w:val="24"/>
          <w:szCs w:val="24"/>
        </w:rPr>
        <w:t xml:space="preserve">. </w:t>
      </w:r>
    </w:p>
    <w:bookmarkEnd w:id="79"/>
    <w:p w14:paraId="2F249045" w14:textId="77777777" w:rsidR="001A7BB4" w:rsidRDefault="001A7BB4" w:rsidP="009B1179">
      <w:pPr>
        <w:pStyle w:val="Heading3"/>
        <w:spacing w:before="17"/>
        <w:ind w:left="1440" w:right="1270"/>
        <w:rPr>
          <w:rFonts w:ascii="Arial" w:hAnsi="Arial" w:cs="Arial"/>
          <w:spacing w:val="-2"/>
          <w:sz w:val="16"/>
          <w:szCs w:val="16"/>
        </w:rPr>
      </w:pPr>
    </w:p>
    <w:p w14:paraId="5211E34D" w14:textId="121A3DB9" w:rsidR="00650005" w:rsidRDefault="00650005" w:rsidP="009B1179">
      <w:pPr>
        <w:pStyle w:val="Heading3"/>
        <w:spacing w:before="17"/>
        <w:ind w:left="1440" w:right="1270"/>
        <w:rPr>
          <w:ins w:id="80" w:author="Tami Chin" w:date="2018-05-03T20:38:00Z"/>
          <w:rFonts w:ascii="Arial" w:hAnsi="Arial" w:cs="Arial"/>
          <w:spacing w:val="-2"/>
          <w:sz w:val="36"/>
          <w:szCs w:val="36"/>
        </w:rPr>
      </w:pPr>
      <w:r w:rsidRPr="00650005">
        <w:rPr>
          <w:rFonts w:ascii="Arial" w:hAnsi="Arial" w:cs="Arial"/>
          <w:spacing w:val="-2"/>
          <w:sz w:val="36"/>
          <w:szCs w:val="36"/>
        </w:rPr>
        <w:br/>
      </w:r>
      <w:r w:rsidRPr="00650005">
        <w:rPr>
          <w:rFonts w:ascii="Arial" w:hAnsi="Arial" w:cs="Arial"/>
          <w:spacing w:val="-2"/>
          <w:sz w:val="36"/>
          <w:szCs w:val="36"/>
          <w:highlight w:val="yellow"/>
        </w:rPr>
        <w:t>TAMI: Per Jim B, we need an updated chart from you</w:t>
      </w:r>
    </w:p>
    <w:p w14:paraId="58878BC0" w14:textId="77777777" w:rsidR="00DC747B" w:rsidRDefault="00DC747B" w:rsidP="009B1179">
      <w:pPr>
        <w:pStyle w:val="Heading3"/>
        <w:spacing w:before="17"/>
        <w:ind w:left="1440" w:right="1270"/>
        <w:rPr>
          <w:ins w:id="81" w:author="Tami Chin" w:date="2018-05-03T20:38:00Z"/>
          <w:rFonts w:ascii="Arial" w:hAnsi="Arial" w:cs="Arial"/>
          <w:spacing w:val="-2"/>
          <w:sz w:val="36"/>
          <w:szCs w:val="36"/>
        </w:rPr>
      </w:pPr>
    </w:p>
    <w:p w14:paraId="6309209C" w14:textId="1CAA5D1E" w:rsidR="00DC747B" w:rsidRDefault="00DC747B" w:rsidP="009B1179">
      <w:pPr>
        <w:pStyle w:val="Heading3"/>
        <w:spacing w:before="17"/>
        <w:ind w:left="1440" w:right="1270"/>
        <w:rPr>
          <w:ins w:id="82" w:author="Tami Chin" w:date="2018-05-03T20:38:00Z"/>
          <w:rFonts w:ascii="Arial" w:hAnsi="Arial" w:cs="Arial"/>
          <w:spacing w:val="-2"/>
          <w:sz w:val="36"/>
          <w:szCs w:val="36"/>
        </w:rPr>
      </w:pPr>
      <w:ins w:id="83" w:author="Tami Chin" w:date="2018-05-03T20:38:00Z">
        <w:r>
          <w:rPr>
            <w:noProof/>
          </w:rPr>
          <w:drawing>
            <wp:inline distT="0" distB="0" distL="0" distR="0" wp14:anchorId="4EC2F8D3" wp14:editId="1F0CE264">
              <wp:extent cx="6657301" cy="33544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76876" cy="3364317"/>
                      </a:xfrm>
                      <a:prstGeom prst="rect">
                        <a:avLst/>
                      </a:prstGeom>
                    </pic:spPr>
                  </pic:pic>
                </a:graphicData>
              </a:graphic>
            </wp:inline>
          </w:drawing>
        </w:r>
      </w:ins>
    </w:p>
    <w:p w14:paraId="7034F508" w14:textId="77777777" w:rsidR="00DC747B" w:rsidRPr="00650005" w:rsidRDefault="00DC747B" w:rsidP="009B1179">
      <w:pPr>
        <w:pStyle w:val="Heading3"/>
        <w:spacing w:before="17"/>
        <w:ind w:left="1440" w:right="1270"/>
        <w:rPr>
          <w:rFonts w:ascii="Arial" w:hAnsi="Arial" w:cs="Arial"/>
          <w:spacing w:val="-2"/>
          <w:sz w:val="36"/>
          <w:szCs w:val="36"/>
        </w:rPr>
      </w:pPr>
    </w:p>
    <w:p w14:paraId="28BF73DF" w14:textId="77777777" w:rsidR="001A7BB4" w:rsidRPr="006C2555" w:rsidRDefault="00323BC3" w:rsidP="009B1179">
      <w:pPr>
        <w:pStyle w:val="Heading3"/>
        <w:spacing w:before="17"/>
        <w:ind w:left="1440" w:right="1270"/>
        <w:rPr>
          <w:rFonts w:ascii="Arial" w:hAnsi="Arial" w:cs="Arial"/>
          <w:spacing w:val="-2"/>
          <w:sz w:val="24"/>
          <w:szCs w:val="24"/>
        </w:rPr>
      </w:pPr>
      <w:r>
        <w:rPr>
          <w:noProof/>
        </w:rPr>
        <w:lastRenderedPageBreak/>
        <mc:AlternateContent>
          <mc:Choice Requires="wps">
            <w:drawing>
              <wp:anchor distT="0" distB="0" distL="114300" distR="114300" simplePos="0" relativeHeight="251760640" behindDoc="0" locked="0" layoutInCell="1" allowOverlap="1" wp14:anchorId="4CE2DEC3" wp14:editId="3688B3A9">
                <wp:simplePos x="0" y="0"/>
                <wp:positionH relativeFrom="column">
                  <wp:posOffset>1077432</wp:posOffset>
                </wp:positionH>
                <wp:positionV relativeFrom="paragraph">
                  <wp:posOffset>6453</wp:posOffset>
                </wp:positionV>
                <wp:extent cx="5631051" cy="359044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631051" cy="3590441"/>
                        </a:xfrm>
                        <a:prstGeom prst="rect">
                          <a:avLst/>
                        </a:prstGeom>
                        <a:noFill/>
                        <a:ln w="6350">
                          <a:noFill/>
                        </a:ln>
                      </wps:spPr>
                      <wps:txbx>
                        <w:txbxContent>
                          <w:p w14:paraId="1E131D7D" w14:textId="77777777" w:rsidR="002F275C" w:rsidRPr="00F8517B" w:rsidRDefault="002F275C"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E2DEC3" id="_x0000_t202" coordsize="21600,21600" o:spt="202" path="m0,0l0,21600,21600,21600,21600,0xe">
                <v:stroke joinstyle="miter"/>
                <v:path gradientshapeok="t" o:connecttype="rect"/>
              </v:shapetype>
              <v:shape id="Text Box 42" o:spid="_x0000_s1026" type="#_x0000_t202" style="position:absolute;left:0;text-align:left;margin-left:84.85pt;margin-top:.5pt;width:443.4pt;height:282.7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" filled="f" stroked="f" strokeweight=".5pt">
                <v:textbox>
                  <w:txbxContent>
                    <w:p w14:paraId="1E131D7D" w14:textId="77777777" w:rsidR="002F275C" w:rsidRPr="00F8517B" w:rsidRDefault="002F275C"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v:textbox>
              </v:shape>
            </w:pict>
          </mc:Fallback>
        </mc:AlternateContent>
      </w:r>
      <w:r w:rsidR="001A7BB4" w:rsidRPr="006C2555">
        <w:rPr>
          <w:rFonts w:ascii="Arial" w:hAnsi="Arial" w:cs="Arial"/>
          <w:noProof/>
        </w:rPr>
        <w:drawing>
          <wp:inline distT="0" distB="0" distL="0" distR="0" wp14:anchorId="3561258C" wp14:editId="6AEA4CD0">
            <wp:extent cx="5943600" cy="3002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2280"/>
                    </a:xfrm>
                    <a:prstGeom prst="rect">
                      <a:avLst/>
                    </a:prstGeom>
                  </pic:spPr>
                </pic:pic>
              </a:graphicData>
            </a:graphic>
          </wp:inline>
        </w:drawing>
      </w:r>
    </w:p>
    <w:p w14:paraId="53CCEC74" w14:textId="77777777" w:rsidR="00527F29" w:rsidRPr="006C2555" w:rsidRDefault="00527F29" w:rsidP="009B1179">
      <w:pPr>
        <w:pStyle w:val="Heading3"/>
        <w:spacing w:before="17"/>
        <w:ind w:left="1440" w:right="1270"/>
        <w:rPr>
          <w:rFonts w:ascii="Arial" w:hAnsi="Arial" w:cs="Arial"/>
          <w:spacing w:val="-2"/>
          <w:sz w:val="24"/>
          <w:szCs w:val="24"/>
        </w:rPr>
      </w:pPr>
    </w:p>
    <w:p w14:paraId="7798120D" w14:textId="77777777" w:rsidR="00527F29" w:rsidRPr="006C2555" w:rsidRDefault="00527F29" w:rsidP="009B1179">
      <w:pPr>
        <w:pStyle w:val="Heading3"/>
        <w:spacing w:before="17"/>
        <w:ind w:left="1440" w:right="1270"/>
        <w:rPr>
          <w:rFonts w:ascii="Arial" w:hAnsi="Arial" w:cs="Arial"/>
          <w:spacing w:val="-2"/>
          <w:sz w:val="24"/>
          <w:szCs w:val="24"/>
        </w:rPr>
      </w:pPr>
    </w:p>
    <w:p w14:paraId="1FF97CDA" w14:textId="77777777" w:rsidR="00527F29" w:rsidRDefault="00894CBC" w:rsidP="009B1179">
      <w:pPr>
        <w:pStyle w:val="Heading3"/>
        <w:spacing w:before="17"/>
        <w:ind w:left="1440" w:right="1270"/>
        <w:jc w:val="center"/>
        <w:rPr>
          <w:rFonts w:ascii="Arial" w:hAnsi="Arial" w:cs="Arial"/>
          <w:spacing w:val="-2"/>
          <w:sz w:val="24"/>
          <w:szCs w:val="24"/>
        </w:rPr>
      </w:pPr>
      <w:r>
        <w:rPr>
          <w:noProof/>
        </w:rPr>
        <w:drawing>
          <wp:inline distT="0" distB="0" distL="0" distR="0" wp14:anchorId="3991C96A" wp14:editId="28E8B91B">
            <wp:extent cx="3752877" cy="2667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77" cy="2667019"/>
                    </a:xfrm>
                    <a:prstGeom prst="rect">
                      <a:avLst/>
                    </a:prstGeom>
                  </pic:spPr>
                </pic:pic>
              </a:graphicData>
            </a:graphic>
          </wp:inline>
        </w:drawing>
      </w:r>
    </w:p>
    <w:p w14:paraId="4137820D" w14:textId="77777777" w:rsidR="00D66789" w:rsidRDefault="00D66789" w:rsidP="009B1179">
      <w:pPr>
        <w:pStyle w:val="Heading3"/>
        <w:spacing w:before="17"/>
        <w:ind w:left="1440" w:right="1270"/>
        <w:jc w:val="center"/>
        <w:rPr>
          <w:rFonts w:ascii="Arial" w:hAnsi="Arial" w:cs="Arial"/>
          <w:spacing w:val="-2"/>
          <w:sz w:val="24"/>
          <w:szCs w:val="24"/>
        </w:rPr>
      </w:pPr>
    </w:p>
    <w:p w14:paraId="0984F1CF" w14:textId="77777777" w:rsidR="00D66789" w:rsidRPr="006C2555" w:rsidRDefault="00D66789" w:rsidP="009B1179">
      <w:pPr>
        <w:pStyle w:val="Heading3"/>
        <w:spacing w:before="17"/>
        <w:ind w:left="1440" w:right="1270"/>
        <w:jc w:val="center"/>
        <w:rPr>
          <w:rFonts w:ascii="Arial" w:hAnsi="Arial" w:cs="Arial"/>
          <w:spacing w:val="-2"/>
          <w:sz w:val="24"/>
          <w:szCs w:val="24"/>
        </w:rPr>
        <w:sectPr w:rsidR="00D66789" w:rsidRPr="006C2555" w:rsidSect="00217DDA">
          <w:pgSz w:w="12240" w:h="15840"/>
          <w:pgMar w:top="1480" w:right="0" w:bottom="1580" w:left="260" w:header="0" w:footer="720" w:gutter="0"/>
          <w:cols w:space="720"/>
          <w:docGrid w:linePitch="299"/>
        </w:sectPr>
      </w:pPr>
    </w:p>
    <w:p w14:paraId="1D7DE77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225B7E5"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C0C82BC"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7006F7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6C215A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EC5A28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EF9D0D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0CE9FBB"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1D27C8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301598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5D59419"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D9F5222"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41EAE0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8072DEA"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56794F03"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6D8FA3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D04A8F6"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6D2C50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EDE5BD7"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C3D57CF" w14:textId="77777777" w:rsidR="00BC4E0F" w:rsidRDefault="00BC4E0F" w:rsidP="009B1179">
      <w:pPr>
        <w:pStyle w:val="Heading2"/>
        <w:spacing w:line="276" w:lineRule="auto"/>
        <w:ind w:left="1539" w:right="1360"/>
        <w:rPr>
          <w:rFonts w:ascii="Arial" w:hAnsi="Arial" w:cs="Arial"/>
          <w:color w:val="00A9A0"/>
          <w:spacing w:val="11"/>
          <w:sz w:val="32"/>
          <w:szCs w:val="32"/>
        </w:rPr>
      </w:pPr>
      <w:r w:rsidRPr="00BC4E0F">
        <w:rPr>
          <w:rFonts w:ascii="Arial" w:hAnsi="Arial" w:cs="Arial"/>
          <w:color w:val="00A9A0"/>
          <w:spacing w:val="11"/>
          <w:sz w:val="32"/>
          <w:szCs w:val="32"/>
          <w:highlight w:val="yellow"/>
        </w:rPr>
        <w:t>ERIC To import final</w:t>
      </w:r>
      <w:r>
        <w:rPr>
          <w:rFonts w:ascii="Arial" w:hAnsi="Arial" w:cs="Arial"/>
          <w:color w:val="00A9A0"/>
          <w:spacing w:val="11"/>
          <w:sz w:val="32"/>
          <w:szCs w:val="32"/>
          <w:highlight w:val="yellow"/>
        </w:rPr>
        <w:t xml:space="preserve"> </w:t>
      </w:r>
      <w:r w:rsidRPr="00BC4E0F">
        <w:rPr>
          <w:rFonts w:ascii="Arial" w:hAnsi="Arial" w:cs="Arial"/>
          <w:color w:val="00A9A0"/>
          <w:spacing w:val="11"/>
          <w:sz w:val="32"/>
          <w:szCs w:val="32"/>
          <w:highlight w:val="yellow"/>
        </w:rPr>
        <w:t>Pocket Guide for al</w:t>
      </w:r>
      <w:r>
        <w:rPr>
          <w:rFonts w:ascii="Arial" w:hAnsi="Arial" w:cs="Arial"/>
          <w:color w:val="00A9A0"/>
          <w:spacing w:val="11"/>
          <w:sz w:val="32"/>
          <w:szCs w:val="32"/>
          <w:highlight w:val="yellow"/>
        </w:rPr>
        <w:t>l</w:t>
      </w:r>
      <w:r w:rsidRPr="00BC4E0F">
        <w:rPr>
          <w:rFonts w:ascii="Arial" w:hAnsi="Arial" w:cs="Arial"/>
          <w:color w:val="00A9A0"/>
          <w:spacing w:val="11"/>
          <w:sz w:val="32"/>
          <w:szCs w:val="32"/>
          <w:highlight w:val="yellow"/>
        </w:rPr>
        <w:t xml:space="preserve"> floor maps</w:t>
      </w:r>
      <w:r>
        <w:rPr>
          <w:rFonts w:ascii="Arial" w:hAnsi="Arial" w:cs="Arial"/>
          <w:color w:val="00A9A0"/>
          <w:spacing w:val="11"/>
          <w:sz w:val="32"/>
          <w:szCs w:val="32"/>
        </w:rPr>
        <w:t xml:space="preserve"> </w:t>
      </w:r>
      <w:r w:rsidRPr="00BC4E0F">
        <w:rPr>
          <w:rFonts w:ascii="Arial" w:hAnsi="Arial" w:cs="Arial"/>
          <w:color w:val="00A9A0"/>
          <w:spacing w:val="11"/>
          <w:sz w:val="32"/>
          <w:szCs w:val="32"/>
          <w:highlight w:val="yellow"/>
        </w:rPr>
        <w:t>and descriptions</w:t>
      </w:r>
    </w:p>
    <w:p w14:paraId="685E7038" w14:textId="77777777" w:rsidR="00BC4E0F" w:rsidRDefault="00BC4E0F" w:rsidP="009B1179">
      <w:pPr>
        <w:pStyle w:val="Heading2"/>
        <w:spacing w:line="276" w:lineRule="auto"/>
        <w:ind w:left="1539" w:right="1360"/>
        <w:rPr>
          <w:rFonts w:ascii="Arial" w:hAnsi="Arial" w:cs="Arial"/>
          <w:color w:val="00A9A0"/>
          <w:spacing w:val="11"/>
          <w:sz w:val="32"/>
          <w:szCs w:val="32"/>
        </w:rPr>
      </w:pPr>
    </w:p>
    <w:p w14:paraId="0A041440" w14:textId="77777777" w:rsidR="004A61D8" w:rsidRPr="00323BC3" w:rsidRDefault="009D633F" w:rsidP="009B1179">
      <w:pPr>
        <w:pStyle w:val="Heading2"/>
        <w:spacing w:line="276" w:lineRule="auto"/>
        <w:ind w:left="1539" w:right="1360"/>
        <w:rPr>
          <w:rFonts w:ascii="Arial" w:hAnsi="Arial" w:cs="Arial"/>
          <w:color w:val="00A9A0"/>
          <w:spacing w:val="11"/>
          <w:sz w:val="32"/>
          <w:szCs w:val="32"/>
        </w:rPr>
      </w:pPr>
      <w:r w:rsidRPr="00323BC3">
        <w:rPr>
          <w:rFonts w:ascii="Arial" w:hAnsi="Arial" w:cs="Arial"/>
          <w:color w:val="00A9A0"/>
          <w:spacing w:val="11"/>
          <w:sz w:val="32"/>
          <w:szCs w:val="32"/>
        </w:rPr>
        <w:t>First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5140"/>
      </w:tblGrid>
      <w:tr w:rsidR="00AE5CAF" w:rsidRPr="006C2555" w14:paraId="7354DAFA" w14:textId="77777777" w:rsidTr="008D30FC">
        <w:tc>
          <w:tcPr>
            <w:tcW w:w="4671" w:type="dxa"/>
          </w:tcPr>
          <w:p w14:paraId="5989910C" w14:textId="77777777" w:rsidR="00AE5CAF"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Bicycle Storage</w:t>
            </w:r>
          </w:p>
          <w:p w14:paraId="0D8E633D" w14:textId="77777777" w:rsidR="00CE6F19" w:rsidRPr="009F73B3" w:rsidRDefault="00CE6F19"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Biomed</w:t>
            </w:r>
          </w:p>
          <w:p w14:paraId="2A81C186" w14:textId="77777777" w:rsidR="00CE6F19"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 xml:space="preserve">Cafeteria </w:t>
            </w:r>
          </w:p>
          <w:p w14:paraId="4EEA0B85"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Cesar Chavez Entrance</w:t>
            </w:r>
          </w:p>
          <w:p w14:paraId="03C8BEFE" w14:textId="77777777" w:rsidR="006F1441" w:rsidRDefault="006F1441"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Central Distribution</w:t>
            </w:r>
          </w:p>
          <w:p w14:paraId="4753C94D"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Conference Rooms A &amp; B</w:t>
            </w:r>
          </w:p>
          <w:p w14:paraId="745E5D32" w14:textId="77777777" w:rsidR="008D30FC" w:rsidRPr="009F73B3" w:rsidRDefault="008D30FC"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Loading Dock</w:t>
            </w:r>
          </w:p>
        </w:tc>
        <w:tc>
          <w:tcPr>
            <w:tcW w:w="5140" w:type="dxa"/>
          </w:tcPr>
          <w:p w14:paraId="632A3947"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EVS</w:t>
            </w:r>
          </w:p>
          <w:p w14:paraId="65E44B35"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Loading Dock</w:t>
            </w:r>
          </w:p>
          <w:p w14:paraId="0226181C" w14:textId="77777777" w:rsidR="00D12120" w:rsidRPr="009F73B3" w:rsidRDefault="00D12120" w:rsidP="00427AD4">
            <w:pPr>
              <w:pStyle w:val="Heading2"/>
              <w:numPr>
                <w:ilvl w:val="0"/>
                <w:numId w:val="14"/>
              </w:numPr>
              <w:spacing w:line="276" w:lineRule="auto"/>
              <w:ind w:right="890"/>
              <w:rPr>
                <w:rFonts w:ascii="Arial" w:hAnsi="Arial" w:cs="Arial"/>
                <w:sz w:val="24"/>
                <w:szCs w:val="24"/>
              </w:rPr>
            </w:pPr>
            <w:r w:rsidRPr="009F73B3">
              <w:rPr>
                <w:rFonts w:ascii="Arial" w:hAnsi="Arial" w:cs="Arial"/>
                <w:sz w:val="24"/>
                <w:szCs w:val="24"/>
              </w:rPr>
              <w:t>Locker Rooms &amp; Showers</w:t>
            </w:r>
          </w:p>
          <w:p w14:paraId="0A779436"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Pharmacy</w:t>
            </w:r>
          </w:p>
          <w:p w14:paraId="287D8B47"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Physician Dining/Lounge</w:t>
            </w:r>
          </w:p>
        </w:tc>
      </w:tr>
    </w:tbl>
    <w:p w14:paraId="1961A29E" w14:textId="77777777" w:rsidR="000E183E" w:rsidRPr="006C2555" w:rsidRDefault="00CE6F19">
      <w:pPr>
        <w:pStyle w:val="Heading2"/>
        <w:spacing w:line="276" w:lineRule="auto"/>
        <w:ind w:left="1539" w:right="1918"/>
        <w:rPr>
          <w:rFonts w:ascii="Arial" w:hAnsi="Arial" w:cs="Arial"/>
        </w:rPr>
      </w:pPr>
      <w:r>
        <w:rPr>
          <w:noProof/>
        </w:rPr>
        <w:lastRenderedPageBreak/>
        <w:drawing>
          <wp:inline distT="0" distB="0" distL="0" distR="0" wp14:anchorId="0312133C" wp14:editId="677890C7">
            <wp:extent cx="5574748" cy="59851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5372"/>
                    <a:stretch/>
                  </pic:blipFill>
                  <pic:spPr bwMode="auto">
                    <a:xfrm>
                      <a:off x="0" y="0"/>
                      <a:ext cx="5579347" cy="5990038"/>
                    </a:xfrm>
                    <a:prstGeom prst="rect">
                      <a:avLst/>
                    </a:prstGeom>
                    <a:ln>
                      <a:noFill/>
                    </a:ln>
                    <a:extLst>
                      <a:ext uri="{53640926-AAD7-44D8-BBD7-CCE9431645EC}">
                        <a14:shadowObscured xmlns:a14="http://schemas.microsoft.com/office/drawing/2010/main"/>
                      </a:ext>
                    </a:extLst>
                  </pic:spPr>
                </pic:pic>
              </a:graphicData>
            </a:graphic>
          </wp:inline>
        </w:drawing>
      </w:r>
    </w:p>
    <w:p w14:paraId="51A857F2" w14:textId="77777777" w:rsidR="004A61D8" w:rsidRPr="006C2555" w:rsidRDefault="004A61D8">
      <w:pPr>
        <w:spacing w:before="5"/>
        <w:rPr>
          <w:rFonts w:ascii="Arial" w:eastAsia="Calibri" w:hAnsi="Arial" w:cs="Arial"/>
          <w:sz w:val="11"/>
          <w:szCs w:val="11"/>
        </w:rPr>
      </w:pPr>
    </w:p>
    <w:p w14:paraId="4242C2DE" w14:textId="77777777" w:rsidR="004A61D8" w:rsidRPr="006C2555" w:rsidRDefault="004A61D8">
      <w:pPr>
        <w:spacing w:line="275" w:lineRule="auto"/>
        <w:rPr>
          <w:rFonts w:ascii="Arial" w:eastAsia="Calibri" w:hAnsi="Arial" w:cs="Arial"/>
        </w:rPr>
        <w:sectPr w:rsidR="004A61D8" w:rsidRPr="006C2555">
          <w:type w:val="continuous"/>
          <w:pgSz w:w="12240" w:h="15840"/>
          <w:pgMar w:top="440" w:right="0" w:bottom="0" w:left="260" w:header="720" w:footer="720" w:gutter="0"/>
          <w:cols w:space="720"/>
        </w:sectPr>
      </w:pPr>
    </w:p>
    <w:p w14:paraId="163AA454" w14:textId="77777777" w:rsidR="004A61D8" w:rsidRPr="00323BC3" w:rsidRDefault="00FB4637">
      <w:pPr>
        <w:pStyle w:val="Heading2"/>
        <w:rPr>
          <w:rFonts w:ascii="Arial" w:hAnsi="Arial" w:cs="Arial"/>
          <w:color w:val="00A9A0"/>
          <w:spacing w:val="11"/>
          <w:sz w:val="32"/>
          <w:szCs w:val="32"/>
        </w:rPr>
      </w:pPr>
      <w:r w:rsidRPr="00323BC3">
        <w:rPr>
          <w:rFonts w:ascii="Arial" w:hAnsi="Arial" w:cs="Arial"/>
          <w:color w:val="00A9A0"/>
          <w:spacing w:val="11"/>
          <w:sz w:val="32"/>
          <w:szCs w:val="32"/>
        </w:rPr>
        <w:lastRenderedPageBreak/>
        <w:t>Second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1"/>
        <w:gridCol w:w="4410"/>
      </w:tblGrid>
      <w:tr w:rsidR="00EC332A" w:rsidRPr="006C2555" w14:paraId="0958F719" w14:textId="77777777" w:rsidTr="008D30FC">
        <w:tc>
          <w:tcPr>
            <w:tcW w:w="4941" w:type="dxa"/>
          </w:tcPr>
          <w:p w14:paraId="62BEF0A6" w14:textId="77777777" w:rsidR="007D6B60" w:rsidRPr="006C2555" w:rsidRDefault="00EC332A" w:rsidP="00427AD4">
            <w:pPr>
              <w:pStyle w:val="Heading2"/>
              <w:numPr>
                <w:ilvl w:val="0"/>
                <w:numId w:val="15"/>
              </w:numPr>
              <w:spacing w:line="276" w:lineRule="auto"/>
              <w:ind w:right="429"/>
              <w:rPr>
                <w:rFonts w:ascii="Arial" w:hAnsi="Arial" w:cs="Arial"/>
                <w:sz w:val="24"/>
                <w:szCs w:val="24"/>
              </w:rPr>
            </w:pPr>
            <w:r w:rsidRPr="006C2555">
              <w:rPr>
                <w:rFonts w:ascii="Arial" w:hAnsi="Arial" w:cs="Arial"/>
                <w:sz w:val="24"/>
                <w:szCs w:val="24"/>
              </w:rPr>
              <w:t>Admitting</w:t>
            </w:r>
            <w:r w:rsidR="007D6B60" w:rsidRPr="006C2555">
              <w:rPr>
                <w:rFonts w:ascii="Arial" w:hAnsi="Arial" w:cs="Arial"/>
                <w:sz w:val="24"/>
                <w:szCs w:val="24"/>
              </w:rPr>
              <w:t>/Cashier/Request of Information</w:t>
            </w:r>
          </w:p>
          <w:p w14:paraId="5222EABE" w14:textId="77777777" w:rsidR="007D6B60" w:rsidRPr="006C2555" w:rsidRDefault="00D803C9"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27</w:t>
            </w:r>
            <w:r w:rsidRPr="004D71B6">
              <w:rPr>
                <w:rFonts w:ascii="Arial" w:hAnsi="Arial" w:cs="Arial"/>
                <w:sz w:val="24"/>
                <w:szCs w:val="24"/>
                <w:vertAlign w:val="superscript"/>
              </w:rPr>
              <w:t>th</w:t>
            </w:r>
            <w:r w:rsidR="004D71B6">
              <w:rPr>
                <w:rFonts w:ascii="Arial" w:hAnsi="Arial" w:cs="Arial"/>
                <w:sz w:val="24"/>
                <w:szCs w:val="24"/>
              </w:rPr>
              <w:t>/ER/</w:t>
            </w:r>
            <w:r w:rsidR="007D6B60" w:rsidRPr="006C2555">
              <w:rPr>
                <w:rFonts w:ascii="Arial" w:hAnsi="Arial" w:cs="Arial"/>
                <w:sz w:val="24"/>
                <w:szCs w:val="24"/>
              </w:rPr>
              <w:t>Ambulance Entrance</w:t>
            </w:r>
          </w:p>
          <w:p w14:paraId="20945E15" w14:textId="77777777" w:rsidR="007D6B60" w:rsidRPr="004D71B6" w:rsidRDefault="004D71B6"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 xml:space="preserve">Imaging </w:t>
            </w:r>
          </w:p>
        </w:tc>
        <w:tc>
          <w:tcPr>
            <w:tcW w:w="4410" w:type="dxa"/>
          </w:tcPr>
          <w:p w14:paraId="76EA040C" w14:textId="77777777" w:rsidR="00EC332A"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Information Desk</w:t>
            </w:r>
          </w:p>
          <w:p w14:paraId="0AAA37F3"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Meditation</w:t>
            </w:r>
          </w:p>
          <w:p w14:paraId="3F3114DB" w14:textId="77777777" w:rsidR="007D6B60" w:rsidRPr="006C2555" w:rsidRDefault="008C2494" w:rsidP="00427AD4">
            <w:pPr>
              <w:pStyle w:val="Heading2"/>
              <w:numPr>
                <w:ilvl w:val="0"/>
                <w:numId w:val="15"/>
              </w:numPr>
              <w:spacing w:line="276" w:lineRule="auto"/>
              <w:ind w:right="795"/>
              <w:rPr>
                <w:rFonts w:ascii="Arial" w:hAnsi="Arial" w:cs="Arial"/>
                <w:sz w:val="24"/>
                <w:szCs w:val="24"/>
              </w:rPr>
            </w:pPr>
            <w:r>
              <w:rPr>
                <w:rFonts w:ascii="Arial" w:hAnsi="Arial" w:cs="Arial"/>
                <w:sz w:val="24"/>
                <w:szCs w:val="24"/>
              </w:rPr>
              <w:t>Vending Machines</w:t>
            </w:r>
          </w:p>
          <w:p w14:paraId="58F9FC82"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Waiting Area</w:t>
            </w:r>
          </w:p>
        </w:tc>
      </w:tr>
    </w:tbl>
    <w:p w14:paraId="350C34D4" w14:textId="77777777" w:rsidR="00EC332A" w:rsidRPr="006C2555" w:rsidRDefault="00EC332A">
      <w:pPr>
        <w:pStyle w:val="Heading2"/>
        <w:rPr>
          <w:rFonts w:ascii="Arial" w:hAnsi="Arial" w:cs="Arial"/>
        </w:rPr>
      </w:pPr>
    </w:p>
    <w:p w14:paraId="30536C14" w14:textId="77777777" w:rsidR="00CF3EA9" w:rsidRPr="006C2555" w:rsidRDefault="00D803C9">
      <w:pPr>
        <w:pStyle w:val="Heading2"/>
        <w:rPr>
          <w:rFonts w:ascii="Arial" w:hAnsi="Arial" w:cs="Arial"/>
        </w:rPr>
      </w:pPr>
      <w:r>
        <w:rPr>
          <w:noProof/>
        </w:rPr>
        <w:drawing>
          <wp:inline distT="0" distB="0" distL="0" distR="0" wp14:anchorId="1757140A" wp14:editId="02A883C7">
            <wp:extent cx="5362713" cy="66661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79"/>
                    <a:stretch/>
                  </pic:blipFill>
                  <pic:spPr bwMode="auto">
                    <a:xfrm>
                      <a:off x="0" y="0"/>
                      <a:ext cx="5364801" cy="6668772"/>
                    </a:xfrm>
                    <a:prstGeom prst="rect">
                      <a:avLst/>
                    </a:prstGeom>
                    <a:ln>
                      <a:noFill/>
                    </a:ln>
                    <a:extLst>
                      <a:ext uri="{53640926-AAD7-44D8-BBD7-CCE9431645EC}">
                        <a14:shadowObscured xmlns:a14="http://schemas.microsoft.com/office/drawing/2010/main"/>
                      </a:ext>
                    </a:extLst>
                  </pic:spPr>
                </pic:pic>
              </a:graphicData>
            </a:graphic>
          </wp:inline>
        </w:drawing>
      </w:r>
    </w:p>
    <w:p w14:paraId="0B66048D" w14:textId="77777777" w:rsidR="004A61D8" w:rsidRPr="00323BC3" w:rsidRDefault="001C53A6" w:rsidP="001C53A6">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Third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695"/>
      </w:tblGrid>
      <w:tr w:rsidR="001C53A6" w:rsidRPr="006C2555" w14:paraId="4FF6AD58" w14:textId="77777777" w:rsidTr="008D30FC">
        <w:tc>
          <w:tcPr>
            <w:tcW w:w="4761" w:type="dxa"/>
          </w:tcPr>
          <w:p w14:paraId="63C93B0F"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Ambulatory Care Unit</w:t>
            </w:r>
          </w:p>
          <w:p w14:paraId="39EBA43D"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Operating Rooms</w:t>
            </w:r>
          </w:p>
          <w:p w14:paraId="5BC50949" w14:textId="77777777" w:rsidR="009B1179"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PACU</w:t>
            </w:r>
          </w:p>
          <w:p w14:paraId="012F7A32" w14:textId="5984EEAB" w:rsidR="001C53A6" w:rsidRPr="009B1179" w:rsidRDefault="001C53A6" w:rsidP="00427AD4">
            <w:pPr>
              <w:pStyle w:val="Heading2"/>
              <w:numPr>
                <w:ilvl w:val="0"/>
                <w:numId w:val="16"/>
              </w:numPr>
              <w:spacing w:line="276" w:lineRule="auto"/>
              <w:ind w:right="432"/>
              <w:rPr>
                <w:rFonts w:ascii="Arial" w:hAnsi="Arial" w:cs="Arial"/>
                <w:sz w:val="24"/>
                <w:szCs w:val="24"/>
              </w:rPr>
            </w:pPr>
            <w:r w:rsidRPr="009B1179">
              <w:rPr>
                <w:rFonts w:ascii="Arial" w:hAnsi="Arial" w:cs="Arial"/>
                <w:sz w:val="24"/>
                <w:szCs w:val="24"/>
              </w:rPr>
              <w:t>Sterile Processing</w:t>
            </w:r>
          </w:p>
        </w:tc>
        <w:tc>
          <w:tcPr>
            <w:tcW w:w="3695" w:type="dxa"/>
          </w:tcPr>
          <w:p w14:paraId="156F90AE"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Nursing Administration</w:t>
            </w:r>
          </w:p>
          <w:p w14:paraId="740E25BF"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Ambassador Services</w:t>
            </w:r>
          </w:p>
          <w:p w14:paraId="5DCB011D"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Clinical Lab</w:t>
            </w:r>
          </w:p>
        </w:tc>
      </w:tr>
    </w:tbl>
    <w:p w14:paraId="4564F3D1" w14:textId="77777777" w:rsidR="001C53A6" w:rsidRPr="006C2555" w:rsidRDefault="001C53A6" w:rsidP="001C53A6">
      <w:pPr>
        <w:ind w:left="1540"/>
        <w:rPr>
          <w:rFonts w:ascii="Arial" w:eastAsia="Calibri" w:hAnsi="Arial" w:cs="Arial"/>
          <w:color w:val="5A5A5A"/>
          <w:spacing w:val="11"/>
          <w:sz w:val="36"/>
          <w:szCs w:val="36"/>
        </w:rPr>
      </w:pPr>
    </w:p>
    <w:p w14:paraId="4CEA7383" w14:textId="77777777" w:rsidR="001C53A6" w:rsidRPr="006C2555" w:rsidRDefault="00813D42" w:rsidP="001C53A6">
      <w:pPr>
        <w:ind w:left="1540"/>
        <w:rPr>
          <w:rFonts w:ascii="Arial" w:eastAsia="Calibri" w:hAnsi="Arial" w:cs="Arial"/>
          <w:sz w:val="18"/>
          <w:szCs w:val="18"/>
        </w:rPr>
        <w:sectPr w:rsidR="001C53A6" w:rsidRPr="006C2555" w:rsidSect="00217DDA">
          <w:pgSz w:w="12240" w:h="15840"/>
          <w:pgMar w:top="1440" w:right="0" w:bottom="1580" w:left="260" w:header="0" w:footer="720" w:gutter="0"/>
          <w:cols w:space="720"/>
          <w:docGrid w:linePitch="299"/>
        </w:sectPr>
      </w:pPr>
      <w:r>
        <w:rPr>
          <w:noProof/>
        </w:rPr>
        <w:drawing>
          <wp:inline distT="0" distB="0" distL="0" distR="0" wp14:anchorId="15D408FE" wp14:editId="0269A563">
            <wp:extent cx="5011073" cy="642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754"/>
                    <a:stretch/>
                  </pic:blipFill>
                  <pic:spPr bwMode="auto">
                    <a:xfrm>
                      <a:off x="0" y="0"/>
                      <a:ext cx="5013074" cy="6426712"/>
                    </a:xfrm>
                    <a:prstGeom prst="rect">
                      <a:avLst/>
                    </a:prstGeom>
                    <a:ln>
                      <a:noFill/>
                    </a:ln>
                    <a:extLst>
                      <a:ext uri="{53640926-AAD7-44D8-BBD7-CCE9431645EC}">
                        <a14:shadowObscured xmlns:a14="http://schemas.microsoft.com/office/drawing/2010/main"/>
                      </a:ext>
                    </a:extLst>
                  </pic:spPr>
                </pic:pic>
              </a:graphicData>
            </a:graphic>
          </wp:inline>
        </w:drawing>
      </w:r>
    </w:p>
    <w:p w14:paraId="595E5995" w14:textId="77777777" w:rsidR="00AF568E" w:rsidRPr="00323BC3" w:rsidRDefault="00DF64C5" w:rsidP="00AF568E">
      <w:pPr>
        <w:ind w:left="1540"/>
        <w:rPr>
          <w:rFonts w:ascii="Arial" w:eastAsia="Calibri" w:hAnsi="Arial" w:cs="Arial"/>
          <w:color w:val="00A9A0"/>
          <w:spacing w:val="11"/>
          <w:sz w:val="32"/>
          <w:szCs w:val="32"/>
        </w:rPr>
      </w:pPr>
      <w:bookmarkStart w:id="84" w:name="_bookmark11"/>
      <w:bookmarkEnd w:id="84"/>
      <w:r w:rsidRPr="00323BC3">
        <w:rPr>
          <w:rFonts w:ascii="Arial" w:eastAsia="Calibri" w:hAnsi="Arial" w:cs="Arial"/>
          <w:color w:val="00A9A0"/>
          <w:spacing w:val="11"/>
          <w:sz w:val="32"/>
          <w:szCs w:val="32"/>
        </w:rPr>
        <w:lastRenderedPageBreak/>
        <w:t>Four</w:t>
      </w:r>
      <w:r w:rsidR="00BF2E7E" w:rsidRPr="00323BC3">
        <w:rPr>
          <w:rFonts w:ascii="Arial" w:eastAsia="Calibri" w:hAnsi="Arial" w:cs="Arial"/>
          <w:color w:val="00A9A0"/>
          <w:spacing w:val="11"/>
          <w:sz w:val="32"/>
          <w:szCs w:val="32"/>
        </w:rPr>
        <w:t>th</w:t>
      </w:r>
      <w:r w:rsidR="00AF568E"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3605"/>
      </w:tblGrid>
      <w:tr w:rsidR="00AF568E" w:rsidRPr="006C2555" w14:paraId="57E6C185" w14:textId="77777777" w:rsidTr="008D30FC">
        <w:tc>
          <w:tcPr>
            <w:tcW w:w="4671" w:type="dxa"/>
          </w:tcPr>
          <w:p w14:paraId="139F7FAD" w14:textId="77777777" w:rsidR="00AF568E" w:rsidRPr="00711FAD" w:rsidRDefault="00BC63F8" w:rsidP="00427AD4">
            <w:pPr>
              <w:pStyle w:val="Heading2"/>
              <w:numPr>
                <w:ilvl w:val="0"/>
                <w:numId w:val="17"/>
              </w:numPr>
              <w:spacing w:line="276" w:lineRule="auto"/>
              <w:ind w:left="691" w:right="1422"/>
              <w:rPr>
                <w:rFonts w:ascii="Arial" w:hAnsi="Arial" w:cs="Arial"/>
                <w:sz w:val="24"/>
                <w:szCs w:val="24"/>
              </w:rPr>
            </w:pPr>
            <w:r w:rsidRPr="00711FAD">
              <w:rPr>
                <w:rFonts w:ascii="Arial" w:hAnsi="Arial" w:cs="Arial"/>
                <w:sz w:val="24"/>
                <w:szCs w:val="24"/>
              </w:rPr>
              <w:t>ICU</w:t>
            </w:r>
            <w:r w:rsidR="00E30E7E">
              <w:rPr>
                <w:rFonts w:ascii="Arial" w:hAnsi="Arial" w:cs="Arial"/>
                <w:sz w:val="24"/>
                <w:szCs w:val="24"/>
              </w:rPr>
              <w:t xml:space="preserve"> (10 beds)</w:t>
            </w:r>
          </w:p>
          <w:p w14:paraId="68F1BB74" w14:textId="77777777" w:rsidR="00BC63F8" w:rsidRPr="00711FAD" w:rsidRDefault="00E30E7E" w:rsidP="00427AD4">
            <w:pPr>
              <w:pStyle w:val="Heading2"/>
              <w:numPr>
                <w:ilvl w:val="0"/>
                <w:numId w:val="17"/>
              </w:numPr>
              <w:spacing w:line="276" w:lineRule="auto"/>
              <w:ind w:left="691" w:right="252"/>
              <w:rPr>
                <w:rFonts w:ascii="Arial" w:hAnsi="Arial" w:cs="Arial"/>
                <w:sz w:val="24"/>
                <w:szCs w:val="24"/>
              </w:rPr>
            </w:pPr>
            <w:r>
              <w:rPr>
                <w:rFonts w:ascii="Arial" w:hAnsi="Arial" w:cs="Arial"/>
                <w:sz w:val="24"/>
                <w:szCs w:val="24"/>
              </w:rPr>
              <w:t>Progressive Care Unit (20 beds)</w:t>
            </w:r>
          </w:p>
        </w:tc>
        <w:tc>
          <w:tcPr>
            <w:tcW w:w="3605" w:type="dxa"/>
          </w:tcPr>
          <w:p w14:paraId="1CB14668" w14:textId="77777777" w:rsidR="00AF568E" w:rsidRPr="00711FAD" w:rsidRDefault="00BC63F8" w:rsidP="00427AD4">
            <w:pPr>
              <w:pStyle w:val="Heading2"/>
              <w:numPr>
                <w:ilvl w:val="0"/>
                <w:numId w:val="17"/>
              </w:numPr>
              <w:spacing w:line="276" w:lineRule="auto"/>
              <w:ind w:right="172"/>
              <w:rPr>
                <w:rFonts w:ascii="Arial" w:hAnsi="Arial" w:cs="Arial"/>
                <w:sz w:val="24"/>
                <w:szCs w:val="24"/>
              </w:rPr>
            </w:pPr>
            <w:r w:rsidRPr="00711FAD">
              <w:rPr>
                <w:rFonts w:ascii="Arial" w:hAnsi="Arial" w:cs="Arial"/>
                <w:sz w:val="24"/>
                <w:szCs w:val="24"/>
              </w:rPr>
              <w:t>Respiratory Care</w:t>
            </w:r>
          </w:p>
        </w:tc>
      </w:tr>
    </w:tbl>
    <w:p w14:paraId="4A9AFEEE" w14:textId="77777777" w:rsidR="004A61D8" w:rsidRPr="006C2555" w:rsidRDefault="004A61D8">
      <w:pPr>
        <w:spacing w:before="7"/>
        <w:rPr>
          <w:rFonts w:ascii="Arial" w:eastAsia="Calibri" w:hAnsi="Arial" w:cs="Arial"/>
          <w:sz w:val="28"/>
          <w:szCs w:val="28"/>
        </w:rPr>
      </w:pPr>
    </w:p>
    <w:p w14:paraId="3732D4B7" w14:textId="77777777" w:rsidR="004A61D8" w:rsidRPr="006C2555" w:rsidRDefault="00E30E7E" w:rsidP="00DF64C5">
      <w:pPr>
        <w:jc w:val="center"/>
        <w:rPr>
          <w:rFonts w:ascii="Arial" w:eastAsia="Calibri" w:hAnsi="Arial" w:cs="Arial"/>
          <w:sz w:val="18"/>
          <w:szCs w:val="18"/>
        </w:rPr>
      </w:pPr>
      <w:r w:rsidRPr="00E30E7E">
        <w:rPr>
          <w:noProof/>
        </w:rPr>
        <w:t xml:space="preserve"> </w:t>
      </w:r>
      <w:r>
        <w:rPr>
          <w:noProof/>
        </w:rPr>
        <w:drawing>
          <wp:inline distT="0" distB="0" distL="0" distR="0" wp14:anchorId="29FA786B" wp14:editId="08EA7638">
            <wp:extent cx="5367058" cy="675930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55"/>
                    <a:stretch/>
                  </pic:blipFill>
                  <pic:spPr bwMode="auto">
                    <a:xfrm>
                      <a:off x="0" y="0"/>
                      <a:ext cx="5368698" cy="6761374"/>
                    </a:xfrm>
                    <a:prstGeom prst="rect">
                      <a:avLst/>
                    </a:prstGeom>
                    <a:ln>
                      <a:noFill/>
                    </a:ln>
                    <a:extLst>
                      <a:ext uri="{53640926-AAD7-44D8-BBD7-CCE9431645EC}">
                        <a14:shadowObscured xmlns:a14="http://schemas.microsoft.com/office/drawing/2010/main"/>
                      </a:ext>
                    </a:extLst>
                  </pic:spPr>
                </pic:pic>
              </a:graphicData>
            </a:graphic>
          </wp:inline>
        </w:drawing>
      </w:r>
    </w:p>
    <w:p w14:paraId="34174BAB" w14:textId="77777777" w:rsidR="006D6974" w:rsidRPr="006C2555" w:rsidRDefault="006D6974" w:rsidP="00DF64C5">
      <w:pPr>
        <w:jc w:val="center"/>
        <w:rPr>
          <w:rFonts w:ascii="Arial" w:eastAsia="Calibri" w:hAnsi="Arial" w:cs="Arial"/>
          <w:sz w:val="18"/>
          <w:szCs w:val="18"/>
        </w:rPr>
      </w:pPr>
    </w:p>
    <w:p w14:paraId="7CBEBB21" w14:textId="77777777" w:rsidR="006D6974" w:rsidRPr="006C2555" w:rsidRDefault="006D6974" w:rsidP="00DF64C5">
      <w:pPr>
        <w:jc w:val="center"/>
        <w:rPr>
          <w:rFonts w:ascii="Arial" w:eastAsia="Calibri" w:hAnsi="Arial" w:cs="Arial"/>
          <w:sz w:val="18"/>
          <w:szCs w:val="18"/>
        </w:rPr>
      </w:pPr>
    </w:p>
    <w:p w14:paraId="3C1DE34A" w14:textId="77777777" w:rsidR="006D6974" w:rsidRPr="006C2555" w:rsidRDefault="006D6974" w:rsidP="00DF64C5">
      <w:pPr>
        <w:jc w:val="center"/>
        <w:rPr>
          <w:rFonts w:ascii="Arial" w:eastAsia="Calibri" w:hAnsi="Arial" w:cs="Arial"/>
          <w:sz w:val="18"/>
          <w:szCs w:val="18"/>
        </w:rPr>
      </w:pPr>
    </w:p>
    <w:p w14:paraId="61A562ED" w14:textId="77777777" w:rsidR="006D6974" w:rsidRPr="006C2555" w:rsidRDefault="006D6974" w:rsidP="00DF64C5">
      <w:pPr>
        <w:jc w:val="center"/>
        <w:rPr>
          <w:rFonts w:ascii="Arial" w:eastAsia="Calibri" w:hAnsi="Arial" w:cs="Arial"/>
          <w:sz w:val="18"/>
          <w:szCs w:val="18"/>
        </w:rPr>
      </w:pPr>
    </w:p>
    <w:p w14:paraId="20D0FE28" w14:textId="77777777" w:rsidR="006D6974" w:rsidRPr="00323BC3" w:rsidRDefault="00BF2E7E" w:rsidP="006D6974">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Fifth</w:t>
      </w:r>
      <w:r w:rsidR="006D6974"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965"/>
      </w:tblGrid>
      <w:tr w:rsidR="006D6974" w:rsidRPr="006C2555" w14:paraId="1AD61D44" w14:textId="77777777" w:rsidTr="008D30FC">
        <w:tc>
          <w:tcPr>
            <w:tcW w:w="4761" w:type="dxa"/>
          </w:tcPr>
          <w:p w14:paraId="0CB31921" w14:textId="77777777" w:rsid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Med/</w:t>
            </w:r>
            <w:proofErr w:type="spellStart"/>
            <w:r>
              <w:rPr>
                <w:rFonts w:ascii="Arial" w:hAnsi="Arial" w:cs="Arial"/>
                <w:sz w:val="24"/>
                <w:szCs w:val="24"/>
              </w:rPr>
              <w:t>Surg</w:t>
            </w:r>
            <w:proofErr w:type="spellEnd"/>
            <w:r>
              <w:rPr>
                <w:rFonts w:ascii="Arial" w:hAnsi="Arial" w:cs="Arial"/>
                <w:sz w:val="24"/>
                <w:szCs w:val="24"/>
              </w:rPr>
              <w:t xml:space="preserve"> (</w:t>
            </w:r>
            <w:proofErr w:type="gramStart"/>
            <w:r>
              <w:rPr>
                <w:rFonts w:ascii="Arial" w:hAnsi="Arial" w:cs="Arial"/>
                <w:sz w:val="24"/>
                <w:szCs w:val="24"/>
              </w:rPr>
              <w:t>34  beds</w:t>
            </w:r>
            <w:proofErr w:type="gramEnd"/>
            <w:r>
              <w:rPr>
                <w:rFonts w:ascii="Arial" w:hAnsi="Arial" w:cs="Arial"/>
                <w:sz w:val="24"/>
                <w:szCs w:val="24"/>
              </w:rPr>
              <w:t>)</w:t>
            </w:r>
          </w:p>
          <w:p w14:paraId="4DD7BD3C" w14:textId="77777777" w:rsidR="005A2448" w:rsidRP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PT/OT Exercise Room</w:t>
            </w:r>
          </w:p>
        </w:tc>
        <w:tc>
          <w:tcPr>
            <w:tcW w:w="3965" w:type="dxa"/>
          </w:tcPr>
          <w:p w14:paraId="6883941D" w14:textId="77777777" w:rsidR="006D6974" w:rsidRPr="006C2555" w:rsidRDefault="005A2448" w:rsidP="00427AD4">
            <w:pPr>
              <w:pStyle w:val="Heading2"/>
              <w:numPr>
                <w:ilvl w:val="0"/>
                <w:numId w:val="18"/>
              </w:numPr>
              <w:spacing w:line="276" w:lineRule="auto"/>
              <w:ind w:right="346"/>
              <w:rPr>
                <w:rFonts w:ascii="Arial" w:hAnsi="Arial" w:cs="Arial"/>
                <w:sz w:val="24"/>
                <w:szCs w:val="24"/>
              </w:rPr>
            </w:pPr>
            <w:r>
              <w:rPr>
                <w:rFonts w:ascii="Arial" w:hAnsi="Arial" w:cs="Arial"/>
                <w:sz w:val="24"/>
                <w:szCs w:val="24"/>
              </w:rPr>
              <w:t>Dialysis</w:t>
            </w:r>
            <w:r w:rsidR="00083E75">
              <w:rPr>
                <w:rFonts w:ascii="Arial" w:hAnsi="Arial" w:cs="Arial"/>
                <w:sz w:val="24"/>
                <w:szCs w:val="24"/>
              </w:rPr>
              <w:t xml:space="preserve"> Workroom</w:t>
            </w:r>
          </w:p>
        </w:tc>
      </w:tr>
    </w:tbl>
    <w:p w14:paraId="232D6F6E" w14:textId="77777777" w:rsidR="006D6974" w:rsidRPr="006C2555" w:rsidRDefault="005A2448" w:rsidP="00DF64C5">
      <w:pPr>
        <w:jc w:val="center"/>
        <w:rPr>
          <w:rFonts w:ascii="Arial" w:eastAsia="Calibri" w:hAnsi="Arial" w:cs="Arial"/>
          <w:sz w:val="18"/>
          <w:szCs w:val="18"/>
        </w:rPr>
      </w:pPr>
      <w:r>
        <w:rPr>
          <w:noProof/>
        </w:rPr>
        <w:drawing>
          <wp:inline distT="0" distB="0" distL="0" distR="0" wp14:anchorId="25C6088E" wp14:editId="3942EAA1">
            <wp:extent cx="5321244" cy="71378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40"/>
                    <a:stretch/>
                  </pic:blipFill>
                  <pic:spPr bwMode="auto">
                    <a:xfrm>
                      <a:off x="0" y="0"/>
                      <a:ext cx="5323874" cy="7141390"/>
                    </a:xfrm>
                    <a:prstGeom prst="rect">
                      <a:avLst/>
                    </a:prstGeom>
                    <a:ln>
                      <a:noFill/>
                    </a:ln>
                    <a:extLst>
                      <a:ext uri="{53640926-AAD7-44D8-BBD7-CCE9431645EC}">
                        <a14:shadowObscured xmlns:a14="http://schemas.microsoft.com/office/drawing/2010/main"/>
                      </a:ext>
                    </a:extLst>
                  </pic:spPr>
                </pic:pic>
              </a:graphicData>
            </a:graphic>
          </wp:inline>
        </w:drawing>
      </w:r>
    </w:p>
    <w:p w14:paraId="21188B81" w14:textId="77777777" w:rsidR="00610FFC" w:rsidRPr="006C2555" w:rsidRDefault="00610FFC" w:rsidP="00DF64C5">
      <w:pPr>
        <w:jc w:val="center"/>
        <w:rPr>
          <w:rFonts w:ascii="Arial" w:eastAsia="Calibri" w:hAnsi="Arial" w:cs="Arial"/>
          <w:sz w:val="18"/>
          <w:szCs w:val="18"/>
        </w:rPr>
      </w:pPr>
    </w:p>
    <w:p w14:paraId="45ACA4B6" w14:textId="77777777" w:rsidR="00610FFC" w:rsidRPr="00323BC3" w:rsidRDefault="00610FFC" w:rsidP="00610FFC">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Sixth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6"/>
      </w:tblGrid>
      <w:tr w:rsidR="00C542B5" w:rsidRPr="006C2555" w14:paraId="29D7A7C9" w14:textId="77777777" w:rsidTr="008B27F6">
        <w:tc>
          <w:tcPr>
            <w:tcW w:w="5836" w:type="dxa"/>
          </w:tcPr>
          <w:p w14:paraId="0B37B396" w14:textId="77777777" w:rsidR="00711FAD" w:rsidRPr="00711FAD"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Med/</w:t>
            </w:r>
            <w:proofErr w:type="spellStart"/>
            <w:r w:rsidRPr="00711FAD">
              <w:rPr>
                <w:rFonts w:ascii="Arial" w:hAnsi="Arial" w:cs="Arial"/>
                <w:sz w:val="24"/>
                <w:szCs w:val="24"/>
              </w:rPr>
              <w:t>Surg</w:t>
            </w:r>
            <w:proofErr w:type="spellEnd"/>
            <w:r w:rsidRPr="00711FAD">
              <w:rPr>
                <w:rFonts w:ascii="Arial" w:hAnsi="Arial" w:cs="Arial"/>
                <w:sz w:val="24"/>
                <w:szCs w:val="24"/>
              </w:rPr>
              <w:t xml:space="preserve"> Patient Rooms</w:t>
            </w:r>
            <w:r w:rsidR="00AE295E">
              <w:rPr>
                <w:rFonts w:ascii="Arial" w:hAnsi="Arial" w:cs="Arial"/>
                <w:sz w:val="24"/>
                <w:szCs w:val="24"/>
              </w:rPr>
              <w:t xml:space="preserve"> (34 beds)</w:t>
            </w:r>
          </w:p>
          <w:p w14:paraId="72F13052" w14:textId="77777777" w:rsidR="00C542B5" w:rsidRPr="006C2555"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 xml:space="preserve">Non-Invasive </w:t>
            </w:r>
            <w:r w:rsidR="00AE295E">
              <w:rPr>
                <w:rFonts w:ascii="Arial" w:hAnsi="Arial" w:cs="Arial"/>
                <w:sz w:val="24"/>
                <w:szCs w:val="24"/>
              </w:rPr>
              <w:t>Cardiology (Inpatient)</w:t>
            </w:r>
          </w:p>
        </w:tc>
      </w:tr>
    </w:tbl>
    <w:p w14:paraId="514C965F" w14:textId="77777777" w:rsidR="00610FFC" w:rsidRPr="006C2555" w:rsidRDefault="00610FFC" w:rsidP="00DF64C5">
      <w:pPr>
        <w:jc w:val="center"/>
        <w:rPr>
          <w:rFonts w:ascii="Arial" w:eastAsia="Calibri" w:hAnsi="Arial" w:cs="Arial"/>
          <w:sz w:val="18"/>
          <w:szCs w:val="18"/>
        </w:rPr>
      </w:pPr>
    </w:p>
    <w:p w14:paraId="023197E0" w14:textId="77777777" w:rsidR="00610FFC" w:rsidRPr="006C2555" w:rsidRDefault="00610FFC" w:rsidP="00DF64C5">
      <w:pPr>
        <w:jc w:val="center"/>
        <w:rPr>
          <w:rFonts w:ascii="Arial" w:eastAsia="Calibri" w:hAnsi="Arial" w:cs="Arial"/>
          <w:sz w:val="18"/>
          <w:szCs w:val="18"/>
        </w:rPr>
      </w:pPr>
    </w:p>
    <w:p w14:paraId="439C2C4A" w14:textId="77777777" w:rsidR="00610FFC" w:rsidRPr="006C2555" w:rsidRDefault="00452440" w:rsidP="00DF64C5">
      <w:pPr>
        <w:jc w:val="center"/>
        <w:rPr>
          <w:rFonts w:ascii="Arial" w:eastAsia="Calibri" w:hAnsi="Arial" w:cs="Arial"/>
          <w:sz w:val="18"/>
          <w:szCs w:val="18"/>
        </w:rPr>
      </w:pPr>
      <w:r w:rsidRPr="00452440">
        <w:rPr>
          <w:noProof/>
        </w:rPr>
        <w:t xml:space="preserve"> </w:t>
      </w:r>
      <w:r w:rsidR="00AE295E">
        <w:rPr>
          <w:noProof/>
        </w:rPr>
        <w:drawing>
          <wp:inline distT="0" distB="0" distL="0" distR="0" wp14:anchorId="5730016C" wp14:editId="67B36B64">
            <wp:extent cx="4910368" cy="66699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94"/>
                    <a:stretch/>
                  </pic:blipFill>
                  <pic:spPr bwMode="auto">
                    <a:xfrm>
                      <a:off x="0" y="0"/>
                      <a:ext cx="4912566" cy="6672894"/>
                    </a:xfrm>
                    <a:prstGeom prst="rect">
                      <a:avLst/>
                    </a:prstGeom>
                    <a:ln>
                      <a:noFill/>
                    </a:ln>
                    <a:extLst>
                      <a:ext uri="{53640926-AAD7-44D8-BBD7-CCE9431645EC}">
                        <a14:shadowObscured xmlns:a14="http://schemas.microsoft.com/office/drawing/2010/main"/>
                      </a:ext>
                    </a:extLst>
                  </pic:spPr>
                </pic:pic>
              </a:graphicData>
            </a:graphic>
          </wp:inline>
        </w:drawing>
      </w:r>
    </w:p>
    <w:p w14:paraId="595BEA66" w14:textId="77777777" w:rsidR="001A3052" w:rsidRPr="006C2555" w:rsidRDefault="001A3052" w:rsidP="00DF64C5">
      <w:pPr>
        <w:jc w:val="center"/>
        <w:rPr>
          <w:rFonts w:ascii="Arial" w:eastAsia="Calibri" w:hAnsi="Arial" w:cs="Arial"/>
          <w:sz w:val="18"/>
          <w:szCs w:val="18"/>
        </w:rPr>
      </w:pPr>
    </w:p>
    <w:p w14:paraId="363C41E4" w14:textId="77777777" w:rsidR="001A3052" w:rsidRPr="006C2555" w:rsidRDefault="001A3052" w:rsidP="00DF64C5">
      <w:pPr>
        <w:jc w:val="center"/>
        <w:rPr>
          <w:rFonts w:ascii="Arial" w:eastAsia="Calibri" w:hAnsi="Arial" w:cs="Arial"/>
          <w:sz w:val="18"/>
          <w:szCs w:val="18"/>
        </w:rPr>
      </w:pPr>
    </w:p>
    <w:p w14:paraId="40B8A4D0" w14:textId="77777777" w:rsidR="001A3052" w:rsidRPr="006C2555" w:rsidRDefault="001A3052" w:rsidP="00DF64C5">
      <w:pPr>
        <w:jc w:val="center"/>
        <w:rPr>
          <w:rFonts w:ascii="Arial" w:eastAsia="Calibri" w:hAnsi="Arial" w:cs="Arial"/>
          <w:sz w:val="18"/>
          <w:szCs w:val="18"/>
        </w:rPr>
      </w:pPr>
    </w:p>
    <w:p w14:paraId="0697A95D" w14:textId="77777777" w:rsidR="001A3052" w:rsidRPr="00323BC3" w:rsidRDefault="001A3052" w:rsidP="001A3052">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Seventh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081"/>
      </w:tblGrid>
      <w:tr w:rsidR="001A3052" w:rsidRPr="006C2555" w14:paraId="6A7C90A3" w14:textId="77777777" w:rsidTr="0037243B">
        <w:tc>
          <w:tcPr>
            <w:tcW w:w="4581" w:type="dxa"/>
          </w:tcPr>
          <w:p w14:paraId="03491A8C" w14:textId="77777777" w:rsidR="00E77A14" w:rsidRPr="0037243B" w:rsidRDefault="00E77A14" w:rsidP="00427AD4">
            <w:pPr>
              <w:pStyle w:val="Heading2"/>
              <w:numPr>
                <w:ilvl w:val="0"/>
                <w:numId w:val="20"/>
              </w:numPr>
              <w:spacing w:line="276" w:lineRule="auto"/>
              <w:ind w:right="970"/>
              <w:rPr>
                <w:rFonts w:ascii="Arial" w:hAnsi="Arial" w:cs="Arial"/>
                <w:sz w:val="24"/>
                <w:szCs w:val="24"/>
              </w:rPr>
            </w:pPr>
            <w:r w:rsidRPr="0037243B">
              <w:rPr>
                <w:rFonts w:ascii="Arial" w:hAnsi="Arial" w:cs="Arial"/>
                <w:sz w:val="24"/>
                <w:szCs w:val="24"/>
              </w:rPr>
              <w:t>Antepartum</w:t>
            </w:r>
            <w:r w:rsidR="0037243B" w:rsidRPr="0037243B">
              <w:rPr>
                <w:rFonts w:ascii="Arial" w:hAnsi="Arial" w:cs="Arial"/>
                <w:sz w:val="24"/>
                <w:szCs w:val="24"/>
              </w:rPr>
              <w:t>/Postpartum (16 beds</w:t>
            </w:r>
            <w:r w:rsidR="0084112B">
              <w:rPr>
                <w:rFonts w:ascii="Arial" w:hAnsi="Arial" w:cs="Arial"/>
                <w:sz w:val="24"/>
                <w:szCs w:val="24"/>
              </w:rPr>
              <w:t>)</w:t>
            </w:r>
          </w:p>
          <w:p w14:paraId="268C2475" w14:textId="77777777" w:rsidR="00E77A14" w:rsidRDefault="00341734" w:rsidP="00427AD4">
            <w:pPr>
              <w:pStyle w:val="Heading2"/>
              <w:numPr>
                <w:ilvl w:val="0"/>
                <w:numId w:val="20"/>
              </w:numPr>
              <w:spacing w:line="276" w:lineRule="auto"/>
              <w:ind w:right="970"/>
              <w:rPr>
                <w:rFonts w:ascii="Arial" w:hAnsi="Arial" w:cs="Arial"/>
                <w:sz w:val="24"/>
                <w:szCs w:val="24"/>
              </w:rPr>
            </w:pPr>
            <w:r w:rsidRPr="00711FAD">
              <w:rPr>
                <w:rFonts w:ascii="Arial" w:hAnsi="Arial" w:cs="Arial"/>
                <w:sz w:val="24"/>
                <w:szCs w:val="24"/>
              </w:rPr>
              <w:t>C-Section</w:t>
            </w:r>
          </w:p>
          <w:p w14:paraId="695F6DCD" w14:textId="77777777" w:rsidR="0084112B" w:rsidRPr="00711FAD" w:rsidRDefault="0084112B" w:rsidP="00427AD4">
            <w:pPr>
              <w:pStyle w:val="Heading2"/>
              <w:numPr>
                <w:ilvl w:val="0"/>
                <w:numId w:val="20"/>
              </w:numPr>
              <w:spacing w:line="276" w:lineRule="auto"/>
              <w:ind w:right="384"/>
              <w:rPr>
                <w:rFonts w:ascii="Arial" w:hAnsi="Arial" w:cs="Arial"/>
                <w:sz w:val="24"/>
                <w:szCs w:val="24"/>
              </w:rPr>
            </w:pPr>
            <w:r>
              <w:rPr>
                <w:rFonts w:ascii="Arial" w:hAnsi="Arial" w:cs="Arial"/>
                <w:sz w:val="24"/>
                <w:szCs w:val="24"/>
              </w:rPr>
              <w:t>Labor and Delivery (6 beds)</w:t>
            </w:r>
          </w:p>
        </w:tc>
        <w:tc>
          <w:tcPr>
            <w:tcW w:w="4081" w:type="dxa"/>
          </w:tcPr>
          <w:p w14:paraId="0D044564" w14:textId="77777777" w:rsidR="00341734" w:rsidRPr="00711FAD" w:rsidRDefault="0084112B" w:rsidP="00427AD4">
            <w:pPr>
              <w:pStyle w:val="Heading2"/>
              <w:numPr>
                <w:ilvl w:val="0"/>
                <w:numId w:val="20"/>
              </w:numPr>
              <w:spacing w:line="276" w:lineRule="auto"/>
              <w:rPr>
                <w:rFonts w:ascii="Arial" w:hAnsi="Arial" w:cs="Arial"/>
                <w:sz w:val="24"/>
                <w:szCs w:val="24"/>
              </w:rPr>
            </w:pPr>
            <w:r>
              <w:rPr>
                <w:rFonts w:ascii="Arial" w:hAnsi="Arial" w:cs="Arial"/>
                <w:sz w:val="24"/>
                <w:szCs w:val="24"/>
              </w:rPr>
              <w:t>Special Care (4 beds)</w:t>
            </w:r>
          </w:p>
          <w:p w14:paraId="77E6C0BA" w14:textId="77777777" w:rsidR="001A3052" w:rsidRPr="00711FAD" w:rsidRDefault="00341734" w:rsidP="00427AD4">
            <w:pPr>
              <w:pStyle w:val="Heading2"/>
              <w:numPr>
                <w:ilvl w:val="0"/>
                <w:numId w:val="20"/>
              </w:numPr>
              <w:spacing w:line="276" w:lineRule="auto"/>
              <w:ind w:right="163"/>
              <w:rPr>
                <w:rFonts w:ascii="Arial" w:hAnsi="Arial" w:cs="Arial"/>
                <w:sz w:val="24"/>
                <w:szCs w:val="24"/>
              </w:rPr>
            </w:pPr>
            <w:r w:rsidRPr="00711FAD">
              <w:rPr>
                <w:rFonts w:ascii="Arial" w:hAnsi="Arial" w:cs="Arial"/>
                <w:sz w:val="24"/>
                <w:szCs w:val="24"/>
              </w:rPr>
              <w:t>Well Baby Nursery</w:t>
            </w:r>
          </w:p>
        </w:tc>
      </w:tr>
    </w:tbl>
    <w:p w14:paraId="47C59ACD" w14:textId="77777777" w:rsidR="002B215A" w:rsidRDefault="0037243B" w:rsidP="00DF64C5">
      <w:pPr>
        <w:jc w:val="center"/>
        <w:rPr>
          <w:rFonts w:ascii="Arial" w:eastAsia="Calibri" w:hAnsi="Arial" w:cs="Arial"/>
          <w:sz w:val="18"/>
          <w:szCs w:val="18"/>
        </w:rPr>
      </w:pPr>
      <w:r>
        <w:rPr>
          <w:noProof/>
        </w:rPr>
        <w:drawing>
          <wp:inline distT="0" distB="0" distL="0" distR="0" wp14:anchorId="692BCF64" wp14:editId="50C01707">
            <wp:extent cx="4812094" cy="6375556"/>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51"/>
                    <a:stretch/>
                  </pic:blipFill>
                  <pic:spPr bwMode="auto">
                    <a:xfrm>
                      <a:off x="0" y="0"/>
                      <a:ext cx="4813869" cy="6377907"/>
                    </a:xfrm>
                    <a:prstGeom prst="rect">
                      <a:avLst/>
                    </a:prstGeom>
                    <a:ln>
                      <a:noFill/>
                    </a:ln>
                    <a:extLst>
                      <a:ext uri="{53640926-AAD7-44D8-BBD7-CCE9431645EC}">
                        <a14:shadowObscured xmlns:a14="http://schemas.microsoft.com/office/drawing/2010/main"/>
                      </a:ext>
                    </a:extLst>
                  </pic:spPr>
                </pic:pic>
              </a:graphicData>
            </a:graphic>
          </wp:inline>
        </w:drawing>
      </w:r>
    </w:p>
    <w:p w14:paraId="02D07F4C" w14:textId="77777777" w:rsidR="00B50391" w:rsidRDefault="002B215A" w:rsidP="005B0990">
      <w:pPr>
        <w:pStyle w:val="Heading2"/>
        <w:ind w:left="1440" w:right="1180"/>
        <w:rPr>
          <w:rFonts w:ascii="Arial" w:hAnsi="Arial" w:cs="Arial"/>
          <w:color w:val="00A9A0"/>
          <w:spacing w:val="12"/>
          <w:sz w:val="32"/>
          <w:szCs w:val="32"/>
        </w:rPr>
      </w:pPr>
      <w:r>
        <w:rPr>
          <w:rFonts w:ascii="Arial" w:hAnsi="Arial" w:cs="Arial"/>
          <w:sz w:val="18"/>
          <w:szCs w:val="18"/>
        </w:rPr>
        <w:br w:type="page"/>
      </w:r>
      <w:r w:rsidR="00BC4E0F">
        <w:rPr>
          <w:rFonts w:ascii="Arial" w:hAnsi="Arial" w:cs="Arial"/>
          <w:color w:val="00A9A0"/>
          <w:spacing w:val="12"/>
          <w:sz w:val="32"/>
          <w:szCs w:val="32"/>
        </w:rPr>
        <w:lastRenderedPageBreak/>
        <w:t>Sustainability</w:t>
      </w:r>
    </w:p>
    <w:p w14:paraId="13B02B67"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The campus is </w:t>
      </w:r>
      <w:r w:rsidRPr="005B0990">
        <w:rPr>
          <w:rFonts w:ascii="Arial" w:hAnsi="Arial" w:cs="Arial"/>
          <w:i/>
          <w:spacing w:val="-1"/>
        </w:rPr>
        <w:t>Leadership in Energy and Environmental Design (LEED)</w:t>
      </w:r>
      <w:r w:rsidRPr="005B0990">
        <w:rPr>
          <w:rFonts w:ascii="Arial" w:hAnsi="Arial" w:cs="Arial"/>
          <w:spacing w:val="-1"/>
        </w:rPr>
        <w:t xml:space="preserve"> certified, a globally recognized symbol of sustainability. The building is constructed to lower greenhouse gas emissions by reducing the use of energy and water. </w:t>
      </w:r>
    </w:p>
    <w:p w14:paraId="687DC903"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A new pedestrian plaza is designed to be an urban oasis with shade trees and plantings and to help with water drainage. Approximately 360,000 gallons of storm water will annually be diverted from the City’s water system. In addition, about 50,000 gallons of rainwater will be diverted to help dissipate heat from the heating, ventilation and air conditioning (HVAC) system at the building’s rooftop cooling towers. </w:t>
      </w:r>
    </w:p>
    <w:p w14:paraId="3C956A95" w14:textId="77777777" w:rsidR="005B0990" w:rsidRPr="005B0990" w:rsidRDefault="005B0990" w:rsidP="005B0990">
      <w:pPr>
        <w:pStyle w:val="BodyText"/>
        <w:spacing w:before="265" w:line="275" w:lineRule="auto"/>
        <w:ind w:left="1440" w:right="1918" w:firstLine="0"/>
        <w:rPr>
          <w:rFonts w:ascii="Arial" w:hAnsi="Arial" w:cs="Arial"/>
        </w:rPr>
      </w:pPr>
      <w:r w:rsidRPr="005B0990">
        <w:rPr>
          <w:rFonts w:ascii="Arial" w:hAnsi="Arial" w:cs="Arial"/>
          <w:spacing w:val="-1"/>
        </w:rPr>
        <w:t>Bottle water refilling stations (</w:t>
      </w:r>
      <w:r w:rsidRPr="00BC4E0F">
        <w:rPr>
          <w:rFonts w:ascii="Arial" w:hAnsi="Arial" w:cs="Arial"/>
          <w:spacing w:val="-1"/>
          <w:highlight w:val="yellow"/>
        </w:rPr>
        <w:t>pg. X)</w:t>
      </w:r>
      <w:r w:rsidRPr="005B0990">
        <w:rPr>
          <w:rFonts w:ascii="Arial" w:hAnsi="Arial" w:cs="Arial"/>
          <w:spacing w:val="-1"/>
        </w:rPr>
        <w:t xml:space="preserve"> and the sustainable waste removal program (</w:t>
      </w:r>
      <w:r w:rsidRPr="00BC4E0F">
        <w:rPr>
          <w:rFonts w:ascii="Arial" w:hAnsi="Arial" w:cs="Arial"/>
          <w:spacing w:val="-1"/>
          <w:highlight w:val="yellow"/>
        </w:rPr>
        <w:t>pg. X</w:t>
      </w:r>
      <w:r w:rsidRPr="005B0990">
        <w:rPr>
          <w:rFonts w:ascii="Arial" w:hAnsi="Arial" w:cs="Arial"/>
          <w:spacing w:val="-1"/>
        </w:rPr>
        <w:t xml:space="preserve">) are other examples of ongoing sustainable processes. </w:t>
      </w:r>
    </w:p>
    <w:p w14:paraId="4B269E96" w14:textId="77777777" w:rsidR="00357C82" w:rsidRDefault="00357C82" w:rsidP="00B50391">
      <w:pPr>
        <w:pStyle w:val="Heading2"/>
        <w:ind w:right="1180"/>
        <w:rPr>
          <w:rFonts w:ascii="Arial" w:hAnsi="Arial" w:cs="Arial"/>
          <w:color w:val="00A9A0"/>
          <w:spacing w:val="12"/>
          <w:sz w:val="32"/>
          <w:szCs w:val="32"/>
        </w:rPr>
      </w:pPr>
    </w:p>
    <w:p w14:paraId="239EACC5" w14:textId="77777777" w:rsidR="00357C82" w:rsidRDefault="00357C82" w:rsidP="00B50391">
      <w:pPr>
        <w:pStyle w:val="Heading2"/>
        <w:ind w:right="1180"/>
        <w:rPr>
          <w:rFonts w:ascii="Arial" w:hAnsi="Arial" w:cs="Arial"/>
          <w:color w:val="00A9A0"/>
          <w:spacing w:val="12"/>
          <w:sz w:val="32"/>
          <w:szCs w:val="32"/>
        </w:rPr>
      </w:pPr>
    </w:p>
    <w:p w14:paraId="1956D7F6" w14:textId="31021654" w:rsidR="00357C82" w:rsidRPr="005D6B7B" w:rsidRDefault="00357C82" w:rsidP="00B50391">
      <w:pPr>
        <w:pStyle w:val="Heading2"/>
        <w:ind w:right="1180"/>
        <w:rPr>
          <w:rFonts w:ascii="Arial" w:hAnsi="Arial" w:cs="Arial"/>
          <w:color w:val="00A9A0"/>
          <w:spacing w:val="12"/>
          <w:sz w:val="32"/>
          <w:szCs w:val="32"/>
        </w:rPr>
      </w:pPr>
      <w:r w:rsidRPr="005D6B7B">
        <w:rPr>
          <w:rFonts w:ascii="Arial" w:hAnsi="Arial" w:cs="Arial"/>
          <w:color w:val="00A9A0"/>
          <w:spacing w:val="12"/>
          <w:sz w:val="32"/>
          <w:szCs w:val="32"/>
        </w:rPr>
        <w:t xml:space="preserve">Building </w:t>
      </w:r>
      <w:r>
        <w:rPr>
          <w:rFonts w:ascii="Arial" w:hAnsi="Arial" w:cs="Arial"/>
          <w:color w:val="00A9A0"/>
          <w:spacing w:val="12"/>
          <w:sz w:val="32"/>
          <w:szCs w:val="32"/>
        </w:rPr>
        <w:t>Reminder</w:t>
      </w:r>
      <w:r w:rsidR="00BC4E0F">
        <w:rPr>
          <w:rFonts w:ascii="Arial" w:hAnsi="Arial" w:cs="Arial"/>
          <w:color w:val="00A9A0"/>
          <w:spacing w:val="12"/>
          <w:sz w:val="32"/>
          <w:szCs w:val="32"/>
        </w:rPr>
        <w:t xml:space="preserve">s  </w:t>
      </w:r>
    </w:p>
    <w:p w14:paraId="33A7BC67"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Remember you are “on stage” in front of house areas (</w:t>
      </w:r>
      <w:proofErr w:type="spellStart"/>
      <w:r w:rsidRPr="00BC4E0F">
        <w:rPr>
          <w:rFonts w:ascii="Arial" w:hAnsi="Arial" w:cs="Arial"/>
          <w:bCs/>
          <w:spacing w:val="12"/>
        </w:rPr>
        <w:t>areas</w:t>
      </w:r>
      <w:proofErr w:type="spellEnd"/>
      <w:r w:rsidRPr="00BC4E0F">
        <w:rPr>
          <w:rFonts w:ascii="Arial" w:hAnsi="Arial" w:cs="Arial"/>
          <w:bCs/>
          <w:spacing w:val="12"/>
        </w:rPr>
        <w:t xml:space="preserve"> that patients and visitors will see)</w:t>
      </w:r>
    </w:p>
    <w:p w14:paraId="44F3928F"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 xml:space="preserve">Help create a positive environment for our patients and visitors. </w:t>
      </w:r>
    </w:p>
    <w:p w14:paraId="4F4A5B4E"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 xml:space="preserve">No </w:t>
      </w:r>
      <w:r w:rsidRPr="006C2555">
        <w:rPr>
          <w:rFonts w:ascii="Arial" w:hAnsi="Arial" w:cs="Arial"/>
          <w:spacing w:val="12"/>
        </w:rPr>
        <w:t>moving furniture or equipment in the building</w:t>
      </w:r>
    </w:p>
    <w:p w14:paraId="729D93A1"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hanging things on the wall</w:t>
      </w:r>
      <w:r>
        <w:rPr>
          <w:rFonts w:ascii="Arial" w:hAnsi="Arial" w:cs="Arial"/>
          <w:spacing w:val="12"/>
        </w:rPr>
        <w:t xml:space="preserve"> (</w:t>
      </w:r>
      <w:r w:rsidRPr="006C2555">
        <w:rPr>
          <w:rFonts w:ascii="Arial" w:hAnsi="Arial" w:cs="Arial"/>
          <w:spacing w:val="12"/>
        </w:rPr>
        <w:t>art and bulletin boards</w:t>
      </w:r>
      <w:r>
        <w:rPr>
          <w:rFonts w:ascii="Arial" w:hAnsi="Arial" w:cs="Arial"/>
          <w:spacing w:val="12"/>
        </w:rPr>
        <w:t xml:space="preserve"> provided)</w:t>
      </w:r>
    </w:p>
    <w:p w14:paraId="22356E97" w14:textId="62EC3833"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fish or pets of any kind will be permitted</w:t>
      </w:r>
      <w:r w:rsidR="00650005">
        <w:rPr>
          <w:rFonts w:ascii="Arial" w:hAnsi="Arial" w:cs="Arial"/>
          <w:spacing w:val="12"/>
        </w:rPr>
        <w:t>, with the exception of service animals (</w:t>
      </w:r>
      <w:r w:rsidR="00650005" w:rsidRPr="00650005">
        <w:rPr>
          <w:rFonts w:ascii="Arial" w:hAnsi="Arial" w:cs="Arial"/>
          <w:spacing w:val="12"/>
          <w:highlight w:val="yellow"/>
        </w:rPr>
        <w:t>pg. xxx)</w:t>
      </w:r>
    </w:p>
    <w:p w14:paraId="76E06E4B"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Cs/>
          <w:spacing w:val="12"/>
        </w:rPr>
        <w:t>Personal package</w:t>
      </w:r>
      <w:r>
        <w:rPr>
          <w:rFonts w:ascii="Arial" w:hAnsi="Arial" w:cs="Arial"/>
          <w:bCs/>
          <w:spacing w:val="12"/>
        </w:rPr>
        <w:t>s</w:t>
      </w:r>
      <w:r w:rsidRPr="006C2555">
        <w:rPr>
          <w:rFonts w:ascii="Arial" w:hAnsi="Arial" w:cs="Arial"/>
          <w:bCs/>
          <w:spacing w:val="12"/>
        </w:rPr>
        <w:t xml:space="preserve"> will no longer be accepted at the campus. Materials Management will not sign for it.</w:t>
      </w:r>
    </w:p>
    <w:p w14:paraId="1AF4327A" w14:textId="77777777" w:rsidR="00B50391"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spacing w:val="12"/>
        </w:rPr>
        <w:t xml:space="preserve">Ordering food for delivery—Staff are responsible to come down to the second floor Security Desk to pick up food. Food delivery will not be allowed to come to the care department. </w:t>
      </w:r>
    </w:p>
    <w:p w14:paraId="25413648" w14:textId="77777777" w:rsidR="008E5475" w:rsidRDefault="00B50391" w:rsidP="00B50391">
      <w:pPr>
        <w:pStyle w:val="Heading2"/>
        <w:ind w:right="1180"/>
        <w:rPr>
          <w:rFonts w:ascii="Arial" w:hAnsi="Arial" w:cs="Arial"/>
          <w:sz w:val="18"/>
          <w:szCs w:val="18"/>
        </w:rPr>
      </w:pPr>
      <w:r>
        <w:rPr>
          <w:rFonts w:ascii="Arial" w:hAnsi="Arial" w:cs="Arial"/>
          <w:sz w:val="18"/>
          <w:szCs w:val="18"/>
        </w:rPr>
        <w:br w:type="page"/>
      </w:r>
    </w:p>
    <w:p w14:paraId="51CC3854" w14:textId="77777777" w:rsidR="002B215A" w:rsidRDefault="002B215A">
      <w:pPr>
        <w:rPr>
          <w:rFonts w:ascii="Arial" w:eastAsia="Calibri" w:hAnsi="Arial" w:cs="Arial"/>
          <w:sz w:val="18"/>
          <w:szCs w:val="18"/>
        </w:rPr>
      </w:pPr>
      <w:r>
        <w:rPr>
          <w:rFonts w:ascii="Arial" w:eastAsia="Arial" w:hAnsi="Arial" w:cs="Arial"/>
          <w:noProof/>
          <w:sz w:val="20"/>
          <w:szCs w:val="20"/>
        </w:rPr>
        <w:lastRenderedPageBreak/>
        <w:drawing>
          <wp:anchor distT="0" distB="0" distL="114300" distR="114300" simplePos="0" relativeHeight="251780096" behindDoc="0" locked="0" layoutInCell="1" allowOverlap="1" wp14:anchorId="7440505D" wp14:editId="62580468">
            <wp:simplePos x="0" y="0"/>
            <wp:positionH relativeFrom="column">
              <wp:posOffset>344805</wp:posOffset>
            </wp:positionH>
            <wp:positionV relativeFrom="paragraph">
              <wp:posOffset>2023</wp:posOffset>
            </wp:positionV>
            <wp:extent cx="3207385" cy="6138545"/>
            <wp:effectExtent l="0" t="0" r="0" b="0"/>
            <wp:wrapNone/>
            <wp:docPr id="5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385" cy="6138545"/>
                    </a:xfrm>
                    <a:prstGeom prst="rect">
                      <a:avLst/>
                    </a:prstGeom>
                  </pic:spPr>
                </pic:pic>
              </a:graphicData>
            </a:graphic>
            <wp14:sizeRelH relativeFrom="page">
              <wp14:pctWidth>0</wp14:pctWidth>
            </wp14:sizeRelH>
            <wp14:sizeRelV relativeFrom="page">
              <wp14:pctHeight>0</wp14:pctHeight>
            </wp14:sizeRelV>
          </wp:anchor>
        </w:drawing>
      </w:r>
    </w:p>
    <w:p w14:paraId="2299D5FE" w14:textId="77777777" w:rsidR="002B215A" w:rsidRDefault="002B215A">
      <w:pPr>
        <w:rPr>
          <w:rFonts w:ascii="Arial" w:eastAsia="Calibri" w:hAnsi="Arial" w:cs="Arial"/>
          <w:sz w:val="18"/>
          <w:szCs w:val="18"/>
        </w:rPr>
      </w:pPr>
    </w:p>
    <w:p w14:paraId="02B34532" w14:textId="77777777" w:rsidR="002B215A" w:rsidRDefault="002B215A" w:rsidP="002B215A">
      <w:pPr>
        <w:rPr>
          <w:rFonts w:ascii="Arial" w:eastAsia="Arial" w:hAnsi="Arial" w:cs="Arial"/>
          <w:sz w:val="20"/>
          <w:szCs w:val="20"/>
        </w:rPr>
        <w:sectPr w:rsidR="002B215A" w:rsidSect="009266A4">
          <w:headerReference w:type="even" r:id="rId39"/>
          <w:headerReference w:type="default" r:id="rId40"/>
          <w:footerReference w:type="default" r:id="rId41"/>
          <w:headerReference w:type="first" r:id="rId42"/>
          <w:pgSz w:w="12240" w:h="15840"/>
          <w:pgMar w:top="1440" w:right="0" w:bottom="1580" w:left="260" w:header="0" w:footer="720" w:gutter="0"/>
          <w:cols w:space="720"/>
          <w:docGrid w:linePitch="299"/>
        </w:sectPr>
      </w:pPr>
    </w:p>
    <w:p w14:paraId="3272536D" w14:textId="77777777" w:rsidR="002B215A" w:rsidRDefault="002B215A" w:rsidP="002B215A">
      <w:pPr>
        <w:ind w:left="540"/>
        <w:rPr>
          <w:rFonts w:ascii="Arial" w:eastAsia="Arial" w:hAnsi="Arial" w:cs="Arial"/>
          <w:sz w:val="20"/>
          <w:szCs w:val="20"/>
        </w:rPr>
      </w:pPr>
      <w:r w:rsidRPr="006C2555">
        <w:rPr>
          <w:rFonts w:ascii="Arial" w:hAnsi="Arial" w:cs="Arial"/>
          <w:noProof/>
        </w:rPr>
        <w:lastRenderedPageBreak/>
        <mc:AlternateContent>
          <mc:Choice Requires="wpg">
            <w:drawing>
              <wp:anchor distT="0" distB="0" distL="114300" distR="114300" simplePos="0" relativeHeight="251779072" behindDoc="0" locked="0" layoutInCell="1" allowOverlap="1" wp14:anchorId="65ADF71A" wp14:editId="5DED7ACF">
                <wp:simplePos x="0" y="0"/>
                <wp:positionH relativeFrom="page">
                  <wp:posOffset>4010232</wp:posOffset>
                </wp:positionH>
                <wp:positionV relativeFrom="page">
                  <wp:posOffset>914400</wp:posOffset>
                </wp:positionV>
                <wp:extent cx="1270" cy="8914130"/>
                <wp:effectExtent l="0" t="0" r="36830" b="20320"/>
                <wp:wrapNone/>
                <wp:docPr id="6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3"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51157" id="Group 102" o:spid="_x0000_s1026" style="position:absolute;margin-left:315.75pt;margin-top:1in;width:.1pt;height:701.9pt;z-index:251779072;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Yi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K8QA&#10;AADbAAAADwAAAGRycy9kb3ducmV2LnhtbESPT2sCMRTE7wW/Q3iCt5q1QqirUUQqiKUH/1y8vd08&#10;s4ubl2UTdfvtm0Khx2FmfsMsVr1rxIO6UHvWMBlnIIhLb2q2Gs6n7es7iBCRDTaeScM3BVgtBy8L&#10;zI1/8oEex2hFgnDIUUMVY5tLGcqKHIaxb4mTd/Wdw5hkZ6Xp8JngrpFvWaakw5rTQoUtbSoqb8e7&#10;03BYf80+dxfao7KqkHdbqI+m0Ho07NdzEJH6+B/+a++MBjWF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yvEAAAA2wAAAA8AAAAAAAAAAAAAAAAAmAIAAGRycy9k&#10;b3ducmV2LnhtbFBLBQYAAAAABAAEAPUAAACJAwAAAAA=&#10;" path="m,l,14038e" filled="f" strokecolor="#00a9a0" strokeweight="1.54pt">
                  <v:path arrowok="t" o:connecttype="custom" o:connectlocs="0,1802;0,15840" o:connectangles="0,0"/>
                </v:shape>
                <w10:wrap anchorx="page" anchory="page"/>
              </v:group>
            </w:pict>
          </mc:Fallback>
        </mc:AlternateContent>
      </w:r>
    </w:p>
    <w:p w14:paraId="66F74248" w14:textId="77777777" w:rsidR="002B215A" w:rsidRDefault="002B215A" w:rsidP="002B215A">
      <w:pPr>
        <w:ind w:left="540"/>
        <w:rPr>
          <w:rFonts w:ascii="Arial" w:eastAsia="Arial" w:hAnsi="Arial" w:cs="Arial"/>
          <w:sz w:val="20"/>
          <w:szCs w:val="20"/>
        </w:rPr>
      </w:pPr>
    </w:p>
    <w:p w14:paraId="36B6B227" w14:textId="77777777" w:rsidR="002B215A" w:rsidRDefault="002B215A" w:rsidP="002B215A">
      <w:pPr>
        <w:ind w:left="540"/>
        <w:rPr>
          <w:rFonts w:ascii="Arial" w:eastAsia="Arial" w:hAnsi="Arial" w:cs="Arial"/>
          <w:sz w:val="20"/>
          <w:szCs w:val="20"/>
        </w:rPr>
      </w:pPr>
    </w:p>
    <w:p w14:paraId="19DD4E86" w14:textId="77777777" w:rsidR="002B215A" w:rsidRDefault="002B215A" w:rsidP="002B215A">
      <w:pPr>
        <w:ind w:left="540"/>
        <w:rPr>
          <w:rFonts w:ascii="Arial" w:eastAsia="Arial" w:hAnsi="Arial" w:cs="Arial"/>
          <w:sz w:val="20"/>
          <w:szCs w:val="20"/>
        </w:rPr>
      </w:pPr>
    </w:p>
    <w:p w14:paraId="5A1A21AD" w14:textId="77777777" w:rsidR="002B215A" w:rsidRDefault="002B215A" w:rsidP="002B215A">
      <w:pPr>
        <w:ind w:left="540"/>
        <w:rPr>
          <w:rFonts w:ascii="Arial" w:eastAsia="Arial" w:hAnsi="Arial" w:cs="Arial"/>
          <w:sz w:val="20"/>
          <w:szCs w:val="20"/>
        </w:rPr>
      </w:pPr>
    </w:p>
    <w:p w14:paraId="378AD020" w14:textId="77777777" w:rsidR="002B215A" w:rsidRDefault="002B215A" w:rsidP="002B215A">
      <w:pPr>
        <w:ind w:left="540"/>
        <w:rPr>
          <w:rFonts w:ascii="Arial" w:eastAsia="Arial" w:hAnsi="Arial" w:cs="Arial"/>
          <w:sz w:val="20"/>
          <w:szCs w:val="20"/>
        </w:rPr>
      </w:pPr>
    </w:p>
    <w:p w14:paraId="635F3324" w14:textId="77777777" w:rsidR="002B215A" w:rsidRDefault="002B215A" w:rsidP="002B215A">
      <w:pPr>
        <w:ind w:left="540"/>
        <w:rPr>
          <w:rFonts w:ascii="Arial" w:eastAsia="Arial" w:hAnsi="Arial" w:cs="Arial"/>
          <w:sz w:val="20"/>
          <w:szCs w:val="20"/>
        </w:rPr>
      </w:pPr>
    </w:p>
    <w:p w14:paraId="5639CBE9" w14:textId="77777777" w:rsidR="002B215A" w:rsidRDefault="002B215A" w:rsidP="002B215A">
      <w:pPr>
        <w:ind w:left="540"/>
        <w:rPr>
          <w:rFonts w:ascii="Arial" w:eastAsia="Arial" w:hAnsi="Arial" w:cs="Arial"/>
          <w:sz w:val="20"/>
          <w:szCs w:val="20"/>
        </w:rPr>
      </w:pPr>
    </w:p>
    <w:p w14:paraId="02508FB3" w14:textId="77777777" w:rsidR="002B215A" w:rsidRDefault="002B215A" w:rsidP="002B215A">
      <w:pPr>
        <w:ind w:left="540"/>
        <w:rPr>
          <w:rFonts w:ascii="Arial" w:eastAsia="Arial" w:hAnsi="Arial" w:cs="Arial"/>
          <w:sz w:val="20"/>
          <w:szCs w:val="20"/>
        </w:rPr>
      </w:pPr>
    </w:p>
    <w:p w14:paraId="67A588A3" w14:textId="77777777" w:rsidR="002B215A" w:rsidRDefault="002B215A" w:rsidP="002B215A">
      <w:pPr>
        <w:ind w:left="540"/>
        <w:rPr>
          <w:rFonts w:ascii="Arial" w:eastAsia="Arial" w:hAnsi="Arial" w:cs="Arial"/>
          <w:sz w:val="20"/>
          <w:szCs w:val="20"/>
        </w:rPr>
      </w:pPr>
    </w:p>
    <w:p w14:paraId="5477C16A" w14:textId="77777777" w:rsidR="002B215A" w:rsidRDefault="002B215A" w:rsidP="002B215A">
      <w:pPr>
        <w:ind w:left="540"/>
        <w:rPr>
          <w:rFonts w:ascii="Arial" w:eastAsia="Arial" w:hAnsi="Arial" w:cs="Arial"/>
          <w:sz w:val="20"/>
          <w:szCs w:val="20"/>
        </w:rPr>
      </w:pPr>
    </w:p>
    <w:p w14:paraId="1143D514" w14:textId="77777777" w:rsidR="002B215A" w:rsidRDefault="002B215A" w:rsidP="002B215A">
      <w:pPr>
        <w:ind w:left="540"/>
        <w:rPr>
          <w:rFonts w:ascii="Arial" w:eastAsia="Arial" w:hAnsi="Arial" w:cs="Arial"/>
          <w:sz w:val="20"/>
          <w:szCs w:val="20"/>
        </w:rPr>
      </w:pPr>
    </w:p>
    <w:p w14:paraId="7252245F" w14:textId="77777777" w:rsidR="002B215A" w:rsidRDefault="002B215A" w:rsidP="002B215A">
      <w:pPr>
        <w:ind w:left="540"/>
        <w:rPr>
          <w:rFonts w:ascii="Arial" w:eastAsia="Arial" w:hAnsi="Arial" w:cs="Arial"/>
          <w:sz w:val="20"/>
          <w:szCs w:val="20"/>
        </w:rPr>
      </w:pPr>
    </w:p>
    <w:p w14:paraId="544A54FC" w14:textId="77777777" w:rsidR="002B215A" w:rsidRDefault="002B215A" w:rsidP="002B215A">
      <w:pPr>
        <w:ind w:left="540"/>
        <w:rPr>
          <w:rFonts w:ascii="Arial" w:eastAsia="Arial" w:hAnsi="Arial" w:cs="Arial"/>
          <w:sz w:val="20"/>
          <w:szCs w:val="20"/>
        </w:rPr>
      </w:pPr>
    </w:p>
    <w:p w14:paraId="42AB26C8" w14:textId="77777777" w:rsidR="002B215A" w:rsidRDefault="002B215A" w:rsidP="002B215A">
      <w:pPr>
        <w:ind w:left="540"/>
        <w:rPr>
          <w:rFonts w:ascii="Arial" w:eastAsia="Arial" w:hAnsi="Arial" w:cs="Arial"/>
          <w:sz w:val="20"/>
          <w:szCs w:val="20"/>
        </w:rPr>
      </w:pPr>
    </w:p>
    <w:p w14:paraId="3AFB9B53" w14:textId="77777777" w:rsidR="002B215A" w:rsidRDefault="002B215A" w:rsidP="002B215A">
      <w:pPr>
        <w:ind w:left="540"/>
        <w:rPr>
          <w:rFonts w:ascii="Arial" w:eastAsia="Arial" w:hAnsi="Arial" w:cs="Arial"/>
          <w:sz w:val="20"/>
          <w:szCs w:val="20"/>
        </w:rPr>
      </w:pPr>
    </w:p>
    <w:p w14:paraId="6182A2BB" w14:textId="77777777" w:rsidR="002B215A" w:rsidRDefault="002B215A" w:rsidP="002B215A">
      <w:pPr>
        <w:ind w:left="540"/>
        <w:rPr>
          <w:rFonts w:ascii="Arial" w:eastAsia="Arial" w:hAnsi="Arial" w:cs="Arial"/>
          <w:sz w:val="20"/>
          <w:szCs w:val="20"/>
        </w:rPr>
      </w:pPr>
    </w:p>
    <w:p w14:paraId="6BA9C921" w14:textId="77777777" w:rsidR="002B215A" w:rsidRDefault="002B215A" w:rsidP="002B215A">
      <w:pPr>
        <w:ind w:left="540"/>
        <w:rPr>
          <w:rFonts w:ascii="Arial" w:eastAsia="Arial" w:hAnsi="Arial" w:cs="Arial"/>
          <w:sz w:val="20"/>
          <w:szCs w:val="20"/>
        </w:rPr>
      </w:pPr>
    </w:p>
    <w:p w14:paraId="6B95F816" w14:textId="77777777" w:rsidR="002B215A" w:rsidRDefault="002B215A" w:rsidP="002B215A">
      <w:pPr>
        <w:ind w:left="540"/>
        <w:rPr>
          <w:rFonts w:ascii="Arial" w:eastAsia="Arial" w:hAnsi="Arial" w:cs="Arial"/>
          <w:sz w:val="20"/>
          <w:szCs w:val="20"/>
        </w:rPr>
      </w:pPr>
    </w:p>
    <w:p w14:paraId="735B62FE" w14:textId="77777777" w:rsidR="002B215A" w:rsidRDefault="002B215A" w:rsidP="002B215A">
      <w:pPr>
        <w:ind w:left="540"/>
        <w:rPr>
          <w:rFonts w:ascii="Arial" w:eastAsia="Arial" w:hAnsi="Arial" w:cs="Arial"/>
          <w:sz w:val="20"/>
          <w:szCs w:val="20"/>
        </w:rPr>
      </w:pPr>
    </w:p>
    <w:p w14:paraId="13F1A5FC" w14:textId="77777777" w:rsidR="002B215A" w:rsidRDefault="002B215A" w:rsidP="002B215A">
      <w:pPr>
        <w:ind w:left="540"/>
        <w:rPr>
          <w:rFonts w:ascii="Arial" w:eastAsia="Arial" w:hAnsi="Arial" w:cs="Arial"/>
          <w:sz w:val="20"/>
          <w:szCs w:val="20"/>
        </w:rPr>
      </w:pPr>
    </w:p>
    <w:p w14:paraId="387963D4" w14:textId="77777777" w:rsidR="002B215A" w:rsidRDefault="002B215A" w:rsidP="002B215A">
      <w:pPr>
        <w:ind w:left="540"/>
        <w:rPr>
          <w:rFonts w:ascii="Arial" w:eastAsia="Arial" w:hAnsi="Arial" w:cs="Arial"/>
          <w:sz w:val="20"/>
          <w:szCs w:val="20"/>
        </w:rPr>
      </w:pPr>
    </w:p>
    <w:p w14:paraId="23F78719" w14:textId="77777777" w:rsidR="002B215A" w:rsidRDefault="002B215A" w:rsidP="002B215A">
      <w:pPr>
        <w:ind w:left="540"/>
        <w:rPr>
          <w:rFonts w:ascii="Arial" w:eastAsia="Arial" w:hAnsi="Arial" w:cs="Arial"/>
          <w:sz w:val="20"/>
          <w:szCs w:val="20"/>
        </w:rPr>
      </w:pPr>
    </w:p>
    <w:p w14:paraId="6A067DB5" w14:textId="77777777" w:rsidR="002B215A" w:rsidRDefault="002B215A" w:rsidP="002B215A">
      <w:pPr>
        <w:ind w:left="540"/>
        <w:rPr>
          <w:rFonts w:ascii="Arial" w:eastAsia="Arial" w:hAnsi="Arial" w:cs="Arial"/>
          <w:sz w:val="20"/>
          <w:szCs w:val="20"/>
        </w:rPr>
      </w:pPr>
    </w:p>
    <w:p w14:paraId="1611685E" w14:textId="77777777" w:rsidR="002B215A" w:rsidRDefault="002B215A" w:rsidP="002B215A">
      <w:pPr>
        <w:ind w:left="540"/>
        <w:rPr>
          <w:rFonts w:ascii="Arial" w:eastAsia="Arial" w:hAnsi="Arial" w:cs="Arial"/>
          <w:sz w:val="20"/>
          <w:szCs w:val="20"/>
        </w:rPr>
      </w:pPr>
    </w:p>
    <w:p w14:paraId="34DD88EF" w14:textId="77777777" w:rsidR="002B215A" w:rsidRDefault="002B215A" w:rsidP="002B215A">
      <w:pPr>
        <w:ind w:left="540"/>
        <w:rPr>
          <w:rFonts w:ascii="Arial" w:eastAsia="Arial" w:hAnsi="Arial" w:cs="Arial"/>
          <w:sz w:val="20"/>
          <w:szCs w:val="20"/>
        </w:rPr>
      </w:pPr>
    </w:p>
    <w:p w14:paraId="31DB07CD" w14:textId="77777777" w:rsidR="002B215A" w:rsidRDefault="002B215A" w:rsidP="002B215A">
      <w:pPr>
        <w:ind w:left="540"/>
        <w:rPr>
          <w:rFonts w:ascii="Arial" w:eastAsia="Arial" w:hAnsi="Arial" w:cs="Arial"/>
          <w:sz w:val="20"/>
          <w:szCs w:val="20"/>
        </w:rPr>
      </w:pPr>
    </w:p>
    <w:p w14:paraId="3AC7082F" w14:textId="77777777" w:rsidR="002B215A" w:rsidRDefault="002B215A" w:rsidP="002B215A">
      <w:pPr>
        <w:ind w:left="540"/>
        <w:rPr>
          <w:rFonts w:ascii="Arial" w:eastAsia="Arial" w:hAnsi="Arial" w:cs="Arial"/>
          <w:sz w:val="20"/>
          <w:szCs w:val="20"/>
        </w:rPr>
      </w:pPr>
    </w:p>
    <w:p w14:paraId="0091BC35" w14:textId="77777777" w:rsidR="002B215A" w:rsidRDefault="002B215A" w:rsidP="002B215A">
      <w:pPr>
        <w:ind w:left="540"/>
        <w:rPr>
          <w:rFonts w:ascii="Arial" w:eastAsia="Arial" w:hAnsi="Arial" w:cs="Arial"/>
          <w:sz w:val="20"/>
          <w:szCs w:val="20"/>
        </w:rPr>
      </w:pPr>
    </w:p>
    <w:p w14:paraId="71EDFB84" w14:textId="77777777" w:rsidR="002B215A" w:rsidRDefault="002B215A" w:rsidP="002B215A">
      <w:pPr>
        <w:ind w:left="540"/>
        <w:rPr>
          <w:rFonts w:ascii="Arial" w:eastAsia="Arial" w:hAnsi="Arial" w:cs="Arial"/>
          <w:sz w:val="20"/>
          <w:szCs w:val="20"/>
        </w:rPr>
      </w:pPr>
    </w:p>
    <w:p w14:paraId="51D6F4FC" w14:textId="77777777" w:rsidR="002B215A" w:rsidRDefault="002B215A" w:rsidP="002B215A">
      <w:pPr>
        <w:ind w:left="540"/>
        <w:rPr>
          <w:rFonts w:ascii="Arial" w:eastAsia="Arial" w:hAnsi="Arial" w:cs="Arial"/>
          <w:sz w:val="20"/>
          <w:szCs w:val="20"/>
        </w:rPr>
      </w:pPr>
    </w:p>
    <w:p w14:paraId="3E813A7E" w14:textId="77777777" w:rsidR="002B215A" w:rsidRDefault="002B215A" w:rsidP="002B215A">
      <w:pPr>
        <w:ind w:left="540"/>
        <w:rPr>
          <w:rFonts w:ascii="Arial" w:eastAsia="Arial" w:hAnsi="Arial" w:cs="Arial"/>
          <w:sz w:val="20"/>
          <w:szCs w:val="20"/>
        </w:rPr>
      </w:pPr>
    </w:p>
    <w:p w14:paraId="7EADD088" w14:textId="77777777" w:rsidR="002B215A" w:rsidRDefault="002B215A" w:rsidP="002B215A">
      <w:pPr>
        <w:ind w:left="540"/>
        <w:rPr>
          <w:rFonts w:ascii="Arial" w:eastAsia="Arial" w:hAnsi="Arial" w:cs="Arial"/>
          <w:sz w:val="20"/>
          <w:szCs w:val="20"/>
        </w:rPr>
      </w:pPr>
    </w:p>
    <w:p w14:paraId="6D25ECA9" w14:textId="77777777" w:rsidR="002B215A" w:rsidRDefault="002B215A" w:rsidP="002B215A">
      <w:pPr>
        <w:ind w:left="540"/>
        <w:rPr>
          <w:rFonts w:ascii="Arial" w:eastAsia="Arial" w:hAnsi="Arial" w:cs="Arial"/>
          <w:sz w:val="20"/>
          <w:szCs w:val="20"/>
        </w:rPr>
      </w:pPr>
    </w:p>
    <w:p w14:paraId="62F507F4" w14:textId="77777777" w:rsidR="002B215A" w:rsidRDefault="002B215A" w:rsidP="002B215A">
      <w:pPr>
        <w:ind w:left="540"/>
        <w:rPr>
          <w:rFonts w:ascii="Arial" w:eastAsia="Arial" w:hAnsi="Arial" w:cs="Arial"/>
          <w:sz w:val="20"/>
          <w:szCs w:val="20"/>
        </w:rPr>
      </w:pPr>
    </w:p>
    <w:p w14:paraId="6D3EFF85" w14:textId="77777777" w:rsidR="002B215A" w:rsidRDefault="002B215A" w:rsidP="002B215A">
      <w:pPr>
        <w:ind w:left="540"/>
        <w:rPr>
          <w:rFonts w:ascii="Arial" w:eastAsia="Arial" w:hAnsi="Arial" w:cs="Arial"/>
          <w:sz w:val="20"/>
          <w:szCs w:val="20"/>
        </w:rPr>
      </w:pPr>
    </w:p>
    <w:p w14:paraId="24DD7007" w14:textId="77777777" w:rsidR="002B215A" w:rsidRDefault="002B215A" w:rsidP="002B215A">
      <w:pPr>
        <w:ind w:left="540"/>
        <w:rPr>
          <w:rFonts w:ascii="Arial" w:eastAsia="Arial" w:hAnsi="Arial" w:cs="Arial"/>
          <w:sz w:val="20"/>
          <w:szCs w:val="20"/>
        </w:rPr>
      </w:pPr>
    </w:p>
    <w:p w14:paraId="5E1F86CC" w14:textId="77777777" w:rsidR="002B215A" w:rsidRDefault="002B215A" w:rsidP="002B215A">
      <w:pPr>
        <w:ind w:left="540"/>
        <w:rPr>
          <w:rFonts w:ascii="Arial" w:eastAsia="Arial" w:hAnsi="Arial" w:cs="Arial"/>
          <w:sz w:val="20"/>
          <w:szCs w:val="20"/>
        </w:rPr>
      </w:pPr>
    </w:p>
    <w:p w14:paraId="7A831A2C" w14:textId="77777777" w:rsidR="002B215A" w:rsidRDefault="002B215A" w:rsidP="002B215A">
      <w:pPr>
        <w:ind w:left="540"/>
        <w:rPr>
          <w:rFonts w:ascii="Arial" w:eastAsia="Arial" w:hAnsi="Arial" w:cs="Arial"/>
          <w:sz w:val="20"/>
          <w:szCs w:val="20"/>
        </w:rPr>
      </w:pPr>
    </w:p>
    <w:p w14:paraId="128FF090" w14:textId="77777777" w:rsidR="002B215A" w:rsidRDefault="002B215A" w:rsidP="002B215A">
      <w:pPr>
        <w:ind w:left="540"/>
        <w:rPr>
          <w:rFonts w:ascii="Arial" w:eastAsia="Arial" w:hAnsi="Arial" w:cs="Arial"/>
          <w:sz w:val="20"/>
          <w:szCs w:val="20"/>
        </w:rPr>
      </w:pPr>
    </w:p>
    <w:p w14:paraId="370C916A" w14:textId="77777777" w:rsidR="002B215A" w:rsidRDefault="002B215A" w:rsidP="002B215A">
      <w:pPr>
        <w:ind w:left="540"/>
        <w:rPr>
          <w:rFonts w:ascii="Arial" w:eastAsia="Arial" w:hAnsi="Arial" w:cs="Arial"/>
          <w:sz w:val="20"/>
          <w:szCs w:val="20"/>
        </w:rPr>
      </w:pPr>
    </w:p>
    <w:p w14:paraId="783365D2" w14:textId="77777777" w:rsidR="002B215A" w:rsidRDefault="002B215A" w:rsidP="002B215A">
      <w:pPr>
        <w:ind w:left="540"/>
        <w:rPr>
          <w:rFonts w:ascii="Arial" w:eastAsia="Arial" w:hAnsi="Arial" w:cs="Arial"/>
          <w:sz w:val="20"/>
          <w:szCs w:val="20"/>
        </w:rPr>
      </w:pPr>
    </w:p>
    <w:p w14:paraId="66D63315" w14:textId="77777777" w:rsidR="002B215A" w:rsidRDefault="002B215A" w:rsidP="002B215A">
      <w:pPr>
        <w:ind w:left="540"/>
        <w:rPr>
          <w:rFonts w:ascii="Arial" w:eastAsia="Arial" w:hAnsi="Arial" w:cs="Arial"/>
          <w:sz w:val="20"/>
          <w:szCs w:val="20"/>
        </w:rPr>
      </w:pPr>
    </w:p>
    <w:p w14:paraId="427287F7" w14:textId="77777777" w:rsidR="002B215A" w:rsidRDefault="002B215A" w:rsidP="002B215A">
      <w:pPr>
        <w:ind w:left="540"/>
        <w:rPr>
          <w:rFonts w:ascii="Arial" w:eastAsia="Arial" w:hAnsi="Arial" w:cs="Arial"/>
          <w:sz w:val="20"/>
          <w:szCs w:val="20"/>
        </w:rPr>
      </w:pPr>
    </w:p>
    <w:p w14:paraId="3ED6F8AE" w14:textId="77777777" w:rsidR="002B215A" w:rsidRDefault="002B215A" w:rsidP="002B215A">
      <w:pPr>
        <w:ind w:left="540"/>
        <w:rPr>
          <w:rFonts w:ascii="Arial" w:eastAsia="Arial" w:hAnsi="Arial" w:cs="Arial"/>
          <w:sz w:val="20"/>
          <w:szCs w:val="20"/>
        </w:rPr>
      </w:pPr>
    </w:p>
    <w:p w14:paraId="580EFEE8" w14:textId="77777777" w:rsidR="002B215A" w:rsidRDefault="002B215A" w:rsidP="002B215A">
      <w:pPr>
        <w:ind w:left="540"/>
        <w:rPr>
          <w:rFonts w:ascii="Arial" w:eastAsia="Arial" w:hAnsi="Arial" w:cs="Arial"/>
          <w:sz w:val="20"/>
          <w:szCs w:val="20"/>
        </w:rPr>
      </w:pPr>
    </w:p>
    <w:p w14:paraId="5255E000" w14:textId="77777777" w:rsidR="002B215A" w:rsidRDefault="002B215A" w:rsidP="002B215A">
      <w:pPr>
        <w:ind w:left="540"/>
        <w:rPr>
          <w:rFonts w:ascii="Arial" w:eastAsia="Arial" w:hAnsi="Arial" w:cs="Arial"/>
          <w:sz w:val="20"/>
          <w:szCs w:val="20"/>
        </w:rPr>
      </w:pPr>
    </w:p>
    <w:p w14:paraId="437F320C" w14:textId="77777777" w:rsidR="002B215A" w:rsidRDefault="002B215A" w:rsidP="002B215A">
      <w:pPr>
        <w:ind w:left="540"/>
        <w:rPr>
          <w:rFonts w:ascii="Arial" w:eastAsia="Arial" w:hAnsi="Arial" w:cs="Arial"/>
          <w:sz w:val="20"/>
          <w:szCs w:val="20"/>
        </w:rPr>
      </w:pPr>
    </w:p>
    <w:p w14:paraId="01AFCC3B" w14:textId="77777777" w:rsidR="002B215A" w:rsidRDefault="002B215A" w:rsidP="002B215A">
      <w:pPr>
        <w:ind w:left="540"/>
        <w:rPr>
          <w:rFonts w:ascii="Arial" w:eastAsia="Arial" w:hAnsi="Arial" w:cs="Arial"/>
          <w:sz w:val="20"/>
          <w:szCs w:val="20"/>
        </w:rPr>
      </w:pPr>
    </w:p>
    <w:p w14:paraId="503AAD0E" w14:textId="77777777" w:rsidR="002B215A" w:rsidRDefault="002B215A" w:rsidP="002B215A">
      <w:pPr>
        <w:ind w:left="540"/>
        <w:rPr>
          <w:rFonts w:ascii="Arial" w:eastAsia="Arial" w:hAnsi="Arial" w:cs="Arial"/>
          <w:sz w:val="20"/>
          <w:szCs w:val="20"/>
        </w:rPr>
      </w:pPr>
    </w:p>
    <w:p w14:paraId="760DBFB6" w14:textId="77777777" w:rsidR="002B215A" w:rsidRDefault="002B215A" w:rsidP="002B215A">
      <w:pPr>
        <w:ind w:left="540"/>
        <w:rPr>
          <w:rFonts w:ascii="Arial" w:eastAsia="Arial" w:hAnsi="Arial" w:cs="Arial"/>
          <w:sz w:val="20"/>
          <w:szCs w:val="20"/>
        </w:rPr>
      </w:pPr>
    </w:p>
    <w:p w14:paraId="0880A0DB" w14:textId="77777777" w:rsidR="002B215A" w:rsidRDefault="002B215A" w:rsidP="002B215A">
      <w:pPr>
        <w:ind w:left="540"/>
        <w:rPr>
          <w:rFonts w:ascii="Arial" w:eastAsia="Arial" w:hAnsi="Arial" w:cs="Arial"/>
          <w:sz w:val="20"/>
          <w:szCs w:val="20"/>
        </w:rPr>
      </w:pPr>
    </w:p>
    <w:p w14:paraId="49A7AF39" w14:textId="77777777" w:rsidR="002B215A" w:rsidRDefault="002B215A" w:rsidP="002B215A">
      <w:pPr>
        <w:ind w:left="540"/>
        <w:rPr>
          <w:rFonts w:ascii="Arial" w:eastAsia="Arial" w:hAnsi="Arial" w:cs="Arial"/>
          <w:sz w:val="20"/>
          <w:szCs w:val="20"/>
        </w:rPr>
      </w:pPr>
    </w:p>
    <w:p w14:paraId="40FA0A5A" w14:textId="77777777" w:rsidR="002B215A" w:rsidRDefault="002B215A" w:rsidP="002B215A">
      <w:pPr>
        <w:ind w:left="540"/>
        <w:rPr>
          <w:rFonts w:ascii="Arial" w:eastAsia="Arial" w:hAnsi="Arial" w:cs="Arial"/>
          <w:sz w:val="20"/>
          <w:szCs w:val="20"/>
        </w:rPr>
      </w:pPr>
    </w:p>
    <w:p w14:paraId="536C0712" w14:textId="77777777" w:rsidR="002B215A" w:rsidRDefault="002B215A" w:rsidP="002B215A">
      <w:pPr>
        <w:ind w:left="540"/>
        <w:rPr>
          <w:rFonts w:ascii="Arial" w:eastAsia="Arial" w:hAnsi="Arial" w:cs="Arial"/>
          <w:sz w:val="20"/>
          <w:szCs w:val="20"/>
        </w:rPr>
      </w:pPr>
    </w:p>
    <w:p w14:paraId="72581859" w14:textId="77777777" w:rsidR="002B215A" w:rsidRDefault="002B215A" w:rsidP="002B215A">
      <w:pPr>
        <w:ind w:left="540"/>
        <w:rPr>
          <w:rFonts w:ascii="Arial" w:eastAsia="Arial" w:hAnsi="Arial" w:cs="Arial"/>
          <w:sz w:val="20"/>
          <w:szCs w:val="20"/>
        </w:rPr>
      </w:pPr>
    </w:p>
    <w:p w14:paraId="38AB143B" w14:textId="77777777" w:rsidR="002B215A" w:rsidRDefault="002B215A" w:rsidP="002B215A">
      <w:pPr>
        <w:ind w:left="540"/>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781120" behindDoc="0" locked="0" layoutInCell="1" allowOverlap="1" wp14:anchorId="7A8D3348" wp14:editId="15F55A6E">
                <wp:simplePos x="0" y="0"/>
                <wp:positionH relativeFrom="column">
                  <wp:posOffset>232410</wp:posOffset>
                </wp:positionH>
                <wp:positionV relativeFrom="paragraph">
                  <wp:posOffset>118568</wp:posOffset>
                </wp:positionV>
                <wp:extent cx="2565400" cy="3317240"/>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2565400" cy="3317240"/>
                        </a:xfrm>
                        <a:prstGeom prst="rect">
                          <a:avLst/>
                        </a:prstGeom>
                        <a:solidFill>
                          <a:schemeClr val="lt1"/>
                        </a:solidFill>
                        <a:ln w="6350">
                          <a:noFill/>
                        </a:ln>
                      </wps:spPr>
                      <wps:txbx>
                        <w:txbxContent>
                          <w:p w14:paraId="7DE25F6A" w14:textId="77777777" w:rsidR="002F275C" w:rsidRPr="002B215A" w:rsidRDefault="002F275C" w:rsidP="002B215A">
                            <w:pPr>
                              <w:jc w:val="right"/>
                              <w:rPr>
                                <w:color w:val="00A9A0"/>
                                <w:sz w:val="56"/>
                                <w:szCs w:val="56"/>
                              </w:rPr>
                            </w:pPr>
                            <w:r w:rsidRPr="002B215A">
                              <w:rPr>
                                <w:color w:val="00A9A0"/>
                                <w:sz w:val="56"/>
                                <w:szCs w:val="56"/>
                              </w:rPr>
                              <w:t>Parking, Transportation, and Shuttles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D3348" id="Text Box 299" o:spid="_x0000_s1027" type="#_x0000_t202" style="position:absolute;left:0;text-align:left;margin-left:18.3pt;margin-top:9.35pt;width:202pt;height:261.2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" fillcolor="white [3201]" stroked="f" strokeweight=".5pt">
                <v:textbox>
                  <w:txbxContent>
                    <w:p w14:paraId="7DE25F6A" w14:textId="77777777" w:rsidR="002F275C" w:rsidRPr="002B215A" w:rsidRDefault="002F275C" w:rsidP="002B215A">
                      <w:pPr>
                        <w:jc w:val="right"/>
                        <w:rPr>
                          <w:color w:val="00A9A0"/>
                          <w:sz w:val="56"/>
                          <w:szCs w:val="56"/>
                        </w:rPr>
                      </w:pPr>
                      <w:r w:rsidRPr="002B215A">
                        <w:rPr>
                          <w:color w:val="00A9A0"/>
                          <w:sz w:val="56"/>
                          <w:szCs w:val="56"/>
                        </w:rPr>
                        <w:t>Parking, Transportation, and Shuttles</w:t>
                      </w:r>
                    </w:p>
                  </w:txbxContent>
                </v:textbox>
              </v:shape>
            </w:pict>
          </mc:Fallback>
        </mc:AlternateContent>
      </w:r>
    </w:p>
    <w:p w14:paraId="1633E5B1" w14:textId="77777777" w:rsidR="002B215A" w:rsidRDefault="002B215A" w:rsidP="002B215A">
      <w:pPr>
        <w:ind w:left="540"/>
        <w:rPr>
          <w:rFonts w:ascii="Arial" w:eastAsia="Arial" w:hAnsi="Arial" w:cs="Arial"/>
          <w:sz w:val="20"/>
          <w:szCs w:val="20"/>
        </w:rPr>
      </w:pPr>
    </w:p>
    <w:p w14:paraId="5FFF6B00" w14:textId="77777777" w:rsidR="002B215A" w:rsidRDefault="002B215A" w:rsidP="002B215A">
      <w:pPr>
        <w:ind w:left="540"/>
        <w:rPr>
          <w:rFonts w:ascii="Arial" w:eastAsia="Arial" w:hAnsi="Arial" w:cs="Arial"/>
          <w:sz w:val="20"/>
          <w:szCs w:val="20"/>
        </w:rPr>
      </w:pPr>
    </w:p>
    <w:p w14:paraId="64B8C593" w14:textId="77777777" w:rsidR="002B215A" w:rsidRDefault="002B215A" w:rsidP="002B215A">
      <w:pPr>
        <w:ind w:left="540"/>
        <w:rPr>
          <w:rFonts w:ascii="Arial" w:eastAsia="Arial" w:hAnsi="Arial" w:cs="Arial"/>
          <w:sz w:val="20"/>
          <w:szCs w:val="20"/>
        </w:rPr>
      </w:pPr>
    </w:p>
    <w:p w14:paraId="1F808BCB" w14:textId="77777777" w:rsidR="002B215A" w:rsidRDefault="002B215A" w:rsidP="002B215A">
      <w:pPr>
        <w:ind w:left="540"/>
        <w:rPr>
          <w:rFonts w:ascii="Arial" w:eastAsia="Arial" w:hAnsi="Arial" w:cs="Arial"/>
          <w:sz w:val="20"/>
          <w:szCs w:val="20"/>
        </w:rPr>
      </w:pPr>
    </w:p>
    <w:p w14:paraId="217FBA19" w14:textId="77777777" w:rsidR="002B215A" w:rsidRDefault="002B215A" w:rsidP="002B215A">
      <w:pPr>
        <w:ind w:left="540"/>
        <w:rPr>
          <w:rFonts w:ascii="Arial" w:eastAsia="Arial" w:hAnsi="Arial" w:cs="Arial"/>
          <w:sz w:val="20"/>
          <w:szCs w:val="20"/>
        </w:rPr>
      </w:pPr>
    </w:p>
    <w:p w14:paraId="3C131245" w14:textId="77777777" w:rsidR="002B215A" w:rsidRDefault="002B215A" w:rsidP="002B215A">
      <w:pPr>
        <w:ind w:left="540"/>
        <w:rPr>
          <w:rFonts w:ascii="Arial" w:eastAsia="Arial" w:hAnsi="Arial" w:cs="Arial"/>
          <w:sz w:val="20"/>
          <w:szCs w:val="20"/>
        </w:rPr>
      </w:pPr>
    </w:p>
    <w:p w14:paraId="42B0BBF4" w14:textId="77777777" w:rsidR="002B215A" w:rsidRDefault="002B215A" w:rsidP="002B215A">
      <w:pPr>
        <w:ind w:left="540"/>
        <w:rPr>
          <w:rFonts w:ascii="Arial" w:eastAsia="Arial" w:hAnsi="Arial" w:cs="Arial"/>
          <w:sz w:val="20"/>
          <w:szCs w:val="20"/>
        </w:rPr>
      </w:pPr>
    </w:p>
    <w:p w14:paraId="11276625" w14:textId="77777777" w:rsidR="002B215A" w:rsidRDefault="002B215A" w:rsidP="002B215A">
      <w:pPr>
        <w:ind w:left="540"/>
        <w:rPr>
          <w:rFonts w:ascii="Arial" w:eastAsia="Arial" w:hAnsi="Arial" w:cs="Arial"/>
          <w:sz w:val="20"/>
          <w:szCs w:val="20"/>
        </w:rPr>
      </w:pPr>
    </w:p>
    <w:p w14:paraId="2F865F80" w14:textId="77777777" w:rsidR="002B215A" w:rsidRDefault="002B215A" w:rsidP="002B215A">
      <w:pPr>
        <w:ind w:left="540"/>
        <w:rPr>
          <w:rFonts w:ascii="Arial" w:eastAsia="Arial" w:hAnsi="Arial" w:cs="Arial"/>
          <w:sz w:val="20"/>
          <w:szCs w:val="20"/>
        </w:rPr>
      </w:pPr>
    </w:p>
    <w:p w14:paraId="510A84F8" w14:textId="77777777" w:rsidR="002B215A" w:rsidRDefault="002B215A" w:rsidP="002B215A">
      <w:pPr>
        <w:ind w:left="540"/>
        <w:rPr>
          <w:rFonts w:ascii="Arial" w:eastAsia="Arial" w:hAnsi="Arial" w:cs="Arial"/>
          <w:sz w:val="20"/>
          <w:szCs w:val="20"/>
        </w:rPr>
      </w:pPr>
    </w:p>
    <w:p w14:paraId="1B9C0546" w14:textId="77777777" w:rsidR="002B215A" w:rsidRDefault="002B215A" w:rsidP="002B215A">
      <w:pPr>
        <w:ind w:left="540"/>
        <w:rPr>
          <w:rFonts w:ascii="Arial" w:eastAsia="Arial" w:hAnsi="Arial" w:cs="Arial"/>
          <w:sz w:val="20"/>
          <w:szCs w:val="20"/>
        </w:rPr>
      </w:pPr>
    </w:p>
    <w:p w14:paraId="4B83067A" w14:textId="77777777" w:rsidR="002B215A" w:rsidRDefault="002B215A" w:rsidP="002B215A">
      <w:pPr>
        <w:ind w:left="540"/>
        <w:rPr>
          <w:rFonts w:ascii="Arial" w:eastAsia="Arial" w:hAnsi="Arial" w:cs="Arial"/>
          <w:sz w:val="20"/>
          <w:szCs w:val="20"/>
        </w:rPr>
      </w:pPr>
    </w:p>
    <w:p w14:paraId="7C9C4B10" w14:textId="77777777" w:rsidR="002B215A" w:rsidRDefault="002B215A" w:rsidP="002B215A">
      <w:pPr>
        <w:ind w:left="540"/>
        <w:rPr>
          <w:rFonts w:ascii="Arial" w:eastAsia="Arial" w:hAnsi="Arial" w:cs="Arial"/>
          <w:sz w:val="20"/>
          <w:szCs w:val="20"/>
        </w:rPr>
      </w:pPr>
    </w:p>
    <w:p w14:paraId="12F88F5D" w14:textId="77777777" w:rsidR="002B215A" w:rsidRDefault="002B215A" w:rsidP="002B215A">
      <w:pPr>
        <w:ind w:left="540"/>
        <w:rPr>
          <w:rFonts w:ascii="Arial" w:eastAsia="Arial" w:hAnsi="Arial" w:cs="Arial"/>
          <w:sz w:val="20"/>
          <w:szCs w:val="20"/>
        </w:rPr>
      </w:pPr>
    </w:p>
    <w:p w14:paraId="64A0A1A6" w14:textId="77777777" w:rsidR="002B215A" w:rsidRDefault="002B215A" w:rsidP="002B215A">
      <w:pPr>
        <w:ind w:left="540"/>
        <w:rPr>
          <w:rFonts w:ascii="Arial" w:eastAsia="Arial" w:hAnsi="Arial" w:cs="Arial"/>
          <w:sz w:val="20"/>
          <w:szCs w:val="20"/>
        </w:rPr>
      </w:pPr>
    </w:p>
    <w:p w14:paraId="0166465C" w14:textId="77777777" w:rsidR="002B215A" w:rsidRDefault="002B215A" w:rsidP="002B215A">
      <w:pPr>
        <w:ind w:left="540"/>
        <w:rPr>
          <w:rFonts w:ascii="Arial" w:eastAsia="Arial" w:hAnsi="Arial" w:cs="Arial"/>
          <w:sz w:val="20"/>
          <w:szCs w:val="20"/>
        </w:rPr>
      </w:pPr>
    </w:p>
    <w:p w14:paraId="4BA5DDDC" w14:textId="77777777" w:rsidR="002B215A" w:rsidRDefault="002B215A" w:rsidP="002B215A">
      <w:pPr>
        <w:ind w:left="540"/>
        <w:rPr>
          <w:rFonts w:ascii="Arial" w:eastAsia="Arial" w:hAnsi="Arial" w:cs="Arial"/>
          <w:sz w:val="20"/>
          <w:szCs w:val="20"/>
        </w:rPr>
      </w:pPr>
    </w:p>
    <w:p w14:paraId="353D21BB" w14:textId="77777777" w:rsidR="002B215A" w:rsidRDefault="002B215A" w:rsidP="002B215A">
      <w:pPr>
        <w:ind w:left="540"/>
        <w:rPr>
          <w:rFonts w:ascii="Arial" w:eastAsia="Arial" w:hAnsi="Arial" w:cs="Arial"/>
          <w:sz w:val="20"/>
          <w:szCs w:val="20"/>
        </w:rPr>
      </w:pPr>
    </w:p>
    <w:p w14:paraId="0543DBF4" w14:textId="77777777" w:rsidR="002B215A" w:rsidRDefault="002B215A" w:rsidP="002B215A">
      <w:pPr>
        <w:ind w:left="540"/>
        <w:rPr>
          <w:rFonts w:ascii="Arial" w:eastAsia="Arial" w:hAnsi="Arial" w:cs="Arial"/>
          <w:sz w:val="20"/>
          <w:szCs w:val="20"/>
        </w:rPr>
      </w:pPr>
    </w:p>
    <w:p w14:paraId="1759CB07" w14:textId="77777777" w:rsidR="002B215A" w:rsidRDefault="002B215A" w:rsidP="002B215A">
      <w:pPr>
        <w:ind w:left="540"/>
        <w:rPr>
          <w:rFonts w:ascii="Arial" w:eastAsia="Arial" w:hAnsi="Arial" w:cs="Arial"/>
          <w:sz w:val="20"/>
          <w:szCs w:val="20"/>
        </w:rPr>
      </w:pPr>
    </w:p>
    <w:p w14:paraId="6ACE8589" w14:textId="77777777" w:rsidR="002B215A" w:rsidRDefault="002B215A" w:rsidP="002B215A">
      <w:pPr>
        <w:ind w:left="540"/>
        <w:rPr>
          <w:rFonts w:ascii="Arial" w:eastAsia="Arial" w:hAnsi="Arial" w:cs="Arial"/>
          <w:sz w:val="20"/>
          <w:szCs w:val="20"/>
        </w:rPr>
      </w:pPr>
    </w:p>
    <w:p w14:paraId="0FE5C93D" w14:textId="77777777" w:rsidR="002B215A" w:rsidRDefault="002B215A" w:rsidP="002B215A">
      <w:pPr>
        <w:ind w:left="540"/>
        <w:rPr>
          <w:rFonts w:ascii="Arial" w:eastAsia="Arial" w:hAnsi="Arial" w:cs="Arial"/>
          <w:sz w:val="20"/>
          <w:szCs w:val="20"/>
        </w:rPr>
      </w:pPr>
    </w:p>
    <w:p w14:paraId="7D65F55C" w14:textId="77777777" w:rsidR="002B215A" w:rsidRDefault="002B215A" w:rsidP="002B215A">
      <w:pPr>
        <w:rPr>
          <w:rFonts w:ascii="Arial" w:eastAsia="Arial" w:hAnsi="Arial" w:cs="Arial"/>
          <w:sz w:val="20"/>
          <w:szCs w:val="20"/>
        </w:rPr>
        <w:sectPr w:rsidR="002B215A" w:rsidSect="002B215A">
          <w:type w:val="continuous"/>
          <w:pgSz w:w="12240" w:h="15840"/>
          <w:pgMar w:top="1440" w:right="0" w:bottom="1580" w:left="260" w:header="0" w:footer="1393" w:gutter="0"/>
          <w:cols w:num="2" w:space="720"/>
        </w:sectPr>
      </w:pPr>
    </w:p>
    <w:p w14:paraId="4B82C035" w14:textId="77777777" w:rsidR="002B215A" w:rsidRDefault="002B215A" w:rsidP="002B215A">
      <w:pPr>
        <w:rPr>
          <w:rFonts w:ascii="Arial" w:eastAsia="Arial" w:hAnsi="Arial" w:cs="Arial"/>
          <w:sz w:val="20"/>
          <w:szCs w:val="20"/>
        </w:rPr>
      </w:pPr>
      <w:r>
        <w:rPr>
          <w:rFonts w:ascii="Arial" w:eastAsia="Arial" w:hAnsi="Arial" w:cs="Arial"/>
          <w:sz w:val="20"/>
          <w:szCs w:val="20"/>
        </w:rPr>
        <w:lastRenderedPageBreak/>
        <w:tab/>
      </w:r>
    </w:p>
    <w:p w14:paraId="72149FC5" w14:textId="77777777" w:rsidR="002B215A" w:rsidRDefault="002B215A" w:rsidP="002B215A">
      <w:pPr>
        <w:rPr>
          <w:rFonts w:ascii="Arial" w:eastAsia="Arial" w:hAnsi="Arial" w:cs="Arial"/>
          <w:sz w:val="20"/>
          <w:szCs w:val="20"/>
        </w:rPr>
      </w:pPr>
    </w:p>
    <w:p w14:paraId="1C4245B3" w14:textId="77777777" w:rsidR="002B215A" w:rsidRDefault="002B215A" w:rsidP="002B215A">
      <w:pPr>
        <w:pStyle w:val="Heading1"/>
        <w:spacing w:before="243"/>
        <w:ind w:left="2424"/>
        <w:rPr>
          <w:color w:val="121212"/>
          <w:spacing w:val="-1"/>
          <w:w w:val="95"/>
        </w:rPr>
        <w:sectPr w:rsidR="002B215A" w:rsidSect="002B215A">
          <w:type w:val="continuous"/>
          <w:pgSz w:w="12240" w:h="15840"/>
          <w:pgMar w:top="1440" w:right="0" w:bottom="1580" w:left="260" w:header="0" w:footer="1393" w:gutter="0"/>
          <w:cols w:num="2" w:space="720"/>
        </w:sectPr>
      </w:pPr>
    </w:p>
    <w:p w14:paraId="3578A4B1" w14:textId="77777777" w:rsidR="002B215A" w:rsidRDefault="002B215A" w:rsidP="002B215A">
      <w:pPr>
        <w:pStyle w:val="Heading1"/>
        <w:spacing w:before="243"/>
        <w:ind w:left="2424"/>
        <w:rPr>
          <w:rFonts w:cs="Calibri"/>
        </w:rPr>
        <w:sectPr w:rsidR="002B215A" w:rsidSect="002B215A">
          <w:type w:val="continuous"/>
          <w:pgSz w:w="12240" w:h="15840"/>
          <w:pgMar w:top="1440" w:right="0" w:bottom="1580" w:left="260" w:header="0" w:footer="1393" w:gutter="0"/>
          <w:cols w:num="2" w:space="720"/>
        </w:sectPr>
      </w:pPr>
    </w:p>
    <w:p w14:paraId="7052EAC5" w14:textId="10A79B3C" w:rsidR="001759A9" w:rsidRDefault="00E67569" w:rsidP="001759A9">
      <w:pPr>
        <w:spacing w:line="641" w:lineRule="exact"/>
        <w:ind w:left="1440"/>
        <w:rPr>
          <w:rFonts w:ascii="Arial" w:eastAsia="Calibri" w:hAnsi="Arial" w:cs="Arial"/>
          <w:color w:val="00A9A0"/>
          <w:spacing w:val="12"/>
          <w:sz w:val="32"/>
          <w:szCs w:val="32"/>
        </w:rPr>
      </w:pPr>
      <w:r>
        <w:rPr>
          <w:rFonts w:ascii="Arial" w:hAnsi="Arial" w:cs="Arial"/>
          <w:color w:val="00A9A0"/>
          <w:spacing w:val="12"/>
          <w:sz w:val="32"/>
          <w:szCs w:val="32"/>
        </w:rPr>
        <w:lastRenderedPageBreak/>
        <w:br w:type="page"/>
      </w:r>
    </w:p>
    <w:p w14:paraId="1E6855A6" w14:textId="77777777" w:rsidR="00F80BE2" w:rsidRPr="00F80BE2" w:rsidRDefault="00F80BE2" w:rsidP="00F80BE2">
      <w:pPr>
        <w:pStyle w:val="Heading2"/>
        <w:spacing w:before="149"/>
        <w:ind w:left="1440"/>
        <w:rPr>
          <w:rFonts w:ascii="Arial" w:hAnsi="Arial" w:cs="Arial"/>
          <w:color w:val="00A9A0"/>
          <w:sz w:val="32"/>
          <w:szCs w:val="32"/>
        </w:rPr>
      </w:pPr>
      <w:r w:rsidRPr="00F80BE2">
        <w:rPr>
          <w:rFonts w:ascii="Arial" w:hAnsi="Arial" w:cs="Arial"/>
          <w:color w:val="00A9A0"/>
          <w:spacing w:val="12"/>
          <w:sz w:val="32"/>
          <w:szCs w:val="32"/>
        </w:rPr>
        <w:lastRenderedPageBreak/>
        <w:t>Public</w:t>
      </w:r>
      <w:r w:rsidRPr="00F80BE2">
        <w:rPr>
          <w:rFonts w:ascii="Arial" w:hAnsi="Arial" w:cs="Arial"/>
          <w:color w:val="00A9A0"/>
          <w:spacing w:val="17"/>
          <w:sz w:val="32"/>
          <w:szCs w:val="32"/>
        </w:rPr>
        <w:t xml:space="preserve"> </w:t>
      </w:r>
      <w:r w:rsidRPr="00F80BE2">
        <w:rPr>
          <w:rFonts w:ascii="Arial" w:hAnsi="Arial" w:cs="Arial"/>
          <w:color w:val="00A9A0"/>
          <w:spacing w:val="13"/>
          <w:sz w:val="32"/>
          <w:szCs w:val="32"/>
        </w:rPr>
        <w:t xml:space="preserve">Transportation </w:t>
      </w:r>
    </w:p>
    <w:p w14:paraId="23AA777B" w14:textId="77777777" w:rsidR="00F80BE2" w:rsidRPr="006C2555" w:rsidRDefault="00F80BE2" w:rsidP="00F80BE2">
      <w:pPr>
        <w:pStyle w:val="BodyText"/>
        <w:spacing w:line="276" w:lineRule="auto"/>
        <w:ind w:left="1440" w:right="2016" w:firstLine="0"/>
        <w:rPr>
          <w:rFonts w:ascii="Arial" w:hAnsi="Arial" w:cs="Arial"/>
        </w:rPr>
      </w:pPr>
    </w:p>
    <w:p w14:paraId="5DB669AC" w14:textId="20366B34" w:rsidR="00F80BE2" w:rsidRPr="006C2555" w:rsidRDefault="00650005" w:rsidP="00F80BE2">
      <w:pPr>
        <w:pStyle w:val="BodyText"/>
        <w:spacing w:line="276" w:lineRule="auto"/>
        <w:ind w:left="1440" w:right="1450" w:firstLine="0"/>
        <w:rPr>
          <w:rFonts w:ascii="Arial" w:hAnsi="Arial" w:cs="Arial"/>
        </w:rPr>
      </w:pPr>
      <w:r>
        <w:rPr>
          <w:rFonts w:ascii="Arial" w:hAnsi="Arial" w:cs="Arial"/>
        </w:rPr>
        <w:t>CPMC</w:t>
      </w:r>
      <w:r w:rsidR="00F80BE2" w:rsidRPr="006C2555">
        <w:rPr>
          <w:rFonts w:ascii="Arial" w:hAnsi="Arial" w:cs="Arial"/>
        </w:rPr>
        <w:t xml:space="preserve"> encourages visitors and staff to follow San Francisco's </w:t>
      </w:r>
      <w:r w:rsidR="00CC73CA">
        <w:rPr>
          <w:rFonts w:ascii="Arial" w:hAnsi="Arial" w:cs="Arial"/>
        </w:rPr>
        <w:t>T</w:t>
      </w:r>
      <w:r w:rsidR="00F80BE2" w:rsidRPr="006C2555">
        <w:rPr>
          <w:rFonts w:ascii="Arial" w:hAnsi="Arial" w:cs="Arial"/>
        </w:rPr>
        <w:t xml:space="preserve">ransit </w:t>
      </w:r>
      <w:r w:rsidR="00CC73CA">
        <w:rPr>
          <w:rFonts w:ascii="Arial" w:hAnsi="Arial" w:cs="Arial"/>
        </w:rPr>
        <w:t>F</w:t>
      </w:r>
      <w:r w:rsidR="00F80BE2" w:rsidRPr="006C2555">
        <w:rPr>
          <w:rFonts w:ascii="Arial" w:hAnsi="Arial" w:cs="Arial"/>
        </w:rPr>
        <w:t xml:space="preserve">irst policy and use alternative modes of transportation whenever possible. The Mission Bernal Campus is easily accessible by a combination of rail, bus, shuttle, ferry and/or bicycle. Visit </w:t>
      </w:r>
      <w:hyperlink r:id="rId43" w:history="1">
        <w:r w:rsidR="00F80BE2" w:rsidRPr="00CC73CA">
          <w:rPr>
            <w:rStyle w:val="Hyperlink"/>
            <w:rFonts w:ascii="Arial" w:hAnsi="Arial" w:cs="Arial"/>
            <w:b/>
          </w:rPr>
          <w:t>511.org</w:t>
        </w:r>
      </w:hyperlink>
      <w:r w:rsidR="00F80BE2" w:rsidRPr="006C2555">
        <w:rPr>
          <w:rFonts w:ascii="Arial" w:hAnsi="Arial" w:cs="Arial"/>
        </w:rPr>
        <w:t xml:space="preserve"> for a comprehensive list of transit options to spare the air and keep our campuses safer for you and your families.</w:t>
      </w:r>
    </w:p>
    <w:p w14:paraId="3A00C9F8" w14:textId="77777777" w:rsidR="00F80BE2" w:rsidRPr="006C2555" w:rsidRDefault="00F80BE2" w:rsidP="00F80BE2">
      <w:pPr>
        <w:pStyle w:val="BodyText"/>
        <w:spacing w:line="276" w:lineRule="auto"/>
        <w:ind w:left="1440" w:right="1450" w:firstLine="0"/>
        <w:rPr>
          <w:rFonts w:ascii="Arial" w:hAnsi="Arial" w:cs="Arial"/>
        </w:rPr>
      </w:pPr>
    </w:p>
    <w:p w14:paraId="7F186742" w14:textId="462E2C96" w:rsidR="00F80BE2" w:rsidRDefault="00F80BE2" w:rsidP="00F80BE2">
      <w:pPr>
        <w:pStyle w:val="BodyText"/>
        <w:spacing w:line="276" w:lineRule="auto"/>
        <w:ind w:left="1440" w:right="1450" w:firstLine="0"/>
        <w:rPr>
          <w:rFonts w:ascii="Arial" w:hAnsi="Arial" w:cs="Arial"/>
          <w:highlight w:val="green"/>
        </w:rPr>
      </w:pPr>
      <w:r w:rsidRPr="006C2555">
        <w:rPr>
          <w:rFonts w:ascii="Arial" w:hAnsi="Arial" w:cs="Arial"/>
        </w:rPr>
        <w:t>Complimentary shuttle services to and from Mission Bernal Campus to 24</w:t>
      </w:r>
      <w:r w:rsidRPr="006C2555">
        <w:rPr>
          <w:rFonts w:ascii="Arial" w:hAnsi="Arial" w:cs="Arial"/>
          <w:vertAlign w:val="superscript"/>
        </w:rPr>
        <w:t>th</w:t>
      </w:r>
      <w:r w:rsidRPr="006C2555">
        <w:rPr>
          <w:rFonts w:ascii="Arial" w:hAnsi="Arial" w:cs="Arial"/>
        </w:rPr>
        <w:t xml:space="preserve"> St. Mission BART station is available for staff, physicians, volunteers, patients and their families. </w:t>
      </w:r>
      <w:r w:rsidRPr="00C07554">
        <w:rPr>
          <w:rFonts w:ascii="Arial" w:hAnsi="Arial" w:cs="Arial"/>
          <w:highlight w:val="yellow"/>
        </w:rPr>
        <w:t>Shuttle service is available every 30 minutes, Monday – Friday, 6:00 a.m. to 6:00 p.m</w:t>
      </w:r>
      <w:r w:rsidRPr="00C07554">
        <w:rPr>
          <w:rFonts w:ascii="Arial" w:hAnsi="Arial" w:cs="Arial"/>
          <w:highlight w:val="green"/>
        </w:rPr>
        <w:t>.</w:t>
      </w:r>
      <w:r w:rsidR="00650005">
        <w:rPr>
          <w:rFonts w:ascii="Arial" w:hAnsi="Arial" w:cs="Arial"/>
          <w:highlight w:val="green"/>
        </w:rPr>
        <w:t xml:space="preserve">  Verify with </w:t>
      </w:r>
      <w:proofErr w:type="spellStart"/>
      <w:r w:rsidR="00650005">
        <w:rPr>
          <w:rFonts w:ascii="Arial" w:hAnsi="Arial" w:cs="Arial"/>
          <w:highlight w:val="green"/>
        </w:rPr>
        <w:t>RIgo</w:t>
      </w:r>
      <w:proofErr w:type="spellEnd"/>
      <w:ins w:id="85" w:author="Tami Chin" w:date="2018-05-03T20:40:00Z">
        <w:r w:rsidR="00121F6D">
          <w:rPr>
            <w:rFonts w:ascii="Arial" w:hAnsi="Arial" w:cs="Arial"/>
            <w:highlight w:val="green"/>
          </w:rPr>
          <w:t xml:space="preserve"> – you should actually review this with Craig Oats and/or Dav</w:t>
        </w:r>
      </w:ins>
      <w:ins w:id="86" w:author="Tami Chin" w:date="2018-05-03T20:41:00Z">
        <w:r w:rsidR="00121F6D">
          <w:rPr>
            <w:rFonts w:ascii="Arial" w:hAnsi="Arial" w:cs="Arial"/>
            <w:highlight w:val="green"/>
          </w:rPr>
          <w:t xml:space="preserve">id </w:t>
        </w:r>
        <w:proofErr w:type="spellStart"/>
        <w:r w:rsidR="00121F6D">
          <w:rPr>
            <w:rFonts w:ascii="Arial" w:hAnsi="Arial" w:cs="Arial"/>
            <w:highlight w:val="green"/>
          </w:rPr>
          <w:t>Roney</w:t>
        </w:r>
      </w:ins>
      <w:proofErr w:type="spellEnd"/>
    </w:p>
    <w:p w14:paraId="35439609" w14:textId="77777777" w:rsidR="00650005" w:rsidRPr="006C2555" w:rsidRDefault="00650005" w:rsidP="00F80BE2">
      <w:pPr>
        <w:pStyle w:val="BodyText"/>
        <w:spacing w:line="276" w:lineRule="auto"/>
        <w:ind w:left="1440" w:right="1450" w:firstLine="0"/>
        <w:rPr>
          <w:rFonts w:ascii="Arial" w:hAnsi="Arial" w:cs="Arial"/>
        </w:rPr>
      </w:pPr>
    </w:p>
    <w:p w14:paraId="663E5ACA"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rPr>
        <w:t xml:space="preserve">Patients and visitors may also obtain additional information on public transportation and shuttle timetables at the Information Desk. Staff and providers may visit our Intranet for additional public transportation and shuttle service information.  </w:t>
      </w:r>
    </w:p>
    <w:p w14:paraId="012DF57E" w14:textId="77777777" w:rsidR="00F80BE2" w:rsidRDefault="00F80BE2" w:rsidP="00F80BE2">
      <w:pPr>
        <w:pStyle w:val="BodyText"/>
        <w:spacing w:line="276" w:lineRule="auto"/>
        <w:ind w:left="1440" w:right="1450" w:firstLine="0"/>
        <w:rPr>
          <w:rFonts w:ascii="Arial" w:hAnsi="Arial" w:cs="Arial"/>
        </w:rPr>
      </w:pPr>
    </w:p>
    <w:p w14:paraId="5B2F8AC9" w14:textId="77777777" w:rsidR="00F80BE2" w:rsidRDefault="00F80BE2" w:rsidP="00F80BE2">
      <w:pPr>
        <w:pStyle w:val="BodyText"/>
        <w:spacing w:line="276" w:lineRule="auto"/>
        <w:ind w:left="1440" w:right="1450" w:firstLine="0"/>
        <w:rPr>
          <w:rFonts w:ascii="Arial" w:hAnsi="Arial" w:cs="Arial"/>
        </w:rPr>
      </w:pPr>
    </w:p>
    <w:p w14:paraId="49EC1AB6" w14:textId="2090D073" w:rsidR="00F80BE2" w:rsidRDefault="00F80BE2" w:rsidP="00F80BE2">
      <w:pPr>
        <w:pStyle w:val="Heading2"/>
        <w:ind w:left="1440"/>
        <w:rPr>
          <w:rFonts w:ascii="Arial" w:hAnsi="Arial" w:cs="Arial"/>
          <w:color w:val="00A9A0"/>
          <w:spacing w:val="12"/>
          <w:sz w:val="32"/>
          <w:szCs w:val="32"/>
        </w:rPr>
      </w:pPr>
      <w:r w:rsidRPr="00F80BE2">
        <w:rPr>
          <w:rFonts w:ascii="Arial" w:hAnsi="Arial" w:cs="Arial"/>
          <w:color w:val="00A9A0"/>
          <w:spacing w:val="12"/>
          <w:sz w:val="32"/>
          <w:szCs w:val="32"/>
        </w:rPr>
        <w:t>CPMC Shuttle Schedule and Routes</w:t>
      </w:r>
      <w:r w:rsidR="00650005">
        <w:rPr>
          <w:rFonts w:ascii="Arial" w:hAnsi="Arial" w:cs="Arial"/>
          <w:color w:val="00A9A0"/>
          <w:spacing w:val="12"/>
          <w:sz w:val="32"/>
          <w:szCs w:val="32"/>
        </w:rPr>
        <w:t xml:space="preserve"> </w:t>
      </w:r>
    </w:p>
    <w:p w14:paraId="22AF5047" w14:textId="3AA77AFA" w:rsidR="00121F6D" w:rsidRDefault="00650005" w:rsidP="00121F6D">
      <w:pPr>
        <w:pStyle w:val="BodyText"/>
        <w:spacing w:line="276" w:lineRule="auto"/>
        <w:ind w:left="1440" w:right="1450" w:firstLine="0"/>
        <w:rPr>
          <w:ins w:id="87" w:author="Tami Chin" w:date="2018-05-03T20:41:00Z"/>
          <w:rFonts w:ascii="Arial" w:hAnsi="Arial" w:cs="Arial"/>
          <w:highlight w:val="green"/>
        </w:rPr>
      </w:pPr>
      <w:r w:rsidRPr="00650005">
        <w:rPr>
          <w:rFonts w:ascii="Arial" w:hAnsi="Arial" w:cs="Arial"/>
          <w:color w:val="00A9A0"/>
          <w:spacing w:val="12"/>
          <w:sz w:val="32"/>
          <w:szCs w:val="32"/>
          <w:highlight w:val="green"/>
        </w:rPr>
        <w:t xml:space="preserve">Verify with </w:t>
      </w:r>
      <w:proofErr w:type="spellStart"/>
      <w:r w:rsidRPr="00650005">
        <w:rPr>
          <w:rFonts w:ascii="Arial" w:hAnsi="Arial" w:cs="Arial"/>
          <w:color w:val="00A9A0"/>
          <w:spacing w:val="12"/>
          <w:sz w:val="32"/>
          <w:szCs w:val="32"/>
          <w:highlight w:val="green"/>
        </w:rPr>
        <w:t>Rigo</w:t>
      </w:r>
      <w:proofErr w:type="spellEnd"/>
      <w:ins w:id="88" w:author="Tami Chin" w:date="2018-05-03T20:41:00Z">
        <w:r w:rsidR="00121F6D" w:rsidRPr="00121F6D">
          <w:rPr>
            <w:rFonts w:ascii="Arial" w:hAnsi="Arial" w:cs="Arial"/>
            <w:highlight w:val="green"/>
          </w:rPr>
          <w:t xml:space="preserve"> </w:t>
        </w:r>
        <w:r w:rsidR="00121F6D">
          <w:rPr>
            <w:rFonts w:ascii="Arial" w:hAnsi="Arial" w:cs="Arial"/>
            <w:highlight w:val="green"/>
          </w:rPr>
          <w:t xml:space="preserve">you should actually review this with Craig Oats and/or David </w:t>
        </w:r>
        <w:proofErr w:type="spellStart"/>
        <w:r w:rsidR="00121F6D">
          <w:rPr>
            <w:rFonts w:ascii="Arial" w:hAnsi="Arial" w:cs="Arial"/>
            <w:highlight w:val="green"/>
          </w:rPr>
          <w:t>Roney</w:t>
        </w:r>
        <w:proofErr w:type="spellEnd"/>
      </w:ins>
    </w:p>
    <w:p w14:paraId="26BFA104" w14:textId="6E9995E1" w:rsidR="00650005" w:rsidRPr="00F80BE2" w:rsidRDefault="00650005" w:rsidP="00F80BE2">
      <w:pPr>
        <w:pStyle w:val="Heading2"/>
        <w:ind w:left="1440"/>
        <w:rPr>
          <w:rFonts w:ascii="Arial" w:hAnsi="Arial" w:cs="Arial"/>
          <w:color w:val="00A9A0"/>
          <w:spacing w:val="12"/>
          <w:sz w:val="32"/>
          <w:szCs w:val="32"/>
        </w:rPr>
      </w:pPr>
    </w:p>
    <w:p w14:paraId="01C98752"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spacing w:val="12"/>
        </w:rPr>
        <w:t>Additional inter-campus shuttles are available to staff, providers, patients and their families.</w:t>
      </w:r>
      <w:r w:rsidRPr="00F80BE2">
        <w:rPr>
          <w:rFonts w:ascii="Arial" w:hAnsi="Arial" w:cs="Arial"/>
        </w:rPr>
        <w:t xml:space="preserve"> </w:t>
      </w:r>
      <w:r w:rsidRPr="006C2555">
        <w:rPr>
          <w:rFonts w:ascii="Arial" w:hAnsi="Arial" w:cs="Arial"/>
        </w:rPr>
        <w:t xml:space="preserve">Shuttle service is available every 30 minutes, Monday – Friday, 6:00 a.m. to 6:00 p.m. </w:t>
      </w:r>
    </w:p>
    <w:p w14:paraId="2B59080B" w14:textId="77777777" w:rsidR="00F80BE2" w:rsidRDefault="00F80BE2" w:rsidP="00F80BE2">
      <w:pPr>
        <w:pStyle w:val="BodyText"/>
        <w:spacing w:line="276" w:lineRule="auto"/>
        <w:ind w:left="1440" w:right="1450" w:firstLine="0"/>
        <w:rPr>
          <w:rFonts w:ascii="Arial" w:hAnsi="Arial" w:cs="Arial"/>
        </w:rPr>
      </w:pPr>
    </w:p>
    <w:p w14:paraId="77159114" w14:textId="77777777" w:rsidR="00C07554" w:rsidRPr="00C07554" w:rsidRDefault="00C07554" w:rsidP="00B65320">
      <w:pPr>
        <w:pStyle w:val="Heading2"/>
        <w:ind w:left="1440" w:right="1720"/>
        <w:rPr>
          <w:rFonts w:ascii="Arial" w:hAnsi="Arial" w:cs="Arial"/>
          <w:spacing w:val="12"/>
          <w:sz w:val="24"/>
          <w:szCs w:val="24"/>
        </w:rPr>
      </w:pPr>
      <w:r w:rsidRPr="00C07554">
        <w:rPr>
          <w:rFonts w:ascii="Arial" w:hAnsi="Arial" w:cs="Arial"/>
          <w:spacing w:val="12"/>
          <w:sz w:val="24"/>
          <w:szCs w:val="24"/>
        </w:rPr>
        <w:t>Shuttle stop locations.</w:t>
      </w:r>
    </w:p>
    <w:p w14:paraId="11964AC5" w14:textId="116BA1AE" w:rsidR="00F80BE2" w:rsidRPr="00F80BE2" w:rsidRDefault="00B65320" w:rsidP="00B65320">
      <w:pPr>
        <w:pStyle w:val="Heading2"/>
        <w:ind w:left="1440" w:right="1720"/>
        <w:rPr>
          <w:rFonts w:ascii="Arial" w:hAnsi="Arial" w:cs="Arial"/>
          <w:spacing w:val="12"/>
          <w:sz w:val="24"/>
          <w:szCs w:val="24"/>
        </w:rPr>
      </w:pPr>
      <w:commentRangeStart w:id="89"/>
      <w:commentRangeStart w:id="90"/>
      <w:r w:rsidRPr="00B65320">
        <w:rPr>
          <w:rFonts w:ascii="Arial" w:hAnsi="Arial" w:cs="Arial"/>
          <w:spacing w:val="12"/>
          <w:sz w:val="24"/>
          <w:szCs w:val="24"/>
          <w:highlight w:val="yellow"/>
        </w:rPr>
        <w:t>.</w:t>
      </w:r>
      <w:r>
        <w:rPr>
          <w:rFonts w:ascii="Arial" w:hAnsi="Arial" w:cs="Arial"/>
          <w:spacing w:val="12"/>
          <w:sz w:val="24"/>
          <w:szCs w:val="24"/>
          <w:highlight w:val="yellow"/>
        </w:rPr>
        <w:t xml:space="preserve"> </w:t>
      </w:r>
      <w:commentRangeEnd w:id="89"/>
      <w:r w:rsidR="00C51465">
        <w:rPr>
          <w:rStyle w:val="CommentReference"/>
          <w:rFonts w:asciiTheme="minorHAnsi" w:eastAsiaTheme="minorHAnsi" w:hAnsiTheme="minorHAnsi"/>
        </w:rPr>
        <w:commentReference w:id="89"/>
      </w:r>
      <w:commentRangeEnd w:id="90"/>
      <w:r w:rsidR="00761F39">
        <w:rPr>
          <w:rStyle w:val="CommentReference"/>
          <w:rFonts w:asciiTheme="minorHAnsi" w:eastAsiaTheme="minorHAnsi" w:hAnsiTheme="minorHAnsi"/>
        </w:rPr>
        <w:commentReference w:id="90"/>
      </w:r>
      <w:r w:rsidRPr="00B65320">
        <w:rPr>
          <w:rFonts w:ascii="Arial" w:hAnsi="Arial" w:cs="Arial"/>
          <w:spacing w:val="12"/>
          <w:sz w:val="24"/>
          <w:szCs w:val="24"/>
        </w:rPr>
        <w:t>Ask your shuttle driver regarding courtesy stops.</w:t>
      </w:r>
      <w:r>
        <w:rPr>
          <w:rFonts w:ascii="Arial" w:hAnsi="Arial" w:cs="Arial"/>
          <w:spacing w:val="12"/>
          <w:sz w:val="24"/>
          <w:szCs w:val="24"/>
        </w:rPr>
        <w:t xml:space="preserve"> </w:t>
      </w:r>
    </w:p>
    <w:p w14:paraId="4DBF1798" w14:textId="77777777" w:rsidR="00F80BE2" w:rsidRPr="006C2555" w:rsidRDefault="00F80BE2" w:rsidP="00F80BE2">
      <w:pPr>
        <w:pStyle w:val="Heading2"/>
        <w:ind w:left="1440" w:right="1181"/>
        <w:rPr>
          <w:rFonts w:ascii="Arial" w:hAnsi="Arial" w:cs="Arial"/>
          <w:spacing w:val="12"/>
          <w:sz w:val="24"/>
          <w:szCs w:val="24"/>
        </w:rPr>
      </w:pPr>
    </w:p>
    <w:tbl>
      <w:tblPr>
        <w:tblW w:w="8820" w:type="dxa"/>
        <w:tblInd w:w="1615" w:type="dxa"/>
        <w:tblLook w:val="04A0" w:firstRow="1" w:lastRow="0" w:firstColumn="1" w:lastColumn="0" w:noHBand="0" w:noVBand="1"/>
      </w:tblPr>
      <w:tblGrid>
        <w:gridCol w:w="1300"/>
        <w:gridCol w:w="7520"/>
      </w:tblGrid>
      <w:tr w:rsidR="00F80BE2" w:rsidRPr="006C2555" w14:paraId="5E63F17C" w14:textId="77777777" w:rsidTr="00F13107">
        <w:trPr>
          <w:trHeight w:val="285"/>
        </w:trPr>
        <w:tc>
          <w:tcPr>
            <w:tcW w:w="13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6F90C9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Shuttle Name</w:t>
            </w:r>
          </w:p>
        </w:tc>
        <w:tc>
          <w:tcPr>
            <w:tcW w:w="7520" w:type="dxa"/>
            <w:tcBorders>
              <w:top w:val="single" w:sz="4" w:space="0" w:color="auto"/>
              <w:left w:val="nil"/>
              <w:bottom w:val="single" w:sz="4" w:space="0" w:color="auto"/>
              <w:right w:val="single" w:sz="4" w:space="0" w:color="auto"/>
            </w:tcBorders>
            <w:shd w:val="clear" w:color="000000" w:fill="DDEBF7"/>
            <w:noWrap/>
            <w:vAlign w:val="bottom"/>
            <w:hideMark/>
          </w:tcPr>
          <w:p w14:paraId="0B65E08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Route</w:t>
            </w:r>
          </w:p>
        </w:tc>
      </w:tr>
      <w:tr w:rsidR="00F80BE2" w:rsidRPr="006C2555" w14:paraId="3C72153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341CB5"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B</w:t>
            </w:r>
          </w:p>
        </w:tc>
        <w:tc>
          <w:tcPr>
            <w:tcW w:w="7520" w:type="dxa"/>
            <w:tcBorders>
              <w:top w:val="nil"/>
              <w:left w:val="nil"/>
              <w:bottom w:val="single" w:sz="4" w:space="0" w:color="auto"/>
              <w:right w:val="single" w:sz="4" w:space="0" w:color="auto"/>
            </w:tcBorders>
            <w:shd w:val="clear" w:color="auto" w:fill="auto"/>
            <w:noWrap/>
            <w:vAlign w:val="bottom"/>
            <w:hideMark/>
          </w:tcPr>
          <w:p w14:paraId="593E0C7E"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Civic Center BART station to Pacific Campus</w:t>
            </w:r>
          </w:p>
        </w:tc>
      </w:tr>
      <w:tr w:rsidR="00F80BE2" w:rsidRPr="006C2555" w14:paraId="0FB75342"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A4B7D8"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C</w:t>
            </w:r>
          </w:p>
        </w:tc>
        <w:tc>
          <w:tcPr>
            <w:tcW w:w="7520" w:type="dxa"/>
            <w:tcBorders>
              <w:top w:val="nil"/>
              <w:left w:val="nil"/>
              <w:bottom w:val="single" w:sz="4" w:space="0" w:color="auto"/>
              <w:right w:val="single" w:sz="4" w:space="0" w:color="auto"/>
            </w:tcBorders>
            <w:shd w:val="clear" w:color="auto" w:fill="auto"/>
            <w:noWrap/>
            <w:vAlign w:val="bottom"/>
            <w:hideMark/>
          </w:tcPr>
          <w:p w14:paraId="6D2DC3A4"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California Campus to Pacific Campus</w:t>
            </w:r>
          </w:p>
        </w:tc>
      </w:tr>
      <w:tr w:rsidR="00F80BE2" w:rsidRPr="006C2555" w14:paraId="35B29BB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01B504"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D</w:t>
            </w:r>
          </w:p>
        </w:tc>
        <w:tc>
          <w:tcPr>
            <w:tcW w:w="7520" w:type="dxa"/>
            <w:tcBorders>
              <w:top w:val="nil"/>
              <w:left w:val="nil"/>
              <w:bottom w:val="single" w:sz="4" w:space="0" w:color="auto"/>
              <w:right w:val="single" w:sz="4" w:space="0" w:color="auto"/>
            </w:tcBorders>
            <w:shd w:val="clear" w:color="auto" w:fill="auto"/>
            <w:noWrap/>
            <w:vAlign w:val="bottom"/>
            <w:hideMark/>
          </w:tcPr>
          <w:p w14:paraId="678A0A1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Davies Campus to Pacific Campus</w:t>
            </w:r>
          </w:p>
        </w:tc>
      </w:tr>
      <w:tr w:rsidR="00F80BE2" w:rsidRPr="006C2555" w14:paraId="6659882F"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0D1A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K</w:t>
            </w:r>
          </w:p>
        </w:tc>
        <w:tc>
          <w:tcPr>
            <w:tcW w:w="7520" w:type="dxa"/>
            <w:tcBorders>
              <w:top w:val="nil"/>
              <w:left w:val="nil"/>
              <w:bottom w:val="single" w:sz="4" w:space="0" w:color="auto"/>
              <w:right w:val="single" w:sz="4" w:space="0" w:color="auto"/>
            </w:tcBorders>
            <w:shd w:val="clear" w:color="auto" w:fill="auto"/>
            <w:noWrap/>
            <w:vAlign w:val="bottom"/>
            <w:hideMark/>
          </w:tcPr>
          <w:p w14:paraId="31B776E9"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Kabuki Hotel to Pacific Campus</w:t>
            </w:r>
          </w:p>
        </w:tc>
      </w:tr>
      <w:tr w:rsidR="00F80BE2" w:rsidRPr="006C2555" w14:paraId="137050D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A4E1D"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w:t>
            </w:r>
          </w:p>
        </w:tc>
        <w:tc>
          <w:tcPr>
            <w:tcW w:w="7520" w:type="dxa"/>
            <w:tcBorders>
              <w:top w:val="nil"/>
              <w:left w:val="nil"/>
              <w:bottom w:val="single" w:sz="4" w:space="0" w:color="auto"/>
              <w:right w:val="single" w:sz="4" w:space="0" w:color="auto"/>
            </w:tcBorders>
            <w:shd w:val="clear" w:color="auto" w:fill="auto"/>
            <w:noWrap/>
            <w:vAlign w:val="bottom"/>
            <w:hideMark/>
          </w:tcPr>
          <w:p w14:paraId="53237C9C"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Davies Campus</w:t>
            </w:r>
          </w:p>
        </w:tc>
      </w:tr>
      <w:tr w:rsidR="00F80BE2" w:rsidRPr="006C2555" w14:paraId="77913023"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DA8F6A"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JG</w:t>
            </w:r>
          </w:p>
        </w:tc>
        <w:tc>
          <w:tcPr>
            <w:tcW w:w="7520" w:type="dxa"/>
            <w:tcBorders>
              <w:top w:val="nil"/>
              <w:left w:val="nil"/>
              <w:bottom w:val="single" w:sz="4" w:space="0" w:color="auto"/>
              <w:right w:val="single" w:sz="4" w:space="0" w:color="auto"/>
            </w:tcBorders>
            <w:shd w:val="clear" w:color="auto" w:fill="auto"/>
            <w:noWrap/>
            <w:vAlign w:val="bottom"/>
            <w:hideMark/>
          </w:tcPr>
          <w:p w14:paraId="19BCB5A5" w14:textId="77777777" w:rsidR="00F80BE2" w:rsidRPr="006C2555" w:rsidRDefault="00F80BE2" w:rsidP="00F80BE2">
            <w:pPr>
              <w:widowControl/>
              <w:ind w:left="397"/>
              <w:rPr>
                <w:rFonts w:ascii="Arial" w:eastAsia="Times New Roman" w:hAnsi="Arial" w:cs="Arial"/>
                <w:color w:val="000000"/>
                <w:sz w:val="24"/>
                <w:szCs w:val="24"/>
              </w:rPr>
            </w:pPr>
            <w:proofErr w:type="spellStart"/>
            <w:r w:rsidRPr="006C2555">
              <w:rPr>
                <w:rFonts w:ascii="Arial" w:eastAsia="Times New Roman" w:hAnsi="Arial" w:cs="Arial"/>
                <w:color w:val="000000"/>
                <w:sz w:val="24"/>
                <w:szCs w:val="24"/>
              </w:rPr>
              <w:t>Japantown</w:t>
            </w:r>
            <w:proofErr w:type="spellEnd"/>
            <w:r w:rsidRPr="006C2555">
              <w:rPr>
                <w:rFonts w:ascii="Arial" w:eastAsia="Times New Roman" w:hAnsi="Arial" w:cs="Arial"/>
                <w:color w:val="000000"/>
                <w:sz w:val="24"/>
                <w:szCs w:val="24"/>
              </w:rPr>
              <w:t xml:space="preserve"> Garage to Pacific Campus</w:t>
            </w:r>
          </w:p>
        </w:tc>
      </w:tr>
      <w:tr w:rsidR="00F80BE2" w:rsidRPr="006C2555" w14:paraId="2A55D03A"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F0AD9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GG</w:t>
            </w:r>
          </w:p>
        </w:tc>
        <w:tc>
          <w:tcPr>
            <w:tcW w:w="7520" w:type="dxa"/>
            <w:tcBorders>
              <w:top w:val="nil"/>
              <w:left w:val="nil"/>
              <w:bottom w:val="single" w:sz="4" w:space="0" w:color="auto"/>
              <w:right w:val="single" w:sz="4" w:space="0" w:color="auto"/>
            </w:tcBorders>
            <w:shd w:val="clear" w:color="auto" w:fill="auto"/>
            <w:noWrap/>
            <w:vAlign w:val="bottom"/>
            <w:hideMark/>
          </w:tcPr>
          <w:p w14:paraId="073F8173"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Geary Garage to California Campus</w:t>
            </w:r>
          </w:p>
        </w:tc>
      </w:tr>
      <w:tr w:rsidR="00F80BE2" w:rsidRPr="006C2555" w14:paraId="45CC9B9E"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22046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SAC</w:t>
            </w:r>
          </w:p>
        </w:tc>
        <w:tc>
          <w:tcPr>
            <w:tcW w:w="7520" w:type="dxa"/>
            <w:tcBorders>
              <w:top w:val="nil"/>
              <w:left w:val="nil"/>
              <w:bottom w:val="single" w:sz="4" w:space="0" w:color="auto"/>
              <w:right w:val="single" w:sz="4" w:space="0" w:color="auto"/>
            </w:tcBorders>
            <w:shd w:val="clear" w:color="auto" w:fill="auto"/>
            <w:noWrap/>
            <w:vAlign w:val="bottom"/>
            <w:hideMark/>
          </w:tcPr>
          <w:p w14:paraId="6910D51D"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1825 Sacramento to Civic Center BART station</w:t>
            </w:r>
          </w:p>
        </w:tc>
      </w:tr>
      <w:tr w:rsidR="00F80BE2" w:rsidRPr="006C2555" w14:paraId="693992C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ACD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lastRenderedPageBreak/>
              <w:t>MBC24*</w:t>
            </w:r>
          </w:p>
        </w:tc>
        <w:tc>
          <w:tcPr>
            <w:tcW w:w="7520" w:type="dxa"/>
            <w:tcBorders>
              <w:top w:val="nil"/>
              <w:left w:val="nil"/>
              <w:bottom w:val="single" w:sz="4" w:space="0" w:color="auto"/>
              <w:right w:val="single" w:sz="4" w:space="0" w:color="auto"/>
            </w:tcBorders>
            <w:shd w:val="clear" w:color="auto" w:fill="auto"/>
            <w:noWrap/>
            <w:vAlign w:val="bottom"/>
            <w:hideMark/>
          </w:tcPr>
          <w:p w14:paraId="6323A338"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24th St. Mission BART station</w:t>
            </w:r>
          </w:p>
        </w:tc>
      </w:tr>
    </w:tbl>
    <w:p w14:paraId="60C0CAA9" w14:textId="77777777" w:rsidR="00F80BE2" w:rsidRDefault="00F80BE2" w:rsidP="00F80BE2">
      <w:pPr>
        <w:pStyle w:val="Heading2"/>
        <w:ind w:left="1440"/>
        <w:jc w:val="both"/>
        <w:rPr>
          <w:rFonts w:ascii="Arial" w:hAnsi="Arial" w:cs="Arial"/>
          <w:spacing w:val="12"/>
          <w:sz w:val="24"/>
          <w:szCs w:val="24"/>
        </w:rPr>
      </w:pPr>
    </w:p>
    <w:p w14:paraId="5F2BA496" w14:textId="77777777" w:rsidR="00B65320" w:rsidRDefault="00B65320" w:rsidP="00F80BE2">
      <w:pPr>
        <w:pStyle w:val="Heading2"/>
        <w:ind w:left="1440"/>
        <w:jc w:val="both"/>
        <w:rPr>
          <w:rFonts w:ascii="Arial" w:hAnsi="Arial" w:cs="Arial"/>
          <w:spacing w:val="12"/>
          <w:sz w:val="24"/>
          <w:szCs w:val="24"/>
        </w:rPr>
      </w:pPr>
    </w:p>
    <w:p w14:paraId="2A545C4C" w14:textId="77777777" w:rsidR="00121F6D" w:rsidRDefault="00B65320" w:rsidP="00121F6D">
      <w:pPr>
        <w:pStyle w:val="BodyText"/>
        <w:spacing w:line="276" w:lineRule="auto"/>
        <w:ind w:left="1440" w:right="1450" w:firstLine="0"/>
        <w:rPr>
          <w:ins w:id="91" w:author="Tami Chin" w:date="2018-05-03T20:41:00Z"/>
          <w:rFonts w:ascii="Arial" w:hAnsi="Arial" w:cs="Arial"/>
          <w:highlight w:val="green"/>
        </w:rPr>
      </w:pPr>
      <w:commentRangeStart w:id="92"/>
      <w:r w:rsidRPr="00650005">
        <w:rPr>
          <w:rFonts w:ascii="Arial" w:hAnsi="Arial" w:cs="Arial"/>
          <w:spacing w:val="12"/>
        </w:rPr>
        <w:t>Eric, see Intranet for shuttle pick up locations and import here.</w:t>
      </w:r>
      <w:commentRangeEnd w:id="92"/>
      <w:r w:rsidR="00761F39" w:rsidRPr="00650005">
        <w:rPr>
          <w:rStyle w:val="CommentReference"/>
          <w:rFonts w:asciiTheme="minorHAnsi" w:eastAsiaTheme="minorHAnsi" w:hAnsiTheme="minorHAnsi"/>
        </w:rPr>
        <w:commentReference w:id="92"/>
      </w:r>
      <w:r w:rsidR="00650005">
        <w:rPr>
          <w:rFonts w:ascii="Arial" w:hAnsi="Arial" w:cs="Arial"/>
          <w:spacing w:val="12"/>
        </w:rPr>
        <w:t xml:space="preserve">  </w:t>
      </w:r>
      <w:r w:rsidR="00650005" w:rsidRPr="00650005">
        <w:rPr>
          <w:rFonts w:ascii="Arial" w:hAnsi="Arial" w:cs="Arial"/>
          <w:spacing w:val="12"/>
          <w:highlight w:val="green"/>
        </w:rPr>
        <w:t xml:space="preserve">Verify with </w:t>
      </w:r>
      <w:proofErr w:type="spellStart"/>
      <w:proofErr w:type="gramStart"/>
      <w:r w:rsidR="00650005" w:rsidRPr="00650005">
        <w:rPr>
          <w:rFonts w:ascii="Arial" w:hAnsi="Arial" w:cs="Arial"/>
          <w:spacing w:val="12"/>
          <w:highlight w:val="green"/>
        </w:rPr>
        <w:t>Rigo</w:t>
      </w:r>
      <w:proofErr w:type="spellEnd"/>
      <w:ins w:id="93" w:author="Tami Chin" w:date="2018-05-03T20:41:00Z">
        <w:r w:rsidR="00121F6D">
          <w:rPr>
            <w:rFonts w:ascii="Arial" w:hAnsi="Arial" w:cs="Arial"/>
            <w:spacing w:val="12"/>
          </w:rPr>
          <w:t xml:space="preserve">  </w:t>
        </w:r>
        <w:r w:rsidR="00121F6D">
          <w:rPr>
            <w:rFonts w:ascii="Arial" w:hAnsi="Arial" w:cs="Arial"/>
            <w:highlight w:val="green"/>
          </w:rPr>
          <w:t>you</w:t>
        </w:r>
        <w:proofErr w:type="gramEnd"/>
        <w:r w:rsidR="00121F6D">
          <w:rPr>
            <w:rFonts w:ascii="Arial" w:hAnsi="Arial" w:cs="Arial"/>
            <w:highlight w:val="green"/>
          </w:rPr>
          <w:t xml:space="preserve"> should actually review this with Craig Oats and/or David </w:t>
        </w:r>
        <w:proofErr w:type="spellStart"/>
        <w:r w:rsidR="00121F6D">
          <w:rPr>
            <w:rFonts w:ascii="Arial" w:hAnsi="Arial" w:cs="Arial"/>
            <w:highlight w:val="green"/>
          </w:rPr>
          <w:t>Roney</w:t>
        </w:r>
        <w:proofErr w:type="spellEnd"/>
      </w:ins>
    </w:p>
    <w:p w14:paraId="2855FD9D" w14:textId="462591BA" w:rsidR="00B65320" w:rsidRPr="00F80BE2" w:rsidRDefault="00B65320" w:rsidP="00F80BE2">
      <w:pPr>
        <w:pStyle w:val="Heading2"/>
        <w:ind w:left="1440"/>
        <w:jc w:val="both"/>
        <w:rPr>
          <w:rFonts w:ascii="Arial" w:hAnsi="Arial" w:cs="Arial"/>
          <w:spacing w:val="12"/>
          <w:sz w:val="24"/>
          <w:szCs w:val="24"/>
        </w:rPr>
      </w:pPr>
    </w:p>
    <w:p w14:paraId="05EF31D3" w14:textId="77777777" w:rsidR="00B65320" w:rsidRDefault="00B65320" w:rsidP="009F73B3">
      <w:pPr>
        <w:pStyle w:val="Heading2"/>
        <w:ind w:left="1440" w:right="1630"/>
        <w:rPr>
          <w:rFonts w:ascii="Arial" w:hAnsi="Arial" w:cs="Arial"/>
          <w:color w:val="00A9A0"/>
          <w:spacing w:val="12"/>
        </w:rPr>
      </w:pPr>
    </w:p>
    <w:p w14:paraId="4457318F" w14:textId="77777777" w:rsidR="00B65320" w:rsidRDefault="00B65320" w:rsidP="009F73B3">
      <w:pPr>
        <w:pStyle w:val="Heading2"/>
        <w:ind w:left="1440" w:right="1630"/>
        <w:rPr>
          <w:rFonts w:ascii="Arial" w:hAnsi="Arial" w:cs="Arial"/>
          <w:color w:val="00A9A0"/>
          <w:spacing w:val="12"/>
        </w:rPr>
      </w:pPr>
    </w:p>
    <w:p w14:paraId="26801BE4" w14:textId="77777777" w:rsidR="00F80BE2" w:rsidRPr="00F80BE2" w:rsidRDefault="00F80BE2" w:rsidP="00761F39">
      <w:pPr>
        <w:pStyle w:val="Heading2"/>
        <w:ind w:left="1440" w:right="1450"/>
        <w:rPr>
          <w:rFonts w:ascii="Arial" w:hAnsi="Arial" w:cs="Arial"/>
          <w:color w:val="00A9A0"/>
        </w:rPr>
      </w:pPr>
      <w:r w:rsidRPr="00F80BE2">
        <w:rPr>
          <w:rFonts w:ascii="Arial" w:hAnsi="Arial" w:cs="Arial"/>
          <w:color w:val="00A9A0"/>
          <w:spacing w:val="12"/>
        </w:rPr>
        <w:t>Parking</w:t>
      </w:r>
      <w:r w:rsidRPr="00F80BE2">
        <w:rPr>
          <w:rFonts w:ascii="Arial" w:hAnsi="Arial" w:cs="Arial"/>
          <w:color w:val="00A9A0"/>
          <w:spacing w:val="23"/>
        </w:rPr>
        <w:t xml:space="preserve"> </w:t>
      </w:r>
    </w:p>
    <w:p w14:paraId="1BBAB121" w14:textId="77777777" w:rsidR="009F73B3" w:rsidRPr="00711FAD" w:rsidRDefault="009F73B3" w:rsidP="00761F39">
      <w:pPr>
        <w:pStyle w:val="Heading3"/>
        <w:spacing w:before="175"/>
        <w:ind w:left="1440" w:right="1450"/>
        <w:rPr>
          <w:rFonts w:ascii="Arial" w:hAnsi="Arial" w:cs="Arial"/>
          <w:color w:val="00A9A0"/>
        </w:rPr>
      </w:pPr>
      <w:r w:rsidRPr="00711FAD">
        <w:rPr>
          <w:rFonts w:ascii="Arial" w:hAnsi="Arial" w:cs="Arial"/>
          <w:color w:val="00A9A0"/>
          <w:spacing w:val="-3"/>
        </w:rPr>
        <w:t>Staff</w:t>
      </w:r>
      <w:r w:rsidRPr="00711FAD">
        <w:rPr>
          <w:rFonts w:ascii="Arial" w:hAnsi="Arial" w:cs="Arial"/>
          <w:color w:val="00A9A0"/>
          <w:spacing w:val="-28"/>
        </w:rPr>
        <w:t xml:space="preserve"> </w:t>
      </w:r>
      <w:r w:rsidRPr="00711FAD">
        <w:rPr>
          <w:rFonts w:ascii="Arial" w:hAnsi="Arial" w:cs="Arial"/>
          <w:color w:val="00A9A0"/>
          <w:spacing w:val="-3"/>
        </w:rPr>
        <w:t>Parking</w:t>
      </w:r>
    </w:p>
    <w:p w14:paraId="6429F469" w14:textId="77777777" w:rsidR="009F73B3" w:rsidRPr="00711FAD" w:rsidRDefault="00711FAD" w:rsidP="00761F39">
      <w:pPr>
        <w:pStyle w:val="BodyText"/>
        <w:spacing w:line="275" w:lineRule="auto"/>
        <w:ind w:left="1440" w:right="1450" w:firstLine="0"/>
        <w:rPr>
          <w:rFonts w:ascii="Arial" w:hAnsi="Arial" w:cs="Arial"/>
        </w:rPr>
      </w:pPr>
      <w:r w:rsidRPr="00711FAD">
        <w:rPr>
          <w:rFonts w:ascii="Arial" w:hAnsi="Arial" w:cs="Arial"/>
        </w:rPr>
        <w:t>In addition to the Cesar Chavez Street Garage, t</w:t>
      </w:r>
      <w:r w:rsidR="009F73B3" w:rsidRPr="00711FAD">
        <w:rPr>
          <w:rFonts w:ascii="Arial" w:hAnsi="Arial" w:cs="Arial"/>
        </w:rPr>
        <w:t xml:space="preserve">wo </w:t>
      </w:r>
      <w:r w:rsidRPr="00711FAD">
        <w:rPr>
          <w:rFonts w:ascii="Arial" w:hAnsi="Arial" w:cs="Arial"/>
        </w:rPr>
        <w:t>other</w:t>
      </w:r>
      <w:r w:rsidR="009F73B3" w:rsidRPr="00711FAD">
        <w:rPr>
          <w:rFonts w:ascii="Arial" w:hAnsi="Arial" w:cs="Arial"/>
        </w:rPr>
        <w:t xml:space="preserve"> offsite parking lots have been made available to provide 40 more parking spaces during business hours. These parking lots are within a five minutes walking distance. Security escorts are available if needed. </w:t>
      </w:r>
      <w:r w:rsidR="00B65320">
        <w:rPr>
          <w:rFonts w:ascii="Arial" w:hAnsi="Arial" w:cs="Arial"/>
        </w:rPr>
        <w:t xml:space="preserve">The </w:t>
      </w:r>
      <w:r w:rsidR="009F73B3" w:rsidRPr="00711FAD">
        <w:rPr>
          <w:rFonts w:ascii="Arial" w:hAnsi="Arial" w:cs="Arial"/>
        </w:rPr>
        <w:t>Cesar Chavez Street Garage is available to staff after hours and on weekends.</w:t>
      </w:r>
    </w:p>
    <w:p w14:paraId="38924D8A" w14:textId="77777777" w:rsidR="00711FAD" w:rsidRDefault="00711FAD" w:rsidP="00761F39">
      <w:pPr>
        <w:pStyle w:val="Heading1"/>
        <w:spacing w:before="243"/>
        <w:ind w:left="1440" w:right="1450"/>
        <w:rPr>
          <w:rFonts w:ascii="Arial" w:hAnsi="Arial" w:cs="Arial"/>
          <w:sz w:val="24"/>
          <w:szCs w:val="24"/>
        </w:rPr>
      </w:pPr>
      <w:r w:rsidRPr="00711FAD">
        <w:rPr>
          <w:rFonts w:ascii="Arial" w:hAnsi="Arial" w:cs="Arial"/>
          <w:sz w:val="24"/>
          <w:szCs w:val="24"/>
        </w:rPr>
        <w:t xml:space="preserve">Parking is limited, </w:t>
      </w:r>
      <w:r w:rsidR="00BC4E0F">
        <w:rPr>
          <w:rFonts w:ascii="Arial" w:hAnsi="Arial" w:cs="Arial"/>
          <w:sz w:val="24"/>
          <w:szCs w:val="24"/>
        </w:rPr>
        <w:t xml:space="preserve">so </w:t>
      </w:r>
      <w:r w:rsidRPr="00711FAD">
        <w:rPr>
          <w:rFonts w:ascii="Arial" w:hAnsi="Arial" w:cs="Arial"/>
          <w:sz w:val="24"/>
          <w:szCs w:val="24"/>
        </w:rPr>
        <w:t>please take public transportation whenever possible.</w:t>
      </w:r>
    </w:p>
    <w:p w14:paraId="5FB58877" w14:textId="77777777" w:rsidR="00711FAD" w:rsidRDefault="00711FAD" w:rsidP="00711FAD">
      <w:pPr>
        <w:pStyle w:val="Heading1"/>
        <w:spacing w:before="243"/>
        <w:ind w:left="1440" w:right="1630"/>
        <w:rPr>
          <w:rFonts w:ascii="Arial" w:hAnsi="Arial" w:cs="Arial"/>
          <w:sz w:val="24"/>
          <w:szCs w:val="24"/>
        </w:rPr>
      </w:pPr>
    </w:p>
    <w:p w14:paraId="52411532" w14:textId="77777777" w:rsidR="00711FAD" w:rsidRDefault="00711FAD" w:rsidP="00711FAD">
      <w:pPr>
        <w:pStyle w:val="Heading1"/>
        <w:spacing w:before="243"/>
        <w:ind w:left="1440" w:right="1630"/>
        <w:rPr>
          <w:rFonts w:ascii="Arial" w:hAnsi="Arial" w:cs="Arial"/>
          <w:sz w:val="24"/>
          <w:szCs w:val="24"/>
        </w:rPr>
      </w:pPr>
      <w:commentRangeStart w:id="94"/>
      <w:r w:rsidRPr="006C2555">
        <w:rPr>
          <w:rFonts w:ascii="Arial" w:hAnsi="Arial" w:cs="Arial"/>
          <w:noProof/>
        </w:rPr>
        <w:drawing>
          <wp:inline distT="0" distB="0" distL="0" distR="0" wp14:anchorId="009AD873" wp14:editId="4F6E66E1">
            <wp:extent cx="5259153" cy="3179867"/>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700" b="1549"/>
                    <a:stretch/>
                  </pic:blipFill>
                  <pic:spPr bwMode="auto">
                    <a:xfrm>
                      <a:off x="0" y="0"/>
                      <a:ext cx="5259153" cy="3179867"/>
                    </a:xfrm>
                    <a:prstGeom prst="rect">
                      <a:avLst/>
                    </a:prstGeom>
                    <a:ln>
                      <a:noFill/>
                    </a:ln>
                    <a:extLst>
                      <a:ext uri="{53640926-AAD7-44D8-BBD7-CCE9431645EC}">
                        <a14:shadowObscured xmlns:a14="http://schemas.microsoft.com/office/drawing/2010/main"/>
                      </a:ext>
                    </a:extLst>
                  </pic:spPr>
                </pic:pic>
              </a:graphicData>
            </a:graphic>
          </wp:inline>
        </w:drawing>
      </w:r>
      <w:commentRangeEnd w:id="94"/>
      <w:r w:rsidR="00B65320">
        <w:rPr>
          <w:rStyle w:val="CommentReference"/>
          <w:rFonts w:asciiTheme="minorHAnsi" w:eastAsiaTheme="minorHAnsi" w:hAnsiTheme="minorHAnsi"/>
        </w:rPr>
        <w:commentReference w:id="94"/>
      </w:r>
    </w:p>
    <w:p w14:paraId="25D70272" w14:textId="77777777" w:rsidR="00F80BE2" w:rsidRPr="00711FAD" w:rsidRDefault="00F80BE2" w:rsidP="00761F39">
      <w:pPr>
        <w:pStyle w:val="Heading3"/>
        <w:spacing w:before="304"/>
        <w:ind w:left="1440" w:right="1450"/>
        <w:rPr>
          <w:rFonts w:ascii="Arial" w:hAnsi="Arial" w:cs="Arial"/>
          <w:color w:val="00A9A0"/>
        </w:rPr>
      </w:pPr>
      <w:r w:rsidRPr="00711FAD">
        <w:rPr>
          <w:rFonts w:ascii="Arial" w:hAnsi="Arial" w:cs="Arial"/>
          <w:color w:val="00A9A0"/>
          <w:spacing w:val="-2"/>
        </w:rPr>
        <w:t>Visitor</w:t>
      </w:r>
      <w:r w:rsidRPr="00711FAD">
        <w:rPr>
          <w:rFonts w:ascii="Arial" w:hAnsi="Arial" w:cs="Arial"/>
          <w:color w:val="00A9A0"/>
          <w:spacing w:val="-23"/>
        </w:rPr>
        <w:t xml:space="preserve"> </w:t>
      </w:r>
      <w:r w:rsidRPr="00711FAD">
        <w:rPr>
          <w:rFonts w:ascii="Arial" w:hAnsi="Arial" w:cs="Arial"/>
          <w:color w:val="00A9A0"/>
          <w:spacing w:val="-2"/>
        </w:rPr>
        <w:t>Parking</w:t>
      </w:r>
    </w:p>
    <w:p w14:paraId="44859CBD" w14:textId="0C0E833D"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Visitor parking is available for patients and their families</w:t>
      </w:r>
      <w:proofErr w:type="gramStart"/>
      <w:r w:rsidR="006010D0">
        <w:rPr>
          <w:rFonts w:ascii="Arial" w:hAnsi="Arial" w:cs="Arial"/>
        </w:rPr>
        <w:t>. ,</w:t>
      </w:r>
      <w:proofErr w:type="gramEnd"/>
      <w:r w:rsidR="006010D0">
        <w:rPr>
          <w:rFonts w:ascii="Arial" w:hAnsi="Arial" w:cs="Arial"/>
        </w:rPr>
        <w:t xml:space="preserve"> T</w:t>
      </w:r>
      <w:r w:rsidRPr="00711FAD">
        <w:rPr>
          <w:rFonts w:ascii="Arial" w:hAnsi="Arial" w:cs="Arial"/>
        </w:rPr>
        <w:t>he entrance to the parking structure is on San Jose Ave.</w:t>
      </w:r>
    </w:p>
    <w:p w14:paraId="54DAE9E2" w14:textId="685DEA70" w:rsidR="00F80BE2" w:rsidRPr="00711FAD" w:rsidRDefault="00F80BE2" w:rsidP="00427AD4">
      <w:pPr>
        <w:pStyle w:val="BodyText"/>
        <w:numPr>
          <w:ilvl w:val="0"/>
          <w:numId w:val="21"/>
        </w:numPr>
        <w:spacing w:line="275" w:lineRule="auto"/>
        <w:ind w:right="1450"/>
        <w:rPr>
          <w:rFonts w:ascii="Arial" w:hAnsi="Arial" w:cs="Arial"/>
        </w:rPr>
      </w:pPr>
      <w:commentRangeStart w:id="95"/>
      <w:r w:rsidRPr="00BC4E0F">
        <w:rPr>
          <w:rFonts w:ascii="Arial" w:hAnsi="Arial" w:cs="Arial"/>
        </w:rPr>
        <w:lastRenderedPageBreak/>
        <w:t>Payment machines are on every level, by the elevators</w:t>
      </w:r>
      <w:r w:rsidRPr="00BC4E0F">
        <w:rPr>
          <w:rFonts w:ascii="Arial" w:hAnsi="Arial" w:cs="Arial"/>
          <w:highlight w:val="yellow"/>
        </w:rPr>
        <w:t xml:space="preserve">. </w:t>
      </w:r>
      <w:commentRangeEnd w:id="95"/>
      <w:r w:rsidRPr="00BC4E0F">
        <w:rPr>
          <w:rStyle w:val="CommentReference"/>
          <w:rFonts w:ascii="Arial" w:eastAsiaTheme="minorHAnsi" w:hAnsi="Arial" w:cs="Arial"/>
          <w:sz w:val="24"/>
          <w:szCs w:val="24"/>
          <w:highlight w:val="yellow"/>
        </w:rPr>
        <w:commentReference w:id="95"/>
      </w:r>
      <w:r w:rsidRPr="00711FAD">
        <w:rPr>
          <w:rFonts w:ascii="Arial" w:hAnsi="Arial" w:cs="Arial"/>
        </w:rPr>
        <w:t xml:space="preserve">Payment machines accept cash and credit cards. Please pay before </w:t>
      </w:r>
      <w:r w:rsidR="00E64D3D" w:rsidRPr="00711FAD">
        <w:rPr>
          <w:rFonts w:ascii="Arial" w:hAnsi="Arial" w:cs="Arial"/>
        </w:rPr>
        <w:t>exiting;</w:t>
      </w:r>
      <w:r w:rsidRPr="00711FAD">
        <w:rPr>
          <w:rFonts w:ascii="Arial" w:hAnsi="Arial" w:cs="Arial"/>
        </w:rPr>
        <w:t xml:space="preserve"> cashiers are not stationed at the exit gates.</w:t>
      </w:r>
    </w:p>
    <w:p w14:paraId="6D4B5A2A" w14:textId="77777777"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Level P1 has van accessible spaces and spaces for oversized vehicles.</w:t>
      </w:r>
    </w:p>
    <w:p w14:paraId="45E09CC0" w14:textId="77777777" w:rsidR="00F80BE2" w:rsidRPr="00711FAD" w:rsidRDefault="00F80BE2" w:rsidP="009F73B3">
      <w:pPr>
        <w:ind w:left="1440" w:right="1630"/>
        <w:rPr>
          <w:rFonts w:ascii="Arial" w:eastAsia="Calibri" w:hAnsi="Arial" w:cs="Arial"/>
          <w:sz w:val="24"/>
          <w:szCs w:val="24"/>
        </w:rPr>
      </w:pPr>
    </w:p>
    <w:p w14:paraId="54EA4F8F" w14:textId="77777777" w:rsidR="002B215A" w:rsidRDefault="00E67569" w:rsidP="00E67569">
      <w:pPr>
        <w:ind w:left="540"/>
        <w:rPr>
          <w:rFonts w:ascii="Arial" w:eastAsia="Calibri" w:hAnsi="Arial" w:cs="Arial"/>
          <w:sz w:val="18"/>
          <w:szCs w:val="18"/>
        </w:rPr>
      </w:pPr>
      <w:r>
        <w:rPr>
          <w:rFonts w:ascii="Arial" w:eastAsia="Arial" w:hAnsi="Arial" w:cs="Arial"/>
          <w:noProof/>
          <w:sz w:val="20"/>
          <w:szCs w:val="20"/>
        </w:rPr>
        <mc:AlternateContent>
          <mc:Choice Requires="wps">
            <w:drawing>
              <wp:anchor distT="0" distB="0" distL="114300" distR="114300" simplePos="0" relativeHeight="251783168" behindDoc="0" locked="0" layoutInCell="1" allowOverlap="1" wp14:anchorId="596D9AEF" wp14:editId="5CDD95EB">
                <wp:simplePos x="0" y="0"/>
                <wp:positionH relativeFrom="column">
                  <wp:posOffset>4324837</wp:posOffset>
                </wp:positionH>
                <wp:positionV relativeFrom="paragraph">
                  <wp:posOffset>1781908</wp:posOffset>
                </wp:positionV>
                <wp:extent cx="2860431" cy="4824046"/>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2860431" cy="4824046"/>
                        </a:xfrm>
                        <a:prstGeom prst="rect">
                          <a:avLst/>
                        </a:prstGeom>
                        <a:solidFill>
                          <a:schemeClr val="lt1"/>
                        </a:solidFill>
                        <a:ln w="6350">
                          <a:noFill/>
                        </a:ln>
                      </wps:spPr>
                      <wps:txbx>
                        <w:txbxContent>
                          <w:p w14:paraId="365D0BA8" w14:textId="7385DC79" w:rsidR="002F275C" w:rsidRDefault="002F275C" w:rsidP="00E67569">
                            <w:pPr>
                              <w:jc w:val="right"/>
                              <w:rPr>
                                <w:color w:val="00A9A0"/>
                                <w:sz w:val="56"/>
                                <w:szCs w:val="56"/>
                              </w:rPr>
                            </w:pPr>
                          </w:p>
                          <w:p w14:paraId="2FD5E74B" w14:textId="77777777" w:rsidR="002F275C" w:rsidRPr="002B215A" w:rsidRDefault="002F275C" w:rsidP="00E67569">
                            <w:pPr>
                              <w:jc w:val="right"/>
                              <w:rPr>
                                <w:color w:val="00A9A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D9AEF" id="Text Box 313" o:spid="_x0000_s1028" type="#_x0000_t202" style="position:absolute;left:0;text-align:left;margin-left:340.55pt;margin-top:140.3pt;width:225.25pt;height:3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" fillcolor="white [3201]" stroked="f" strokeweight=".5pt">
                <v:textbox>
                  <w:txbxContent>
                    <w:p w14:paraId="365D0BA8" w14:textId="7385DC79" w:rsidR="002F275C" w:rsidRDefault="002F275C" w:rsidP="00E67569">
                      <w:pPr>
                        <w:jc w:val="right"/>
                        <w:rPr>
                          <w:color w:val="00A9A0"/>
                          <w:sz w:val="56"/>
                          <w:szCs w:val="56"/>
                        </w:rPr>
                      </w:pPr>
                    </w:p>
                    <w:p w14:paraId="2FD5E74B" w14:textId="77777777" w:rsidR="002F275C" w:rsidRPr="002B215A" w:rsidRDefault="002F275C" w:rsidP="00E67569">
                      <w:pPr>
                        <w:jc w:val="right"/>
                        <w:rPr>
                          <w:color w:val="00A9A0"/>
                          <w:sz w:val="56"/>
                          <w:szCs w:val="56"/>
                        </w:rPr>
                      </w:pPr>
                    </w:p>
                  </w:txbxContent>
                </v:textbox>
              </v:shape>
            </w:pict>
          </mc:Fallback>
        </mc:AlternateContent>
      </w:r>
      <w:r w:rsidR="002B215A" w:rsidRPr="006C2555">
        <w:rPr>
          <w:rFonts w:ascii="Arial" w:hAnsi="Arial" w:cs="Arial"/>
          <w:noProof/>
        </w:rPr>
        <mc:AlternateContent>
          <mc:Choice Requires="wpg">
            <w:drawing>
              <wp:anchor distT="0" distB="0" distL="114300" distR="114300" simplePos="0" relativeHeight="251777024" behindDoc="0" locked="0" layoutInCell="1" allowOverlap="1" wp14:anchorId="3BCD4312" wp14:editId="4C92D631">
                <wp:simplePos x="0" y="0"/>
                <wp:positionH relativeFrom="page">
                  <wp:posOffset>3975100</wp:posOffset>
                </wp:positionH>
                <wp:positionV relativeFrom="page">
                  <wp:posOffset>915698</wp:posOffset>
                </wp:positionV>
                <wp:extent cx="1270" cy="8914130"/>
                <wp:effectExtent l="0" t="0" r="36830" b="20320"/>
                <wp:wrapNone/>
                <wp:docPr id="5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55"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5C76B" id="Group 102" o:spid="_x0000_s1026" style="position:absolute;margin-left:313pt;margin-top:72.1pt;width:.1pt;height:701.9pt;z-index:25177702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2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QecMA&#10;AADbAAAADwAAAGRycy9kb3ducmV2LnhtbESPQYvCMBSE78L+h/AWvGm6gkWrUWRZQRQP6l729to8&#10;07LNS2mi1n9vBMHjMDPfMPNlZ2txpdZXjhV8DRMQxIXTFRsFv6f1YALCB2SNtWNScCcPy8VHb46Z&#10;djc+0PUYjIgQ9hkqKENoMil9UZJFP3QNcfTOrrUYomyN1C3eItzWcpQkqbRYcVwosaHvkor/48Uq&#10;OKz2093mj7aYmjSXF5OnP3WuVP+zW81ABOrCO/xqb7SC8Ri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VQec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r w:rsidR="002B215A">
        <w:rPr>
          <w:rFonts w:ascii="Arial" w:eastAsia="Arial" w:hAnsi="Arial" w:cs="Arial"/>
          <w:noProof/>
          <w:sz w:val="20"/>
          <w:szCs w:val="20"/>
        </w:rPr>
        <w:drawing>
          <wp:inline distT="0" distB="0" distL="0" distR="0" wp14:anchorId="382FE8AC" wp14:editId="20FDE448">
            <wp:extent cx="3207524" cy="6138672"/>
            <wp:effectExtent l="0" t="0" r="0" b="0"/>
            <wp:docPr id="5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r w:rsidR="002B215A">
        <w:rPr>
          <w:rFonts w:ascii="Arial" w:eastAsia="Calibri" w:hAnsi="Arial" w:cs="Arial"/>
          <w:sz w:val="18"/>
          <w:szCs w:val="18"/>
        </w:rPr>
        <w:tab/>
      </w:r>
      <w:r w:rsidR="002B215A">
        <w:rPr>
          <w:rFonts w:ascii="Arial" w:eastAsia="Calibri" w:hAnsi="Arial" w:cs="Arial"/>
          <w:sz w:val="18"/>
          <w:szCs w:val="18"/>
        </w:rPr>
        <w:tab/>
      </w:r>
    </w:p>
    <w:p w14:paraId="3BFB0AAC" w14:textId="77777777" w:rsidR="002B215A" w:rsidRDefault="002B215A" w:rsidP="002B215A">
      <w:pPr>
        <w:rPr>
          <w:rFonts w:ascii="Arial" w:eastAsia="Arial" w:hAnsi="Arial" w:cs="Arial"/>
          <w:sz w:val="20"/>
          <w:szCs w:val="20"/>
        </w:rPr>
      </w:pPr>
    </w:p>
    <w:p w14:paraId="28D54DA4" w14:textId="77777777" w:rsidR="002B215A" w:rsidRPr="002B215A" w:rsidRDefault="00E67569" w:rsidP="00E67569">
      <w:pPr>
        <w:pStyle w:val="Heading1"/>
        <w:spacing w:before="243"/>
        <w:ind w:left="2970"/>
        <w:rPr>
          <w:rFonts w:cs="Calibri"/>
        </w:rPr>
      </w:pPr>
      <w:r>
        <w:rPr>
          <w:color w:val="121212"/>
          <w:spacing w:val="-1"/>
          <w:w w:val="95"/>
        </w:rPr>
        <w:t>SERVICES</w:t>
      </w:r>
    </w:p>
    <w:p w14:paraId="1A10484C" w14:textId="77777777" w:rsidR="002B215A" w:rsidRDefault="002B215A" w:rsidP="002B215A">
      <w:pPr>
        <w:rPr>
          <w:rFonts w:ascii="Calibri" w:eastAsia="Calibri" w:hAnsi="Calibri" w:cs="Calibri"/>
          <w:sz w:val="56"/>
          <w:szCs w:val="56"/>
        </w:rPr>
      </w:pPr>
    </w:p>
    <w:p w14:paraId="7DB25C87" w14:textId="77777777" w:rsidR="002B215A" w:rsidRDefault="002B215A" w:rsidP="002B215A">
      <w:pPr>
        <w:rPr>
          <w:rFonts w:ascii="Calibri" w:eastAsia="Calibri" w:hAnsi="Calibri" w:cs="Calibri"/>
          <w:sz w:val="56"/>
          <w:szCs w:val="56"/>
        </w:rPr>
      </w:pPr>
    </w:p>
    <w:p w14:paraId="7FEEDCBB" w14:textId="77777777" w:rsidR="002B215A" w:rsidRDefault="002B215A">
      <w:pPr>
        <w:rPr>
          <w:rFonts w:ascii="Arial" w:eastAsia="Calibri" w:hAnsi="Arial" w:cs="Arial"/>
          <w:sz w:val="18"/>
          <w:szCs w:val="18"/>
        </w:rPr>
      </w:pPr>
      <w:r>
        <w:rPr>
          <w:rFonts w:ascii="Arial" w:eastAsia="Calibri" w:hAnsi="Arial" w:cs="Arial"/>
          <w:sz w:val="18"/>
          <w:szCs w:val="18"/>
        </w:rPr>
        <w:br w:type="page"/>
      </w:r>
    </w:p>
    <w:p w14:paraId="0996DFB5" w14:textId="77777777" w:rsidR="00A863BE" w:rsidRPr="00A863BE" w:rsidRDefault="00A863BE" w:rsidP="00A863BE">
      <w:pPr>
        <w:tabs>
          <w:tab w:val="left" w:pos="10260"/>
        </w:tabs>
        <w:ind w:left="1440" w:right="1630"/>
        <w:rPr>
          <w:rFonts w:ascii="Arial" w:eastAsia="Calibri" w:hAnsi="Arial" w:cs="Arial"/>
          <w:color w:val="00A9A0"/>
          <w:spacing w:val="12"/>
          <w:sz w:val="32"/>
          <w:szCs w:val="32"/>
        </w:rPr>
      </w:pPr>
      <w:r w:rsidRPr="00A863BE">
        <w:rPr>
          <w:rFonts w:ascii="Arial" w:eastAsia="Calibri" w:hAnsi="Arial" w:cs="Arial"/>
          <w:color w:val="00A9A0"/>
          <w:spacing w:val="12"/>
          <w:sz w:val="32"/>
          <w:szCs w:val="32"/>
        </w:rPr>
        <w:lastRenderedPageBreak/>
        <w:t>Support Services</w:t>
      </w:r>
    </w:p>
    <w:p w14:paraId="7C10DA46" w14:textId="4724F80E" w:rsidR="00A863BE" w:rsidRPr="00A863BE" w:rsidRDefault="00A863BE"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 xml:space="preserve">Support Services are comprised of CPMC departments </w:t>
      </w:r>
      <w:r w:rsidR="00DC5AA1">
        <w:rPr>
          <w:rFonts w:ascii="Arial" w:hAnsi="Arial" w:cs="Arial"/>
          <w:sz w:val="24"/>
          <w:szCs w:val="24"/>
        </w:rPr>
        <w:t>such as</w:t>
      </w:r>
      <w:r w:rsidRPr="00A863BE">
        <w:rPr>
          <w:rFonts w:ascii="Arial" w:hAnsi="Arial" w:cs="Arial"/>
          <w:sz w:val="24"/>
          <w:szCs w:val="24"/>
        </w:rPr>
        <w:t xml:space="preserve"> Environmental Services, Facilities, Engineering, Biomedical Engineering, Materials Management, </w:t>
      </w:r>
      <w:r w:rsidR="00650005">
        <w:rPr>
          <w:rFonts w:ascii="Arial" w:hAnsi="Arial" w:cs="Arial"/>
          <w:sz w:val="24"/>
          <w:szCs w:val="24"/>
        </w:rPr>
        <w:t xml:space="preserve">and </w:t>
      </w:r>
      <w:proofErr w:type="gramStart"/>
      <w:r w:rsidR="00650005">
        <w:rPr>
          <w:rFonts w:ascii="Arial" w:hAnsi="Arial" w:cs="Arial"/>
          <w:sz w:val="24"/>
          <w:szCs w:val="24"/>
        </w:rPr>
        <w:t>Nutrition  &amp;</w:t>
      </w:r>
      <w:proofErr w:type="gramEnd"/>
      <w:r w:rsidR="00DC5AA1">
        <w:rPr>
          <w:rFonts w:ascii="Arial" w:hAnsi="Arial" w:cs="Arial"/>
          <w:sz w:val="24"/>
          <w:szCs w:val="24"/>
        </w:rPr>
        <w:t xml:space="preserve"> Food Services</w:t>
      </w:r>
      <w:r w:rsidR="00650005">
        <w:rPr>
          <w:rFonts w:ascii="Arial" w:hAnsi="Arial" w:cs="Arial"/>
          <w:sz w:val="24"/>
          <w:szCs w:val="24"/>
        </w:rPr>
        <w:t xml:space="preserve">. </w:t>
      </w:r>
      <w:r w:rsidRPr="00A863BE">
        <w:rPr>
          <w:rFonts w:ascii="Arial" w:hAnsi="Arial" w:cs="Arial"/>
          <w:sz w:val="24"/>
          <w:szCs w:val="24"/>
        </w:rPr>
        <w:t xml:space="preserve">At Mission Bernal, they are located on the First Floor </w:t>
      </w:r>
      <w:r w:rsidRPr="00A863BE">
        <w:rPr>
          <w:rFonts w:ascii="Arial" w:hAnsi="Arial" w:cs="Arial"/>
          <w:sz w:val="24"/>
          <w:szCs w:val="24"/>
          <w:highlight w:val="yellow"/>
        </w:rPr>
        <w:t>(see page xxx.)</w:t>
      </w:r>
    </w:p>
    <w:p w14:paraId="2D92A020" w14:textId="79B416F6" w:rsidR="001A3052" w:rsidRPr="00A863BE" w:rsidRDefault="001A3052" w:rsidP="00A863BE">
      <w:pPr>
        <w:tabs>
          <w:tab w:val="left" w:pos="10260"/>
        </w:tabs>
        <w:spacing w:line="276" w:lineRule="auto"/>
        <w:ind w:left="1440"/>
        <w:jc w:val="center"/>
        <w:rPr>
          <w:rFonts w:ascii="Arial" w:eastAsia="Calibri" w:hAnsi="Arial" w:cs="Arial"/>
          <w:sz w:val="24"/>
          <w:szCs w:val="24"/>
        </w:rPr>
      </w:pPr>
    </w:p>
    <w:p w14:paraId="6D15A64B" w14:textId="44E2048D" w:rsidR="00DC26A5" w:rsidRPr="006B783F" w:rsidRDefault="00761F39" w:rsidP="00761F39">
      <w:pPr>
        <w:pStyle w:val="Heading4"/>
        <w:spacing w:line="276" w:lineRule="auto"/>
        <w:ind w:left="1440" w:right="910"/>
        <w:rPr>
          <w:rFonts w:ascii="Arial" w:hAnsi="Arial" w:cs="Arial"/>
          <w:color w:val="00A9A0"/>
          <w:sz w:val="32"/>
          <w:szCs w:val="32"/>
        </w:rPr>
      </w:pPr>
      <w:r w:rsidRPr="006C2555">
        <w:rPr>
          <w:rFonts w:ascii="Arial" w:hAnsi="Arial" w:cs="Arial"/>
          <w:noProof/>
          <w:sz w:val="24"/>
          <w:szCs w:val="24"/>
        </w:rPr>
        <w:drawing>
          <wp:anchor distT="0" distB="0" distL="114300" distR="114300" simplePos="0" relativeHeight="251720192" behindDoc="0" locked="0" layoutInCell="1" allowOverlap="1" wp14:anchorId="472B50CF" wp14:editId="3C995E36">
            <wp:simplePos x="0" y="0"/>
            <wp:positionH relativeFrom="column">
              <wp:posOffset>4085029</wp:posOffset>
            </wp:positionH>
            <wp:positionV relativeFrom="paragraph">
              <wp:posOffset>8057</wp:posOffset>
            </wp:positionV>
            <wp:extent cx="3215005" cy="2553970"/>
            <wp:effectExtent l="0" t="0" r="4445" b="0"/>
            <wp:wrapSquare wrapText="bothSides"/>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15005" cy="2553970"/>
                    </a:xfrm>
                    <a:prstGeom prst="rect">
                      <a:avLst/>
                    </a:prstGeom>
                  </pic:spPr>
                </pic:pic>
              </a:graphicData>
            </a:graphic>
            <wp14:sizeRelH relativeFrom="page">
              <wp14:pctWidth>0</wp14:pctWidth>
            </wp14:sizeRelH>
            <wp14:sizeRelV relativeFrom="page">
              <wp14:pctHeight>0</wp14:pctHeight>
            </wp14:sizeRelV>
          </wp:anchor>
        </w:drawing>
      </w:r>
      <w:r w:rsidR="00DC26A5" w:rsidRPr="006B783F">
        <w:rPr>
          <w:rFonts w:ascii="Arial" w:hAnsi="Arial" w:cs="Arial"/>
          <w:color w:val="00A9A0"/>
          <w:spacing w:val="11"/>
          <w:sz w:val="32"/>
          <w:szCs w:val="32"/>
        </w:rPr>
        <w:t xml:space="preserve">Department </w:t>
      </w:r>
      <w:r w:rsidR="00DE1DEC">
        <w:rPr>
          <w:rFonts w:ascii="Arial" w:hAnsi="Arial" w:cs="Arial"/>
          <w:color w:val="00A9A0"/>
          <w:spacing w:val="11"/>
          <w:sz w:val="32"/>
          <w:szCs w:val="32"/>
        </w:rPr>
        <w:t>Telephone</w:t>
      </w:r>
      <w:r w:rsidR="00DC26A5" w:rsidRPr="006B783F">
        <w:rPr>
          <w:rFonts w:ascii="Arial" w:hAnsi="Arial" w:cs="Arial"/>
          <w:color w:val="00A9A0"/>
          <w:spacing w:val="11"/>
          <w:sz w:val="32"/>
          <w:szCs w:val="32"/>
        </w:rPr>
        <w:t xml:space="preserve"> Directory</w:t>
      </w:r>
    </w:p>
    <w:p w14:paraId="72996DB3" w14:textId="7F3EA21B"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The Microsoft Outlook Address Book is application to access the</w:t>
      </w:r>
      <w:ins w:id="96" w:author="Tami Chin" w:date="2018-05-03T20:43:00Z">
        <w:r w:rsidR="00121F6D">
          <w:rPr>
            <w:rFonts w:ascii="Arial" w:hAnsi="Arial" w:cs="Arial"/>
            <w:sz w:val="24"/>
            <w:szCs w:val="24"/>
          </w:rPr>
          <w:t xml:space="preserve"> Employee</w:t>
        </w:r>
      </w:ins>
      <w:r w:rsidRPr="006C2555">
        <w:rPr>
          <w:rFonts w:ascii="Arial" w:hAnsi="Arial" w:cs="Arial"/>
          <w:sz w:val="24"/>
          <w:szCs w:val="24"/>
        </w:rPr>
        <w:t xml:space="preserve"> </w:t>
      </w:r>
      <w:r w:rsidRPr="00121F6D">
        <w:rPr>
          <w:rFonts w:ascii="Arial" w:hAnsi="Arial" w:cs="Arial"/>
          <w:strike/>
          <w:sz w:val="24"/>
          <w:szCs w:val="24"/>
          <w:rPrChange w:id="97" w:author="Tami Chin" w:date="2018-05-03T20:43:00Z">
            <w:rPr>
              <w:rFonts w:ascii="Arial" w:hAnsi="Arial" w:cs="Arial"/>
              <w:sz w:val="24"/>
              <w:szCs w:val="24"/>
            </w:rPr>
          </w:rPrChange>
        </w:rPr>
        <w:t>Department</w:t>
      </w:r>
      <w:r w:rsidRPr="006C2555">
        <w:rPr>
          <w:rFonts w:ascii="Arial" w:hAnsi="Arial" w:cs="Arial"/>
          <w:sz w:val="24"/>
          <w:szCs w:val="24"/>
        </w:rPr>
        <w:t xml:space="preserve"> Phone Directory for </w:t>
      </w:r>
      <w:r w:rsidRPr="00121F6D">
        <w:rPr>
          <w:rFonts w:ascii="Arial" w:hAnsi="Arial" w:cs="Arial"/>
          <w:strike/>
          <w:sz w:val="24"/>
          <w:szCs w:val="24"/>
          <w:rPrChange w:id="98" w:author="Tami Chin" w:date="2018-05-03T20:43:00Z">
            <w:rPr>
              <w:rFonts w:ascii="Arial" w:hAnsi="Arial" w:cs="Arial"/>
              <w:sz w:val="24"/>
              <w:szCs w:val="24"/>
            </w:rPr>
          </w:rPrChange>
        </w:rPr>
        <w:t>all</w:t>
      </w:r>
      <w:r w:rsidRPr="006C2555">
        <w:rPr>
          <w:rFonts w:ascii="Arial" w:hAnsi="Arial" w:cs="Arial"/>
          <w:sz w:val="24"/>
          <w:szCs w:val="24"/>
        </w:rPr>
        <w:t xml:space="preserve"> CPMC </w:t>
      </w:r>
      <w:ins w:id="99" w:author="Tami Chin" w:date="2018-05-03T20:44:00Z">
        <w:r w:rsidR="00121F6D">
          <w:rPr>
            <w:rFonts w:ascii="Arial" w:hAnsi="Arial" w:cs="Arial"/>
            <w:sz w:val="24"/>
            <w:szCs w:val="24"/>
          </w:rPr>
          <w:t xml:space="preserve">and Sutter </w:t>
        </w:r>
        <w:proofErr w:type="spellStart"/>
        <w:r w:rsidR="00121F6D">
          <w:rPr>
            <w:rFonts w:ascii="Arial" w:hAnsi="Arial" w:cs="Arial"/>
            <w:sz w:val="24"/>
            <w:szCs w:val="24"/>
          </w:rPr>
          <w:t>Health</w:t>
        </w:r>
      </w:ins>
      <w:r w:rsidRPr="00121F6D">
        <w:rPr>
          <w:rFonts w:ascii="Arial" w:hAnsi="Arial" w:cs="Arial"/>
          <w:strike/>
          <w:sz w:val="24"/>
          <w:szCs w:val="24"/>
          <w:rPrChange w:id="100" w:author="Tami Chin" w:date="2018-05-03T20:44:00Z">
            <w:rPr>
              <w:rFonts w:ascii="Arial" w:hAnsi="Arial" w:cs="Arial"/>
              <w:sz w:val="24"/>
              <w:szCs w:val="24"/>
            </w:rPr>
          </w:rPrChange>
        </w:rPr>
        <w:t>campuses</w:t>
      </w:r>
      <w:proofErr w:type="spellEnd"/>
      <w:r w:rsidRPr="006C2555">
        <w:rPr>
          <w:rFonts w:ascii="Arial" w:hAnsi="Arial" w:cs="Arial"/>
          <w:sz w:val="24"/>
          <w:szCs w:val="24"/>
        </w:rPr>
        <w:t>. The standard process for adding / changing staff locations will synchronize with the address book to keep the directory accurate without additional administrative work.</w:t>
      </w:r>
      <w:ins w:id="101" w:author="Tami Chin" w:date="2018-05-03T20:44:00Z">
        <w:r w:rsidR="00121F6D">
          <w:rPr>
            <w:rFonts w:ascii="Arial" w:hAnsi="Arial" w:cs="Arial"/>
            <w:sz w:val="24"/>
            <w:szCs w:val="24"/>
          </w:rPr>
          <w:t xml:space="preserve">  Department Phone Directory by campus is located in our Intranet.</w:t>
        </w:r>
      </w:ins>
      <w:r w:rsidRPr="006C2555">
        <w:rPr>
          <w:rFonts w:ascii="Arial" w:hAnsi="Arial" w:cs="Arial"/>
          <w:sz w:val="24"/>
          <w:szCs w:val="24"/>
        </w:rPr>
        <w:t xml:space="preserve"> </w:t>
      </w:r>
    </w:p>
    <w:p w14:paraId="03125FF2" w14:textId="77777777" w:rsidR="00DC26A5" w:rsidRPr="006C2555" w:rsidRDefault="00DC26A5" w:rsidP="00761F39">
      <w:pPr>
        <w:pStyle w:val="Heading4"/>
        <w:spacing w:line="276" w:lineRule="auto"/>
        <w:ind w:left="1440" w:right="910"/>
        <w:rPr>
          <w:rFonts w:ascii="Arial" w:hAnsi="Arial" w:cs="Arial"/>
          <w:sz w:val="24"/>
          <w:szCs w:val="24"/>
        </w:rPr>
      </w:pPr>
    </w:p>
    <w:p w14:paraId="72F77A6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Use the advanced search on the address book for quick lookups.</w:t>
      </w:r>
    </w:p>
    <w:p w14:paraId="1B1F2001" w14:textId="77777777" w:rsidR="00DC26A5" w:rsidRPr="006C2555" w:rsidRDefault="00DC26A5" w:rsidP="00761F39">
      <w:pPr>
        <w:pStyle w:val="Heading4"/>
        <w:spacing w:line="276" w:lineRule="auto"/>
        <w:ind w:left="1440" w:right="910"/>
        <w:rPr>
          <w:rFonts w:ascii="Arial" w:hAnsi="Arial" w:cs="Arial"/>
          <w:sz w:val="24"/>
          <w:szCs w:val="24"/>
        </w:rPr>
      </w:pPr>
    </w:p>
    <w:p w14:paraId="141B9078" w14:textId="791A81F9"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A list of Important Department </w:t>
      </w:r>
      <w:r w:rsidR="00DC5AA1">
        <w:rPr>
          <w:rFonts w:ascii="Arial" w:hAnsi="Arial" w:cs="Arial"/>
          <w:sz w:val="24"/>
          <w:szCs w:val="24"/>
        </w:rPr>
        <w:t>phone numbers</w:t>
      </w:r>
      <w:r w:rsidRPr="006C2555">
        <w:rPr>
          <w:rFonts w:ascii="Arial" w:hAnsi="Arial" w:cs="Arial"/>
          <w:sz w:val="24"/>
          <w:szCs w:val="24"/>
        </w:rPr>
        <w:t xml:space="preserve"> </w:t>
      </w:r>
      <w:ins w:id="102" w:author="Tami Chin" w:date="2018-05-03T20:45:00Z">
        <w:r w:rsidR="00121F6D">
          <w:rPr>
            <w:rFonts w:ascii="Arial" w:hAnsi="Arial" w:cs="Arial"/>
            <w:sz w:val="24"/>
            <w:szCs w:val="24"/>
          </w:rPr>
          <w:t xml:space="preserve">in Mission Bernal Campus </w:t>
        </w:r>
      </w:ins>
      <w:r w:rsidRPr="006C2555">
        <w:rPr>
          <w:rFonts w:ascii="Arial" w:hAnsi="Arial" w:cs="Arial"/>
          <w:sz w:val="24"/>
          <w:szCs w:val="24"/>
        </w:rPr>
        <w:t xml:space="preserve">can be found on page </w:t>
      </w:r>
      <w:r w:rsidRPr="006B783F">
        <w:rPr>
          <w:rFonts w:ascii="Arial" w:hAnsi="Arial" w:cs="Arial"/>
          <w:sz w:val="24"/>
          <w:szCs w:val="24"/>
          <w:highlight w:val="yellow"/>
        </w:rPr>
        <w:t>X.</w:t>
      </w:r>
      <w:r w:rsidRPr="006C2555">
        <w:rPr>
          <w:rFonts w:ascii="Arial" w:hAnsi="Arial" w:cs="Arial"/>
          <w:sz w:val="24"/>
          <w:szCs w:val="24"/>
        </w:rPr>
        <w:t xml:space="preserve">  </w:t>
      </w:r>
    </w:p>
    <w:p w14:paraId="008217BA" w14:textId="77777777" w:rsidR="00DC26A5" w:rsidRPr="000B0DB2" w:rsidRDefault="00DC26A5" w:rsidP="00761F39">
      <w:pPr>
        <w:tabs>
          <w:tab w:val="left" w:pos="10260"/>
        </w:tabs>
        <w:spacing w:line="276" w:lineRule="auto"/>
        <w:ind w:left="1440" w:right="910"/>
        <w:rPr>
          <w:rFonts w:ascii="Arial" w:eastAsia="Calibri" w:hAnsi="Arial" w:cs="Arial"/>
          <w:color w:val="00A9A0"/>
          <w:spacing w:val="12"/>
          <w:sz w:val="32"/>
          <w:szCs w:val="32"/>
        </w:rPr>
      </w:pPr>
    </w:p>
    <w:p w14:paraId="19D4DCAA" w14:textId="77777777" w:rsidR="00A863BE" w:rsidRPr="000B0DB2" w:rsidRDefault="00A863BE" w:rsidP="00761F39">
      <w:pPr>
        <w:spacing w:line="276" w:lineRule="auto"/>
        <w:ind w:left="1440" w:right="1360"/>
        <w:rPr>
          <w:rFonts w:ascii="Arial" w:eastAsia="Calibri" w:hAnsi="Arial" w:cs="Arial"/>
          <w:color w:val="00A9A0"/>
          <w:spacing w:val="12"/>
          <w:sz w:val="32"/>
          <w:szCs w:val="32"/>
        </w:rPr>
      </w:pPr>
      <w:r w:rsidRPr="000B0DB2">
        <w:rPr>
          <w:rFonts w:ascii="Arial" w:eastAsia="Calibri" w:hAnsi="Arial" w:cs="Arial"/>
          <w:color w:val="00A9A0"/>
          <w:spacing w:val="12"/>
          <w:sz w:val="32"/>
          <w:szCs w:val="32"/>
        </w:rPr>
        <w:t>Volunteers</w:t>
      </w:r>
    </w:p>
    <w:p w14:paraId="1622320A" w14:textId="2DD5707D" w:rsidR="00A863BE" w:rsidRPr="00A863BE" w:rsidRDefault="00A863BE" w:rsidP="00761F39">
      <w:pPr>
        <w:spacing w:line="276" w:lineRule="auto"/>
        <w:ind w:left="1440" w:right="1360"/>
        <w:rPr>
          <w:rFonts w:ascii="Arial" w:hAnsi="Arial" w:cs="Arial"/>
          <w:color w:val="000000"/>
          <w:sz w:val="24"/>
          <w:szCs w:val="24"/>
          <w:shd w:val="clear" w:color="auto" w:fill="FFFFFF"/>
        </w:rPr>
      </w:pPr>
      <w:r w:rsidRPr="00A863BE">
        <w:rPr>
          <w:rFonts w:ascii="Arial" w:hAnsi="Arial" w:cs="Arial"/>
          <w:sz w:val="24"/>
          <w:szCs w:val="24"/>
        </w:rPr>
        <w:t xml:space="preserve">At the Mission Bernal Campus, volunteers help at the Information Desk, provide hospitality, escort patients, and help with selected non-clinical patient care activities. CPMC offers volunteer opportunities to students and adults. </w:t>
      </w:r>
    </w:p>
    <w:p w14:paraId="38E6652A" w14:textId="77777777" w:rsidR="00A863BE" w:rsidRPr="00A863BE" w:rsidRDefault="00A863BE" w:rsidP="00761F39">
      <w:pPr>
        <w:spacing w:line="276" w:lineRule="auto"/>
        <w:ind w:left="1440" w:right="1360"/>
        <w:rPr>
          <w:rFonts w:ascii="Arial" w:hAnsi="Arial" w:cs="Arial"/>
          <w:sz w:val="24"/>
          <w:szCs w:val="24"/>
        </w:rPr>
      </w:pPr>
    </w:p>
    <w:p w14:paraId="79C3CEF0" w14:textId="0B90B5DE" w:rsidR="00A863BE" w:rsidRPr="00A863BE" w:rsidRDefault="00A863BE" w:rsidP="00761F39">
      <w:pPr>
        <w:spacing w:line="276" w:lineRule="auto"/>
        <w:ind w:left="1440" w:right="1360"/>
        <w:rPr>
          <w:rFonts w:ascii="Arial" w:hAnsi="Arial" w:cs="Arial"/>
          <w:sz w:val="24"/>
          <w:szCs w:val="24"/>
        </w:rPr>
      </w:pPr>
      <w:r w:rsidRPr="00A863BE">
        <w:rPr>
          <w:rFonts w:ascii="Arial" w:hAnsi="Arial" w:cs="Arial"/>
          <w:sz w:val="24"/>
          <w:szCs w:val="24"/>
        </w:rPr>
        <w:t xml:space="preserve">The Mission Bernal Volunteer Office is located </w:t>
      </w:r>
      <w:r w:rsidR="00650005">
        <w:rPr>
          <w:rFonts w:ascii="Arial" w:hAnsi="Arial" w:cs="Arial"/>
          <w:sz w:val="24"/>
          <w:szCs w:val="24"/>
        </w:rPr>
        <w:t xml:space="preserve">in the 1912 Bldg. </w:t>
      </w:r>
      <w:r w:rsidRPr="00A863BE">
        <w:rPr>
          <w:rFonts w:ascii="Arial" w:hAnsi="Arial" w:cs="Arial"/>
          <w:sz w:val="24"/>
          <w:szCs w:val="24"/>
        </w:rPr>
        <w:t xml:space="preserve"> </w:t>
      </w:r>
      <w:r w:rsidRPr="004308C4">
        <w:rPr>
          <w:rFonts w:ascii="Arial" w:hAnsi="Arial" w:cs="Arial"/>
          <w:sz w:val="24"/>
          <w:szCs w:val="24"/>
          <w:highlight w:val="yellow"/>
        </w:rPr>
        <w:t>See page xxx</w:t>
      </w:r>
      <w:r w:rsidRPr="00A863BE">
        <w:rPr>
          <w:rFonts w:ascii="Arial" w:hAnsi="Arial" w:cs="Arial"/>
          <w:sz w:val="24"/>
          <w:szCs w:val="24"/>
        </w:rPr>
        <w:t>. The telephone numb</w:t>
      </w:r>
      <w:r w:rsidRPr="00DE1DEC">
        <w:rPr>
          <w:rFonts w:ascii="Arial" w:hAnsi="Arial" w:cs="Arial"/>
          <w:sz w:val="24"/>
          <w:szCs w:val="24"/>
        </w:rPr>
        <w:t xml:space="preserve">er is </w:t>
      </w:r>
      <w:r w:rsidR="004C1734" w:rsidRPr="00DE1DEC">
        <w:rPr>
          <w:rFonts w:ascii="Arial" w:hAnsi="Arial" w:cs="Arial"/>
          <w:sz w:val="24"/>
          <w:szCs w:val="24"/>
        </w:rPr>
        <w:t>415-641-</w:t>
      </w:r>
      <w:r w:rsidR="004951C2" w:rsidRPr="00DE1DEC">
        <w:rPr>
          <w:rFonts w:ascii="Arial" w:hAnsi="Arial" w:cs="Arial"/>
          <w:sz w:val="24"/>
          <w:szCs w:val="24"/>
        </w:rPr>
        <w:t>6</w:t>
      </w:r>
      <w:r w:rsidR="00DE1DEC" w:rsidRPr="00DE1DEC">
        <w:rPr>
          <w:rFonts w:ascii="Arial" w:hAnsi="Arial" w:cs="Arial"/>
          <w:sz w:val="24"/>
          <w:szCs w:val="24"/>
        </w:rPr>
        <w:t>490</w:t>
      </w:r>
      <w:r w:rsidRPr="00DE1DEC">
        <w:rPr>
          <w:rFonts w:ascii="Arial" w:hAnsi="Arial" w:cs="Arial"/>
          <w:sz w:val="24"/>
          <w:szCs w:val="24"/>
        </w:rPr>
        <w:t>.</w:t>
      </w:r>
      <w:r w:rsidRPr="00A863BE">
        <w:rPr>
          <w:rFonts w:ascii="Arial" w:hAnsi="Arial" w:cs="Arial"/>
          <w:sz w:val="24"/>
          <w:szCs w:val="24"/>
        </w:rPr>
        <w:t xml:space="preserve"> </w:t>
      </w:r>
    </w:p>
    <w:p w14:paraId="67E6CB11" w14:textId="77777777" w:rsidR="00537317" w:rsidRDefault="00537317" w:rsidP="00761F39">
      <w:pPr>
        <w:spacing w:line="276" w:lineRule="auto"/>
        <w:ind w:left="1440" w:right="1360"/>
        <w:rPr>
          <w:rFonts w:ascii="Arial" w:eastAsia="Calibri" w:hAnsi="Arial" w:cs="Arial"/>
          <w:sz w:val="24"/>
          <w:szCs w:val="24"/>
        </w:rPr>
      </w:pPr>
    </w:p>
    <w:p w14:paraId="1C092B03" w14:textId="77777777" w:rsidR="00DC5AA1" w:rsidRPr="000B0DB2" w:rsidRDefault="00DC5AA1" w:rsidP="00761F39">
      <w:pPr>
        <w:spacing w:line="276" w:lineRule="auto"/>
        <w:ind w:left="1440" w:right="1360"/>
        <w:rPr>
          <w:rFonts w:ascii="Arial" w:eastAsia="Calibri" w:hAnsi="Arial" w:cs="Arial"/>
          <w:color w:val="00A9A0"/>
          <w:spacing w:val="12"/>
          <w:sz w:val="32"/>
          <w:szCs w:val="32"/>
        </w:rPr>
      </w:pPr>
      <w:r w:rsidRPr="00DC5AA1">
        <w:rPr>
          <w:rFonts w:ascii="Arial" w:eastAsia="Calibri" w:hAnsi="Arial" w:cs="Arial"/>
          <w:color w:val="00A9A0"/>
          <w:spacing w:val="12"/>
          <w:sz w:val="32"/>
          <w:szCs w:val="32"/>
        </w:rPr>
        <w:t>Spiritual Care and Chaplaincy Services</w:t>
      </w:r>
    </w:p>
    <w:p w14:paraId="499DC93C" w14:textId="77777777" w:rsidR="00650005" w:rsidRDefault="00DC5AA1" w:rsidP="00761F39">
      <w:pPr>
        <w:spacing w:line="276" w:lineRule="auto"/>
        <w:ind w:left="1440" w:right="1360"/>
        <w:rPr>
          <w:rFonts w:ascii="Arial" w:hAnsi="Arial" w:cs="Arial"/>
          <w:sz w:val="24"/>
          <w:szCs w:val="24"/>
        </w:rPr>
      </w:pPr>
      <w:r w:rsidRPr="00DC5AA1">
        <w:rPr>
          <w:rFonts w:ascii="Arial" w:hAnsi="Arial" w:cs="Arial"/>
          <w:sz w:val="24"/>
          <w:szCs w:val="24"/>
        </w:rPr>
        <w:t>The CPMC Spiritual Care Team provides spiritual care to patients, families and staff inclusive of all religious traditions, cultural backgrounds and spiritual expression. The Spiritual Care Team offers or arranges for the practice or experience of religious sacraments and rituals such as baptism, blessing</w:t>
      </w:r>
      <w:r w:rsidR="00BC4E0F">
        <w:rPr>
          <w:rFonts w:ascii="Arial" w:hAnsi="Arial" w:cs="Arial"/>
          <w:sz w:val="24"/>
          <w:szCs w:val="24"/>
        </w:rPr>
        <w:t>s</w:t>
      </w:r>
      <w:r w:rsidRPr="00DC5AA1">
        <w:rPr>
          <w:rFonts w:ascii="Arial" w:hAnsi="Arial" w:cs="Arial"/>
          <w:sz w:val="24"/>
          <w:szCs w:val="24"/>
        </w:rPr>
        <w:t>, communion, sacrament</w:t>
      </w:r>
      <w:r w:rsidR="00BC4E0F">
        <w:rPr>
          <w:rFonts w:ascii="Arial" w:hAnsi="Arial" w:cs="Arial"/>
          <w:sz w:val="24"/>
          <w:szCs w:val="24"/>
        </w:rPr>
        <w:t xml:space="preserve"> of sick, confessions, </w:t>
      </w:r>
      <w:proofErr w:type="gramStart"/>
      <w:r w:rsidR="00BC4E0F">
        <w:rPr>
          <w:rFonts w:ascii="Arial" w:hAnsi="Arial" w:cs="Arial"/>
          <w:sz w:val="24"/>
          <w:szCs w:val="24"/>
        </w:rPr>
        <w:t>chanting.</w:t>
      </w:r>
      <w:r w:rsidRPr="00DC5AA1">
        <w:rPr>
          <w:rFonts w:ascii="Arial" w:hAnsi="Arial" w:cs="Arial"/>
          <w:sz w:val="24"/>
          <w:szCs w:val="24"/>
        </w:rPr>
        <w:t>.</w:t>
      </w:r>
      <w:proofErr w:type="gramEnd"/>
    </w:p>
    <w:p w14:paraId="705A757D" w14:textId="77777777" w:rsidR="00650005" w:rsidRDefault="00650005" w:rsidP="00761F39">
      <w:pPr>
        <w:spacing w:line="276" w:lineRule="auto"/>
        <w:ind w:left="1440" w:right="1360"/>
        <w:rPr>
          <w:rFonts w:ascii="Arial" w:hAnsi="Arial" w:cs="Arial"/>
          <w:sz w:val="24"/>
          <w:szCs w:val="24"/>
        </w:rPr>
      </w:pPr>
    </w:p>
    <w:p w14:paraId="26C3D1C8" w14:textId="74A9323B" w:rsidR="00DC5AA1" w:rsidRDefault="00DC5AA1" w:rsidP="00761F39">
      <w:pPr>
        <w:spacing w:line="276" w:lineRule="auto"/>
        <w:ind w:left="1440" w:right="1360"/>
        <w:rPr>
          <w:rFonts w:ascii="Arial" w:hAnsi="Arial" w:cs="Arial"/>
          <w:sz w:val="24"/>
          <w:szCs w:val="24"/>
        </w:rPr>
      </w:pPr>
      <w:r w:rsidRPr="00DC5AA1">
        <w:rPr>
          <w:rFonts w:ascii="Arial" w:hAnsi="Arial" w:cs="Arial"/>
          <w:sz w:val="24"/>
          <w:szCs w:val="24"/>
        </w:rPr>
        <w:t xml:space="preserve"> In addition</w:t>
      </w:r>
      <w:r w:rsidR="00650005">
        <w:rPr>
          <w:rFonts w:ascii="Arial" w:hAnsi="Arial" w:cs="Arial"/>
          <w:sz w:val="24"/>
          <w:szCs w:val="24"/>
        </w:rPr>
        <w:t>,</w:t>
      </w:r>
      <w:r w:rsidR="00BC4E0F">
        <w:rPr>
          <w:rFonts w:ascii="Arial" w:hAnsi="Arial" w:cs="Arial"/>
          <w:sz w:val="24"/>
          <w:szCs w:val="24"/>
        </w:rPr>
        <w:t xml:space="preserve"> the team is </w:t>
      </w:r>
      <w:r w:rsidRPr="00DC5AA1">
        <w:rPr>
          <w:rFonts w:ascii="Arial" w:hAnsi="Arial" w:cs="Arial"/>
          <w:sz w:val="24"/>
          <w:szCs w:val="24"/>
        </w:rPr>
        <w:t>available to support</w:t>
      </w:r>
      <w:r w:rsidR="00BC4E0F">
        <w:rPr>
          <w:rFonts w:ascii="Arial" w:hAnsi="Arial" w:cs="Arial"/>
          <w:sz w:val="24"/>
          <w:szCs w:val="24"/>
        </w:rPr>
        <w:t xml:space="preserve">’ families and loved ones. </w:t>
      </w:r>
      <w:r w:rsidRPr="00DC5AA1">
        <w:rPr>
          <w:rFonts w:ascii="Arial" w:hAnsi="Arial" w:cs="Arial"/>
          <w:sz w:val="24"/>
          <w:szCs w:val="24"/>
        </w:rPr>
        <w:t xml:space="preserve">The Spiritual Care Team is available to visit patients 24/7 on all four campuses. </w:t>
      </w:r>
      <w:r w:rsidRPr="00DE1DEC">
        <w:rPr>
          <w:rFonts w:ascii="Arial" w:hAnsi="Arial" w:cs="Arial"/>
          <w:sz w:val="24"/>
          <w:szCs w:val="24"/>
        </w:rPr>
        <w:t>Call 415-</w:t>
      </w:r>
      <w:r w:rsidR="004951C2" w:rsidRPr="00DE1DEC">
        <w:rPr>
          <w:rFonts w:ascii="Arial" w:hAnsi="Arial" w:cs="Arial"/>
          <w:sz w:val="24"/>
          <w:szCs w:val="24"/>
        </w:rPr>
        <w:t>641-6527</w:t>
      </w:r>
      <w:r w:rsidRPr="00DC5AA1">
        <w:rPr>
          <w:rFonts w:ascii="Arial" w:hAnsi="Arial" w:cs="Arial"/>
          <w:sz w:val="24"/>
          <w:szCs w:val="24"/>
        </w:rPr>
        <w:t xml:space="preserve"> to request a Chaplain visit for your patient.</w:t>
      </w:r>
    </w:p>
    <w:p w14:paraId="75FA7E0A" w14:textId="77777777" w:rsidR="00DE1DEC" w:rsidRPr="00DC5AA1" w:rsidRDefault="00DE1DEC" w:rsidP="00761F39">
      <w:pPr>
        <w:spacing w:line="276" w:lineRule="auto"/>
        <w:ind w:left="1440" w:right="1360"/>
        <w:rPr>
          <w:rFonts w:ascii="Arial" w:hAnsi="Arial" w:cs="Arial"/>
          <w:sz w:val="24"/>
          <w:szCs w:val="24"/>
        </w:rPr>
      </w:pPr>
    </w:p>
    <w:p w14:paraId="416B24E6"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2"/>
        </w:rPr>
        <w:t>Interpreter</w:t>
      </w:r>
      <w:r w:rsidRPr="00A863BE">
        <w:rPr>
          <w:rFonts w:ascii="Arial" w:hAnsi="Arial" w:cs="Arial"/>
          <w:color w:val="00A9A0"/>
          <w:spacing w:val="9"/>
        </w:rPr>
        <w:t xml:space="preserve"> </w:t>
      </w:r>
      <w:r w:rsidRPr="00A863BE">
        <w:rPr>
          <w:rFonts w:ascii="Arial" w:hAnsi="Arial" w:cs="Arial"/>
          <w:color w:val="00A9A0"/>
          <w:spacing w:val="14"/>
        </w:rPr>
        <w:t>Services</w:t>
      </w:r>
    </w:p>
    <w:p w14:paraId="4673707C"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Our Interpreter Services Program offers the following services:</w:t>
      </w:r>
    </w:p>
    <w:p w14:paraId="55AF1239" w14:textId="77777777" w:rsidR="00A863BE" w:rsidRPr="006C2555" w:rsidRDefault="002F275C" w:rsidP="00427AD4">
      <w:pPr>
        <w:pStyle w:val="BodyText"/>
        <w:numPr>
          <w:ilvl w:val="0"/>
          <w:numId w:val="22"/>
        </w:numPr>
        <w:spacing w:line="276" w:lineRule="auto"/>
        <w:ind w:left="1980" w:right="1720"/>
        <w:rPr>
          <w:rFonts w:ascii="Arial" w:hAnsi="Arial" w:cs="Arial"/>
        </w:rPr>
      </w:pPr>
      <w:hyperlink r:id="rId46">
        <w:r w:rsidR="00A863BE" w:rsidRPr="006C2555">
          <w:rPr>
            <w:rFonts w:ascii="Arial" w:hAnsi="Arial" w:cs="Arial"/>
            <w:spacing w:val="-1"/>
          </w:rPr>
          <w:t>In-person</w:t>
        </w:r>
        <w:r w:rsidR="00A863BE" w:rsidRPr="006C2555">
          <w:rPr>
            <w:rFonts w:ascii="Arial" w:hAnsi="Arial" w:cs="Arial"/>
            <w:spacing w:val="-5"/>
          </w:rPr>
          <w:t xml:space="preserve"> </w:t>
        </w:r>
        <w:r w:rsidR="00A863BE" w:rsidRPr="006C2555">
          <w:rPr>
            <w:rFonts w:ascii="Arial" w:hAnsi="Arial" w:cs="Arial"/>
            <w:spacing w:val="-1"/>
          </w:rPr>
          <w:t>interpreting</w:t>
        </w:r>
        <w:r w:rsidR="00A863BE" w:rsidRPr="006C2555">
          <w:rPr>
            <w:rFonts w:ascii="Arial" w:hAnsi="Arial" w:cs="Arial"/>
            <w:spacing w:val="-5"/>
          </w:rPr>
          <w:t xml:space="preserve"> </w:t>
        </w:r>
        <w:r w:rsidR="00A863BE" w:rsidRPr="006C2555">
          <w:rPr>
            <w:rFonts w:ascii="Arial" w:hAnsi="Arial" w:cs="Arial"/>
          </w:rPr>
          <w:t>by</w:t>
        </w:r>
        <w:r w:rsidR="00A863BE" w:rsidRPr="006C2555">
          <w:rPr>
            <w:rFonts w:ascii="Arial" w:hAnsi="Arial" w:cs="Arial"/>
            <w:spacing w:val="-6"/>
          </w:rPr>
          <w:t xml:space="preserve"> </w:t>
        </w:r>
        <w:r w:rsidR="00A863BE" w:rsidRPr="006C2555">
          <w:rPr>
            <w:rFonts w:ascii="Arial" w:hAnsi="Arial" w:cs="Arial"/>
            <w:spacing w:val="-1"/>
          </w:rPr>
          <w:t>professionally</w:t>
        </w:r>
        <w:r w:rsidR="00A863BE" w:rsidRPr="006C2555">
          <w:rPr>
            <w:rFonts w:ascii="Arial" w:hAnsi="Arial" w:cs="Arial"/>
            <w:spacing w:val="-5"/>
          </w:rPr>
          <w:t xml:space="preserve"> </w:t>
        </w:r>
        <w:r w:rsidR="00A863BE" w:rsidRPr="006C2555">
          <w:rPr>
            <w:rFonts w:ascii="Arial" w:hAnsi="Arial" w:cs="Arial"/>
            <w:spacing w:val="-1"/>
          </w:rPr>
          <w:t>trained</w:t>
        </w:r>
        <w:r w:rsidR="00A863BE" w:rsidRPr="006C2555">
          <w:rPr>
            <w:rFonts w:ascii="Arial" w:hAnsi="Arial" w:cs="Arial"/>
            <w:spacing w:val="-2"/>
          </w:rPr>
          <w:t xml:space="preserve"> </w:t>
        </w:r>
        <w:r w:rsidR="00A863BE" w:rsidRPr="006C2555">
          <w:rPr>
            <w:rFonts w:ascii="Arial" w:hAnsi="Arial" w:cs="Arial"/>
            <w:spacing w:val="-1"/>
          </w:rPr>
          <w:t>medical</w:t>
        </w:r>
        <w:r w:rsidR="00A863BE" w:rsidRPr="006C2555">
          <w:rPr>
            <w:rFonts w:ascii="Arial" w:hAnsi="Arial" w:cs="Arial"/>
            <w:spacing w:val="-3"/>
          </w:rPr>
          <w:t xml:space="preserve"> </w:t>
        </w:r>
        <w:r w:rsidR="00A863BE" w:rsidRPr="006C2555">
          <w:rPr>
            <w:rFonts w:ascii="Arial" w:hAnsi="Arial" w:cs="Arial"/>
            <w:spacing w:val="-1"/>
          </w:rPr>
          <w:t>interpreters</w:t>
        </w:r>
      </w:hyperlink>
    </w:p>
    <w:p w14:paraId="385AF1FE" w14:textId="77777777" w:rsidR="00DC5AA1" w:rsidRDefault="00A863BE" w:rsidP="00427AD4">
      <w:pPr>
        <w:pStyle w:val="BodyText"/>
        <w:numPr>
          <w:ilvl w:val="0"/>
          <w:numId w:val="22"/>
        </w:numPr>
        <w:spacing w:line="276" w:lineRule="auto"/>
        <w:ind w:left="1980" w:right="1720"/>
        <w:rPr>
          <w:rFonts w:ascii="Arial" w:hAnsi="Arial" w:cs="Arial"/>
        </w:rPr>
      </w:pPr>
      <w:r w:rsidRPr="006C2555">
        <w:rPr>
          <w:rFonts w:ascii="Arial" w:hAnsi="Arial" w:cs="Arial"/>
        </w:rPr>
        <w:t xml:space="preserve">Video </w:t>
      </w:r>
      <w:r w:rsidR="00DC5AA1">
        <w:rPr>
          <w:rFonts w:ascii="Arial" w:hAnsi="Arial" w:cs="Arial"/>
        </w:rPr>
        <w:t>interpreting via an iPad</w:t>
      </w:r>
    </w:p>
    <w:p w14:paraId="31AE88F7" w14:textId="46603EB0" w:rsidR="00517B91" w:rsidRPr="00517B91" w:rsidRDefault="00DC5AA1" w:rsidP="00427AD4">
      <w:pPr>
        <w:pStyle w:val="BodyText"/>
        <w:numPr>
          <w:ilvl w:val="0"/>
          <w:numId w:val="22"/>
        </w:numPr>
        <w:spacing w:line="276" w:lineRule="auto"/>
        <w:ind w:left="1980" w:right="1720"/>
        <w:rPr>
          <w:rFonts w:ascii="Arial" w:hAnsi="Arial" w:cs="Arial"/>
        </w:rPr>
      </w:pPr>
      <w:r>
        <w:rPr>
          <w:rFonts w:ascii="Arial" w:hAnsi="Arial" w:cs="Arial"/>
        </w:rPr>
        <w:t>T</w:t>
      </w:r>
      <w:hyperlink r:id="rId47">
        <w:r w:rsidR="00A863BE" w:rsidRPr="006C2555">
          <w:rPr>
            <w:rFonts w:ascii="Arial" w:hAnsi="Arial" w:cs="Arial"/>
          </w:rPr>
          <w:t>elephonic</w:t>
        </w:r>
        <w:r w:rsidR="00A863BE" w:rsidRPr="006C2555">
          <w:rPr>
            <w:rFonts w:ascii="Arial" w:hAnsi="Arial" w:cs="Arial"/>
            <w:spacing w:val="-6"/>
          </w:rPr>
          <w:t xml:space="preserve"> </w:t>
        </w:r>
        <w:r w:rsidR="00A863BE" w:rsidRPr="006C2555">
          <w:rPr>
            <w:rFonts w:ascii="Arial" w:hAnsi="Arial" w:cs="Arial"/>
            <w:spacing w:val="-1"/>
          </w:rPr>
          <w:t>interpreting</w:t>
        </w:r>
      </w:hyperlink>
      <w:r w:rsidR="00A863BE" w:rsidRPr="006C2555">
        <w:rPr>
          <w:rFonts w:ascii="Arial" w:hAnsi="Arial" w:cs="Arial"/>
          <w:spacing w:val="-4"/>
        </w:rPr>
        <w:t xml:space="preserve"> </w:t>
      </w:r>
      <w:r w:rsidR="00A863BE" w:rsidRPr="006C2555">
        <w:rPr>
          <w:rFonts w:ascii="Arial" w:hAnsi="Arial" w:cs="Arial"/>
          <w:spacing w:val="-1"/>
        </w:rPr>
        <w:t xml:space="preserve">via </w:t>
      </w:r>
      <w:r w:rsidR="00A863BE" w:rsidRPr="006C2555">
        <w:rPr>
          <w:rFonts w:ascii="Arial" w:hAnsi="Arial" w:cs="Arial"/>
        </w:rPr>
        <w:t>a</w:t>
      </w:r>
      <w:r w:rsidR="00A863BE" w:rsidRPr="006C2555">
        <w:rPr>
          <w:rFonts w:ascii="Arial" w:hAnsi="Arial" w:cs="Arial"/>
          <w:spacing w:val="-2"/>
        </w:rPr>
        <w:t xml:space="preserve"> </w:t>
      </w:r>
      <w:r w:rsidR="00A863BE" w:rsidRPr="006C2555">
        <w:rPr>
          <w:rFonts w:ascii="Arial" w:hAnsi="Arial" w:cs="Arial"/>
          <w:spacing w:val="-1"/>
        </w:rPr>
        <w:t>dual</w:t>
      </w:r>
      <w:r w:rsidR="00A863BE" w:rsidRPr="006C2555">
        <w:rPr>
          <w:rFonts w:ascii="Arial" w:hAnsi="Arial" w:cs="Arial"/>
          <w:spacing w:val="-4"/>
        </w:rPr>
        <w:t xml:space="preserve"> </w:t>
      </w:r>
      <w:r w:rsidR="00A863BE" w:rsidRPr="006C2555">
        <w:rPr>
          <w:rFonts w:ascii="Arial" w:hAnsi="Arial" w:cs="Arial"/>
          <w:spacing w:val="-1"/>
        </w:rPr>
        <w:t>handset</w:t>
      </w:r>
      <w:r w:rsidR="00A863BE" w:rsidRPr="006C2555">
        <w:rPr>
          <w:rFonts w:ascii="Arial" w:hAnsi="Arial" w:cs="Arial"/>
          <w:spacing w:val="-4"/>
        </w:rPr>
        <w:t xml:space="preserve"> </w:t>
      </w:r>
      <w:r w:rsidR="00A863BE" w:rsidRPr="006C2555">
        <w:rPr>
          <w:rFonts w:ascii="Arial" w:hAnsi="Arial" w:cs="Arial"/>
          <w:spacing w:val="-1"/>
        </w:rPr>
        <w:t>phone</w:t>
      </w:r>
      <w:r w:rsidR="00A863BE" w:rsidRPr="006C2555">
        <w:rPr>
          <w:rFonts w:ascii="Arial" w:hAnsi="Arial" w:cs="Arial"/>
          <w:spacing w:val="-3"/>
        </w:rPr>
        <w:t xml:space="preserve"> </w:t>
      </w:r>
      <w:r w:rsidR="00517B91">
        <w:rPr>
          <w:rFonts w:ascii="Arial" w:hAnsi="Arial" w:cs="Arial"/>
          <w:spacing w:val="-1"/>
        </w:rPr>
        <w:t xml:space="preserve">system </w:t>
      </w:r>
    </w:p>
    <w:p w14:paraId="0CFC4E9B" w14:textId="7551D07C" w:rsidR="00517B91" w:rsidRPr="00517B91" w:rsidRDefault="00517B91" w:rsidP="00427AD4">
      <w:pPr>
        <w:pStyle w:val="BodyText"/>
        <w:numPr>
          <w:ilvl w:val="0"/>
          <w:numId w:val="22"/>
        </w:numPr>
        <w:spacing w:line="276" w:lineRule="auto"/>
        <w:ind w:left="1980" w:right="1720"/>
        <w:rPr>
          <w:rFonts w:ascii="Arial" w:hAnsi="Arial" w:cs="Arial"/>
        </w:rPr>
      </w:pPr>
      <w:r>
        <w:rPr>
          <w:rFonts w:ascii="Arial" w:hAnsi="Arial" w:cs="Arial"/>
          <w:spacing w:val="-1"/>
        </w:rPr>
        <w:t>A dual handset interpreter phone is stored in the nurse server in every Med/</w:t>
      </w:r>
      <w:proofErr w:type="spellStart"/>
      <w:r>
        <w:rPr>
          <w:rFonts w:ascii="Arial" w:hAnsi="Arial" w:cs="Arial"/>
          <w:spacing w:val="-1"/>
        </w:rPr>
        <w:t>Surg</w:t>
      </w:r>
      <w:proofErr w:type="spellEnd"/>
      <w:r>
        <w:rPr>
          <w:rFonts w:ascii="Arial" w:hAnsi="Arial" w:cs="Arial"/>
          <w:spacing w:val="-1"/>
        </w:rPr>
        <w:t xml:space="preserve"> patient room</w:t>
      </w:r>
    </w:p>
    <w:p w14:paraId="3E723BC4" w14:textId="77777777" w:rsidR="00A863BE" w:rsidRPr="006C2555" w:rsidRDefault="00A863BE" w:rsidP="00A863BE">
      <w:pPr>
        <w:spacing w:line="276" w:lineRule="auto"/>
        <w:ind w:left="1440" w:right="1720"/>
        <w:rPr>
          <w:rFonts w:ascii="Arial" w:eastAsia="Calibri" w:hAnsi="Arial" w:cs="Arial"/>
          <w:sz w:val="19"/>
          <w:szCs w:val="19"/>
        </w:rPr>
      </w:pPr>
    </w:p>
    <w:p w14:paraId="3F6BADAA" w14:textId="7678CD48" w:rsidR="00A863BE" w:rsidRPr="00DE1DEC" w:rsidRDefault="00A863BE" w:rsidP="00A863BE">
      <w:pPr>
        <w:pStyle w:val="BodyText"/>
        <w:spacing w:line="276" w:lineRule="auto"/>
        <w:ind w:left="1440" w:right="1720" w:firstLine="0"/>
        <w:rPr>
          <w:rFonts w:ascii="Arial" w:hAnsi="Arial" w:cs="Arial"/>
          <w:spacing w:val="-1"/>
        </w:rPr>
      </w:pPr>
      <w:r w:rsidRPr="006C2555">
        <w:rPr>
          <w:rFonts w:ascii="Arial" w:hAnsi="Arial" w:cs="Arial"/>
        </w:rPr>
        <w:t>These</w:t>
      </w:r>
      <w:r w:rsidRPr="006C2555">
        <w:rPr>
          <w:rFonts w:ascii="Arial" w:hAnsi="Arial" w:cs="Arial"/>
          <w:spacing w:val="-3"/>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3"/>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rPr>
        <w:t>all</w:t>
      </w:r>
      <w:r w:rsidRPr="006C2555">
        <w:rPr>
          <w:rFonts w:ascii="Arial" w:hAnsi="Arial" w:cs="Arial"/>
          <w:spacing w:val="-5"/>
        </w:rPr>
        <w:t xml:space="preserve"> </w:t>
      </w:r>
      <w:r w:rsidRPr="006C2555">
        <w:rPr>
          <w:rFonts w:ascii="Arial" w:hAnsi="Arial" w:cs="Arial"/>
          <w:spacing w:val="-1"/>
        </w:rPr>
        <w:t>departments</w:t>
      </w:r>
      <w:r w:rsidRPr="006C2555">
        <w:rPr>
          <w:rFonts w:ascii="Arial" w:hAnsi="Arial" w:cs="Arial"/>
          <w:spacing w:val="-3"/>
        </w:rPr>
        <w:t xml:space="preserve"> </w:t>
      </w:r>
      <w:r w:rsidRPr="006C2555">
        <w:rPr>
          <w:rFonts w:ascii="Arial" w:hAnsi="Arial" w:cs="Arial"/>
          <w:spacing w:val="-2"/>
        </w:rPr>
        <w:t>at</w:t>
      </w:r>
      <w:r w:rsidRPr="006C2555">
        <w:rPr>
          <w:rFonts w:ascii="Arial" w:hAnsi="Arial" w:cs="Arial"/>
          <w:spacing w:val="-4"/>
        </w:rPr>
        <w:t xml:space="preserve"> </w:t>
      </w:r>
      <w:r w:rsidRPr="006C2555">
        <w:rPr>
          <w:rFonts w:ascii="Arial" w:hAnsi="Arial" w:cs="Arial"/>
        </w:rPr>
        <w:t>no</w:t>
      </w:r>
      <w:r w:rsidRPr="006C2555">
        <w:rPr>
          <w:rFonts w:ascii="Arial" w:hAnsi="Arial" w:cs="Arial"/>
          <w:spacing w:val="-2"/>
        </w:rPr>
        <w:t xml:space="preserve"> </w:t>
      </w:r>
      <w:r w:rsidRPr="006C2555">
        <w:rPr>
          <w:rFonts w:ascii="Arial" w:hAnsi="Arial" w:cs="Arial"/>
          <w:spacing w:val="-1"/>
        </w:rPr>
        <w:t>cost.</w:t>
      </w:r>
      <w:r w:rsidRPr="006C2555">
        <w:rPr>
          <w:rFonts w:ascii="Arial" w:hAnsi="Arial" w:cs="Arial"/>
          <w:spacing w:val="47"/>
        </w:rPr>
        <w:t xml:space="preserve"> </w:t>
      </w:r>
      <w:r w:rsidRPr="006C2555">
        <w:rPr>
          <w:rFonts w:ascii="Arial" w:hAnsi="Arial" w:cs="Arial"/>
          <w:spacing w:val="-1"/>
        </w:rPr>
        <w:t>Please</w:t>
      </w:r>
      <w:r w:rsidRPr="006C2555">
        <w:rPr>
          <w:rFonts w:ascii="Arial" w:hAnsi="Arial" w:cs="Arial"/>
          <w:spacing w:val="-4"/>
        </w:rPr>
        <w:t xml:space="preserve"> </w:t>
      </w:r>
      <w:r w:rsidRPr="006C2555">
        <w:rPr>
          <w:rFonts w:ascii="Arial" w:hAnsi="Arial" w:cs="Arial"/>
          <w:spacing w:val="-1"/>
        </w:rPr>
        <w:t>access</w:t>
      </w:r>
      <w:r w:rsidRPr="006C2555">
        <w:rPr>
          <w:rFonts w:ascii="Arial" w:hAnsi="Arial" w:cs="Arial"/>
          <w:spacing w:val="-3"/>
        </w:rPr>
        <w:t xml:space="preserve"> </w:t>
      </w:r>
      <w:r w:rsidRPr="006C2555">
        <w:rPr>
          <w:rFonts w:ascii="Arial" w:hAnsi="Arial" w:cs="Arial"/>
          <w:spacing w:val="-1"/>
        </w:rPr>
        <w:t>Interpreter</w:t>
      </w:r>
      <w:r w:rsidR="006B21A9">
        <w:rPr>
          <w:rFonts w:ascii="Arial" w:hAnsi="Arial" w:cs="Arial"/>
          <w:spacing w:val="79"/>
          <w:w w:val="99"/>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by</w:t>
      </w:r>
      <w:r w:rsidRPr="006C2555">
        <w:rPr>
          <w:rFonts w:ascii="Arial" w:hAnsi="Arial" w:cs="Arial"/>
          <w:spacing w:val="-2"/>
        </w:rPr>
        <w:t xml:space="preserve"> </w:t>
      </w:r>
      <w:r w:rsidRPr="006C2555">
        <w:rPr>
          <w:rFonts w:ascii="Arial" w:hAnsi="Arial" w:cs="Arial"/>
          <w:spacing w:val="-1"/>
        </w:rPr>
        <w:t>calling</w:t>
      </w:r>
      <w:r w:rsidRPr="006C2555">
        <w:rPr>
          <w:rFonts w:ascii="Arial" w:hAnsi="Arial" w:cs="Arial"/>
          <w:spacing w:val="-2"/>
        </w:rPr>
        <w:t xml:space="preserve"> </w:t>
      </w:r>
      <w:r w:rsidR="00DE1DEC">
        <w:rPr>
          <w:rFonts w:ascii="Arial" w:hAnsi="Arial" w:cs="Arial"/>
          <w:spacing w:val="-1"/>
        </w:rPr>
        <w:t>x61077 or 415.600-1077.</w:t>
      </w:r>
    </w:p>
    <w:p w14:paraId="20F215F9" w14:textId="77777777" w:rsidR="00A863BE" w:rsidRDefault="00A863BE" w:rsidP="00A863BE">
      <w:pPr>
        <w:pStyle w:val="BodyText"/>
        <w:spacing w:line="276" w:lineRule="auto"/>
        <w:ind w:left="1440" w:right="1720" w:firstLine="0"/>
        <w:rPr>
          <w:rFonts w:ascii="Arial" w:hAnsi="Arial" w:cs="Arial"/>
        </w:rPr>
      </w:pPr>
    </w:p>
    <w:p w14:paraId="0241A250" w14:textId="77777777" w:rsidR="00A863BE" w:rsidRPr="00A863BE" w:rsidRDefault="00A863BE" w:rsidP="00A863BE">
      <w:pPr>
        <w:pStyle w:val="Heading2"/>
        <w:spacing w:line="276" w:lineRule="auto"/>
        <w:ind w:left="1440" w:right="1720"/>
        <w:rPr>
          <w:rFonts w:ascii="Arial" w:hAnsi="Arial" w:cs="Arial"/>
        </w:rPr>
      </w:pPr>
      <w:r w:rsidRPr="00A863BE">
        <w:rPr>
          <w:rFonts w:ascii="Arial" w:hAnsi="Arial" w:cs="Arial"/>
          <w:noProof/>
          <w:color w:val="00A9A0"/>
        </w:rPr>
        <w:drawing>
          <wp:anchor distT="0" distB="0" distL="114300" distR="114300" simplePos="0" relativeHeight="251785216" behindDoc="0" locked="0" layoutInCell="1" allowOverlap="1" wp14:anchorId="06F3B247" wp14:editId="4E0AF189">
            <wp:simplePos x="0" y="0"/>
            <wp:positionH relativeFrom="page">
              <wp:posOffset>5827646</wp:posOffset>
            </wp:positionH>
            <wp:positionV relativeFrom="paragraph">
              <wp:posOffset>84894</wp:posOffset>
            </wp:positionV>
            <wp:extent cx="1355090" cy="1661795"/>
            <wp:effectExtent l="0" t="0" r="0" b="0"/>
            <wp:wrapSquare wrapText="bothSides"/>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5090"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3BE">
        <w:rPr>
          <w:rFonts w:ascii="Arial" w:hAnsi="Arial" w:cs="Arial"/>
          <w:color w:val="00A9A0"/>
          <w:spacing w:val="12"/>
        </w:rPr>
        <w:t>Respiratory</w:t>
      </w:r>
      <w:r w:rsidRPr="00A863BE">
        <w:rPr>
          <w:rFonts w:ascii="Arial" w:hAnsi="Arial" w:cs="Arial"/>
          <w:color w:val="00A9A0"/>
          <w:spacing w:val="20"/>
        </w:rPr>
        <w:t xml:space="preserve"> </w:t>
      </w:r>
      <w:r w:rsidRPr="00A863BE">
        <w:rPr>
          <w:rFonts w:ascii="Arial" w:hAnsi="Arial" w:cs="Arial"/>
          <w:color w:val="00A9A0"/>
          <w:spacing w:val="12"/>
        </w:rPr>
        <w:t>Etiquette</w:t>
      </w:r>
      <w:r w:rsidRPr="00A863BE">
        <w:rPr>
          <w:rFonts w:ascii="Arial" w:hAnsi="Arial" w:cs="Arial"/>
          <w:color w:val="00A9A0"/>
          <w:spacing w:val="20"/>
        </w:rPr>
        <w:t xml:space="preserve"> </w:t>
      </w:r>
      <w:r w:rsidRPr="00A863BE">
        <w:rPr>
          <w:rFonts w:ascii="Arial" w:hAnsi="Arial" w:cs="Arial"/>
          <w:color w:val="00A9A0"/>
          <w:spacing w:val="13"/>
        </w:rPr>
        <w:t>Stations</w:t>
      </w:r>
    </w:p>
    <w:p w14:paraId="2AFC9B06"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prevent</w:t>
      </w:r>
      <w:r w:rsidRPr="006C2555">
        <w:rPr>
          <w:rFonts w:ascii="Arial" w:hAnsi="Arial" w:cs="Arial"/>
          <w:spacing w:val="-4"/>
        </w:rPr>
        <w:t xml:space="preserve"> </w:t>
      </w:r>
      <w:r w:rsidRPr="006C2555">
        <w:rPr>
          <w:rFonts w:ascii="Arial" w:hAnsi="Arial" w:cs="Arial"/>
        </w:rPr>
        <w:t>the</w:t>
      </w:r>
      <w:r w:rsidRPr="006C2555">
        <w:rPr>
          <w:rFonts w:ascii="Arial" w:hAnsi="Arial" w:cs="Arial"/>
          <w:spacing w:val="-4"/>
        </w:rPr>
        <w:t xml:space="preserve"> </w:t>
      </w:r>
      <w:r w:rsidRPr="006C2555">
        <w:rPr>
          <w:rFonts w:ascii="Arial" w:hAnsi="Arial" w:cs="Arial"/>
          <w:spacing w:val="-1"/>
        </w:rPr>
        <w:t>transmission</w:t>
      </w:r>
      <w:r w:rsidRPr="006C2555">
        <w:rPr>
          <w:rFonts w:ascii="Arial" w:hAnsi="Arial" w:cs="Arial"/>
          <w:spacing w:val="-2"/>
        </w:rPr>
        <w:t xml:space="preserve"> </w:t>
      </w:r>
      <w:r w:rsidRPr="006C2555">
        <w:rPr>
          <w:rFonts w:ascii="Arial" w:hAnsi="Arial" w:cs="Arial"/>
          <w:spacing w:val="-1"/>
        </w:rPr>
        <w:t>of respiratory</w:t>
      </w:r>
      <w:r w:rsidRPr="006C2555">
        <w:rPr>
          <w:rFonts w:ascii="Arial" w:hAnsi="Arial" w:cs="Arial"/>
          <w:spacing w:val="33"/>
          <w:w w:val="99"/>
        </w:rPr>
        <w:t xml:space="preserve"> </w:t>
      </w:r>
      <w:r w:rsidRPr="006C2555">
        <w:rPr>
          <w:rFonts w:ascii="Arial" w:hAnsi="Arial" w:cs="Arial"/>
          <w:spacing w:val="-1"/>
        </w:rPr>
        <w:t>infections,</w:t>
      </w:r>
      <w:r w:rsidRPr="006C2555">
        <w:rPr>
          <w:rFonts w:ascii="Arial" w:hAnsi="Arial" w:cs="Arial"/>
          <w:spacing w:val="-9"/>
        </w:rPr>
        <w:t xml:space="preserve"> </w:t>
      </w:r>
      <w:r w:rsidRPr="006C2555">
        <w:rPr>
          <w:rFonts w:ascii="Arial" w:hAnsi="Arial" w:cs="Arial"/>
          <w:spacing w:val="-1"/>
        </w:rPr>
        <w:t>complimentary</w:t>
      </w:r>
      <w:r w:rsidRPr="006C2555">
        <w:rPr>
          <w:rFonts w:ascii="Arial" w:hAnsi="Arial" w:cs="Arial"/>
          <w:spacing w:val="-6"/>
        </w:rPr>
        <w:t xml:space="preserve"> </w:t>
      </w:r>
      <w:r w:rsidRPr="006C2555">
        <w:rPr>
          <w:rFonts w:ascii="Arial" w:hAnsi="Arial" w:cs="Arial"/>
          <w:spacing w:val="-1"/>
        </w:rPr>
        <w:t>respiratory</w:t>
      </w:r>
      <w:r w:rsidRPr="006C2555">
        <w:rPr>
          <w:rFonts w:ascii="Arial" w:hAnsi="Arial" w:cs="Arial"/>
          <w:spacing w:val="-6"/>
        </w:rPr>
        <w:t xml:space="preserve"> </w:t>
      </w:r>
      <w:r w:rsidRPr="006C2555">
        <w:rPr>
          <w:rFonts w:ascii="Arial" w:hAnsi="Arial" w:cs="Arial"/>
          <w:spacing w:val="-1"/>
        </w:rPr>
        <w:t>etiquette</w:t>
      </w:r>
      <w:r w:rsidRPr="006C2555">
        <w:rPr>
          <w:rFonts w:ascii="Arial" w:hAnsi="Arial" w:cs="Arial"/>
          <w:spacing w:val="68"/>
          <w:w w:val="99"/>
        </w:rPr>
        <w:t xml:space="preserve"> </w:t>
      </w:r>
      <w:r w:rsidRPr="006C2555">
        <w:rPr>
          <w:rFonts w:ascii="Arial" w:hAnsi="Arial" w:cs="Arial"/>
        </w:rPr>
        <w:t>stations</w:t>
      </w:r>
      <w:r w:rsidRPr="006C2555">
        <w:rPr>
          <w:rFonts w:ascii="Arial" w:hAnsi="Arial" w:cs="Arial"/>
          <w:spacing w:val="-3"/>
        </w:rPr>
        <w:t xml:space="preserve"> </w:t>
      </w:r>
      <w:r w:rsidRPr="006C2555">
        <w:rPr>
          <w:rFonts w:ascii="Arial" w:hAnsi="Arial" w:cs="Arial"/>
          <w:spacing w:val="-1"/>
        </w:rPr>
        <w:t>with gloves,</w:t>
      </w:r>
      <w:r w:rsidRPr="006C2555">
        <w:rPr>
          <w:rFonts w:ascii="Arial" w:hAnsi="Arial" w:cs="Arial"/>
          <w:spacing w:val="-5"/>
        </w:rPr>
        <w:t xml:space="preserve"> antibacterial </w:t>
      </w:r>
      <w:r w:rsidRPr="006C2555">
        <w:rPr>
          <w:rFonts w:ascii="Arial" w:hAnsi="Arial" w:cs="Arial"/>
          <w:spacing w:val="-1"/>
        </w:rPr>
        <w:t>gel,</w:t>
      </w:r>
      <w:r w:rsidRPr="006C2555">
        <w:rPr>
          <w:rFonts w:ascii="Arial" w:hAnsi="Arial" w:cs="Arial"/>
          <w:spacing w:val="-5"/>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masks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2"/>
        </w:rPr>
        <w:t xml:space="preserve"> </w:t>
      </w:r>
      <w:r w:rsidRPr="006C2555">
        <w:rPr>
          <w:rFonts w:ascii="Arial" w:hAnsi="Arial" w:cs="Arial"/>
          <w:spacing w:val="-1"/>
        </w:rPr>
        <w:t>available</w:t>
      </w:r>
      <w:r w:rsidRPr="006C2555">
        <w:rPr>
          <w:rFonts w:ascii="Arial" w:hAnsi="Arial" w:cs="Arial"/>
          <w:spacing w:val="-7"/>
        </w:rPr>
        <w:t xml:space="preserve"> </w:t>
      </w:r>
      <w:r w:rsidR="00DC5AA1">
        <w:rPr>
          <w:rFonts w:ascii="Arial" w:hAnsi="Arial" w:cs="Arial"/>
        </w:rPr>
        <w:t>in the main registration areas and on each floor</w:t>
      </w:r>
      <w:r w:rsidRPr="006C2555">
        <w:rPr>
          <w:rFonts w:ascii="Arial" w:hAnsi="Arial" w:cs="Arial"/>
        </w:rPr>
        <w:t>.</w:t>
      </w:r>
    </w:p>
    <w:p w14:paraId="37D4055B" w14:textId="77777777" w:rsidR="00A863BE" w:rsidRPr="006C2555" w:rsidRDefault="00A863BE" w:rsidP="00A863BE">
      <w:pPr>
        <w:spacing w:line="276" w:lineRule="auto"/>
        <w:ind w:left="1440" w:right="1720"/>
        <w:rPr>
          <w:rFonts w:ascii="Arial" w:eastAsia="Calibri" w:hAnsi="Arial" w:cs="Arial"/>
          <w:sz w:val="24"/>
          <w:szCs w:val="24"/>
        </w:rPr>
      </w:pPr>
    </w:p>
    <w:p w14:paraId="5BDE4C2C" w14:textId="77777777" w:rsidR="00A863BE" w:rsidRPr="006C2555" w:rsidRDefault="00A863BE" w:rsidP="00A863BE">
      <w:pPr>
        <w:pStyle w:val="BodyText"/>
        <w:spacing w:line="276" w:lineRule="auto"/>
        <w:ind w:left="1440" w:right="1720" w:firstLine="0"/>
        <w:rPr>
          <w:rFonts w:ascii="Arial" w:hAnsi="Arial" w:cs="Arial"/>
        </w:rPr>
      </w:pPr>
    </w:p>
    <w:p w14:paraId="7A1D2533" w14:textId="77777777" w:rsidR="00537317" w:rsidRPr="00A863BE" w:rsidRDefault="00537317" w:rsidP="00A863BE">
      <w:pPr>
        <w:tabs>
          <w:tab w:val="left" w:pos="10260"/>
        </w:tabs>
        <w:spacing w:line="276" w:lineRule="auto"/>
        <w:ind w:left="1440"/>
        <w:rPr>
          <w:rFonts w:ascii="Arial" w:eastAsia="Calibri" w:hAnsi="Arial" w:cs="Arial"/>
          <w:sz w:val="24"/>
          <w:szCs w:val="24"/>
        </w:rPr>
      </w:pPr>
    </w:p>
    <w:p w14:paraId="4B2900F9" w14:textId="77777777" w:rsidR="00FF5541" w:rsidRPr="00A863BE" w:rsidRDefault="00FF5541" w:rsidP="00BC4E0F">
      <w:pPr>
        <w:tabs>
          <w:tab w:val="left" w:pos="10260"/>
        </w:tabs>
        <w:spacing w:line="276" w:lineRule="auto"/>
        <w:rPr>
          <w:rFonts w:ascii="Arial" w:eastAsia="Calibri" w:hAnsi="Arial" w:cs="Arial"/>
          <w:sz w:val="24"/>
          <w:szCs w:val="24"/>
        </w:rPr>
      </w:pPr>
    </w:p>
    <w:p w14:paraId="7F173C93"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pPr>
    </w:p>
    <w:p w14:paraId="397BD7BA"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sectPr w:rsidR="00537317" w:rsidRPr="00A863BE" w:rsidSect="00544F89">
          <w:type w:val="continuous"/>
          <w:pgSz w:w="12240" w:h="15840"/>
          <w:pgMar w:top="1440" w:right="0" w:bottom="1580" w:left="260" w:header="0" w:footer="720" w:gutter="0"/>
          <w:cols w:space="720"/>
          <w:docGrid w:linePitch="299"/>
        </w:sectPr>
      </w:pPr>
    </w:p>
    <w:p w14:paraId="5F0FCC04"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3"/>
        </w:rPr>
        <w:lastRenderedPageBreak/>
        <w:t>Wheelchairs and Gurneys</w:t>
      </w:r>
    </w:p>
    <w:p w14:paraId="7C12A04C" w14:textId="77777777" w:rsidR="00A863BE" w:rsidRPr="00A863BE" w:rsidRDefault="00A863BE" w:rsidP="003E3F12">
      <w:pPr>
        <w:pStyle w:val="BodyText"/>
        <w:tabs>
          <w:tab w:val="left" w:pos="2260"/>
        </w:tabs>
        <w:spacing w:line="276" w:lineRule="auto"/>
        <w:ind w:left="1440" w:right="1720" w:firstLine="0"/>
        <w:rPr>
          <w:rFonts w:ascii="Arial" w:hAnsi="Arial" w:cs="Arial"/>
        </w:rPr>
      </w:pPr>
      <w:r w:rsidRPr="00A863BE">
        <w:rPr>
          <w:rFonts w:ascii="Arial" w:hAnsi="Arial" w:cs="Arial"/>
        </w:rPr>
        <w:t>Wheelchairs and gurneys are available for general patient use</w:t>
      </w:r>
      <w:r w:rsidR="003E3F12">
        <w:rPr>
          <w:rFonts w:ascii="Arial" w:hAnsi="Arial" w:cs="Arial"/>
        </w:rPr>
        <w:t xml:space="preserve"> </w:t>
      </w:r>
      <w:r w:rsidRPr="00A863BE">
        <w:rPr>
          <w:rFonts w:ascii="Arial" w:hAnsi="Arial" w:cs="Arial"/>
        </w:rPr>
        <w:t xml:space="preserve">and are tagged with </w:t>
      </w:r>
      <w:proofErr w:type="spellStart"/>
      <w:r w:rsidRPr="00A863BE">
        <w:rPr>
          <w:rFonts w:ascii="Arial" w:hAnsi="Arial" w:cs="Arial"/>
        </w:rPr>
        <w:t>Aeroscout</w:t>
      </w:r>
      <w:proofErr w:type="spellEnd"/>
      <w:r w:rsidRPr="00A863BE">
        <w:rPr>
          <w:rFonts w:ascii="Arial" w:hAnsi="Arial" w:cs="Arial"/>
        </w:rPr>
        <w:t xml:space="preserve"> RFID (GPS tracking devices) to facilitate ease of location for patient use.</w:t>
      </w:r>
      <w:r w:rsidR="003E3F12">
        <w:rPr>
          <w:rFonts w:ascii="Arial" w:hAnsi="Arial" w:cs="Arial"/>
        </w:rPr>
        <w:t xml:space="preserve"> </w:t>
      </w:r>
      <w:r w:rsidRPr="00A863BE">
        <w:rPr>
          <w:rFonts w:ascii="Arial" w:hAnsi="Arial" w:cs="Arial"/>
        </w:rPr>
        <w:t>Equipment will be cleaned after each patient use by clinical or transport staff.</w:t>
      </w:r>
    </w:p>
    <w:p w14:paraId="719C848F" w14:textId="77777777" w:rsidR="00A863BE" w:rsidRPr="00A863BE" w:rsidRDefault="00A863BE" w:rsidP="00A863BE">
      <w:pPr>
        <w:pStyle w:val="Heading2"/>
        <w:tabs>
          <w:tab w:val="left" w:pos="10260"/>
        </w:tabs>
        <w:spacing w:line="276" w:lineRule="auto"/>
        <w:ind w:left="1440" w:right="1630"/>
        <w:rPr>
          <w:rFonts w:ascii="Arial" w:hAnsi="Arial" w:cs="Arial"/>
          <w:color w:val="00A9A0"/>
          <w:spacing w:val="12"/>
          <w:sz w:val="24"/>
          <w:szCs w:val="24"/>
        </w:rPr>
      </w:pPr>
    </w:p>
    <w:p w14:paraId="1C965305" w14:textId="77777777" w:rsidR="00C119E1" w:rsidRPr="00C119E1" w:rsidRDefault="00C119E1" w:rsidP="00C119E1">
      <w:pPr>
        <w:pStyle w:val="Heading2"/>
        <w:spacing w:line="276" w:lineRule="auto"/>
        <w:ind w:left="1440" w:right="1627"/>
        <w:rPr>
          <w:rFonts w:ascii="Arial" w:hAnsi="Arial" w:cs="Arial"/>
          <w:color w:val="00A9A0"/>
          <w:spacing w:val="12"/>
        </w:rPr>
      </w:pPr>
      <w:r w:rsidRPr="00C119E1">
        <w:rPr>
          <w:rFonts w:ascii="Arial" w:hAnsi="Arial" w:cs="Arial"/>
          <w:color w:val="00A9A0"/>
          <w:spacing w:val="12"/>
        </w:rPr>
        <w:t>Lost and Found</w:t>
      </w:r>
    </w:p>
    <w:p w14:paraId="4DFB9E0A" w14:textId="51C07035"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Lost and found is located in the </w:t>
      </w:r>
      <w:r w:rsidRPr="00DE1DEC">
        <w:rPr>
          <w:rFonts w:ascii="Arial" w:hAnsi="Arial" w:cs="Arial"/>
          <w:sz w:val="24"/>
          <w:szCs w:val="24"/>
          <w:highlight w:val="green"/>
        </w:rPr>
        <w:t>1912 building on the 4</w:t>
      </w:r>
      <w:r w:rsidRPr="00DE1DEC">
        <w:rPr>
          <w:rFonts w:ascii="Arial" w:hAnsi="Arial" w:cs="Arial"/>
          <w:sz w:val="24"/>
          <w:szCs w:val="24"/>
          <w:highlight w:val="green"/>
          <w:vertAlign w:val="superscript"/>
        </w:rPr>
        <w:t>th</w:t>
      </w:r>
      <w:r w:rsidRPr="00DE1DEC">
        <w:rPr>
          <w:rFonts w:ascii="Arial" w:hAnsi="Arial" w:cs="Arial"/>
          <w:sz w:val="24"/>
          <w:szCs w:val="24"/>
          <w:highlight w:val="green"/>
        </w:rPr>
        <w:t xml:space="preserve"> </w:t>
      </w:r>
      <w:proofErr w:type="gramStart"/>
      <w:r w:rsidRPr="00DE1DEC">
        <w:rPr>
          <w:rFonts w:ascii="Arial" w:hAnsi="Arial" w:cs="Arial"/>
          <w:sz w:val="24"/>
          <w:szCs w:val="24"/>
          <w:highlight w:val="green"/>
        </w:rPr>
        <w:t>floor</w:t>
      </w:r>
      <w:r w:rsidR="00DE1DEC">
        <w:rPr>
          <w:rFonts w:ascii="Arial" w:hAnsi="Arial" w:cs="Arial"/>
          <w:sz w:val="24"/>
          <w:szCs w:val="24"/>
        </w:rPr>
        <w:t xml:space="preserve">  </w:t>
      </w:r>
      <w:r w:rsidR="00DE1DEC" w:rsidRPr="00DE1DEC">
        <w:rPr>
          <w:rFonts w:ascii="Arial" w:hAnsi="Arial" w:cs="Arial"/>
          <w:sz w:val="24"/>
          <w:szCs w:val="24"/>
          <w:highlight w:val="green"/>
        </w:rPr>
        <w:t>CONFIRMED?</w:t>
      </w:r>
      <w:r w:rsidRPr="00DE1DEC">
        <w:rPr>
          <w:rFonts w:ascii="Arial" w:hAnsi="Arial" w:cs="Arial"/>
          <w:sz w:val="24"/>
          <w:szCs w:val="24"/>
          <w:highlight w:val="green"/>
        </w:rPr>
        <w:t>.</w:t>
      </w:r>
      <w:proofErr w:type="gramEnd"/>
      <w:r w:rsidRPr="00C119E1">
        <w:rPr>
          <w:rFonts w:ascii="Arial" w:hAnsi="Arial" w:cs="Arial"/>
          <w:sz w:val="24"/>
          <w:szCs w:val="24"/>
        </w:rPr>
        <w:t xml:space="preserve"> </w:t>
      </w:r>
      <w:ins w:id="103" w:author="Tami Chin" w:date="2018-05-03T20:46:00Z">
        <w:r w:rsidR="00121F6D">
          <w:rPr>
            <w:rFonts w:ascii="Arial" w:hAnsi="Arial" w:cs="Arial"/>
            <w:sz w:val="24"/>
            <w:szCs w:val="24"/>
          </w:rPr>
          <w:t>Please confirm this with Milo Fanene.  I do not believe it is on the 4</w:t>
        </w:r>
        <w:r w:rsidR="00121F6D" w:rsidRPr="00121F6D">
          <w:rPr>
            <w:rFonts w:ascii="Arial" w:hAnsi="Arial" w:cs="Arial"/>
            <w:sz w:val="24"/>
            <w:szCs w:val="24"/>
            <w:vertAlign w:val="superscript"/>
            <w:rPrChange w:id="104" w:author="Tami Chin" w:date="2018-05-03T20:46:00Z">
              <w:rPr>
                <w:rFonts w:ascii="Arial" w:hAnsi="Arial" w:cs="Arial"/>
                <w:sz w:val="24"/>
                <w:szCs w:val="24"/>
              </w:rPr>
            </w:rPrChange>
          </w:rPr>
          <w:t>th</w:t>
        </w:r>
        <w:r w:rsidR="00121F6D">
          <w:rPr>
            <w:rFonts w:ascii="Arial" w:hAnsi="Arial" w:cs="Arial"/>
            <w:sz w:val="24"/>
            <w:szCs w:val="24"/>
          </w:rPr>
          <w:t xml:space="preserve"> floor, in the future state.  I believe it is on the 3</w:t>
        </w:r>
        <w:r w:rsidR="00121F6D" w:rsidRPr="00121F6D">
          <w:rPr>
            <w:rFonts w:ascii="Arial" w:hAnsi="Arial" w:cs="Arial"/>
            <w:sz w:val="24"/>
            <w:szCs w:val="24"/>
            <w:vertAlign w:val="superscript"/>
            <w:rPrChange w:id="105" w:author="Tami Chin" w:date="2018-05-03T20:46:00Z">
              <w:rPr>
                <w:rFonts w:ascii="Arial" w:hAnsi="Arial" w:cs="Arial"/>
                <w:sz w:val="24"/>
                <w:szCs w:val="24"/>
              </w:rPr>
            </w:rPrChange>
          </w:rPr>
          <w:t>rd</w:t>
        </w:r>
        <w:r w:rsidR="00121F6D">
          <w:rPr>
            <w:rFonts w:ascii="Arial" w:hAnsi="Arial" w:cs="Arial"/>
            <w:sz w:val="24"/>
            <w:szCs w:val="24"/>
          </w:rPr>
          <w:t xml:space="preserve"> floor.  </w:t>
        </w:r>
      </w:ins>
      <w:r w:rsidRPr="00C119E1">
        <w:rPr>
          <w:rFonts w:ascii="Arial" w:hAnsi="Arial" w:cs="Arial"/>
          <w:sz w:val="24"/>
          <w:szCs w:val="24"/>
        </w:rPr>
        <w:t xml:space="preserve">Please contact </w:t>
      </w:r>
      <w:r w:rsidR="00DC5AA1">
        <w:rPr>
          <w:rFonts w:ascii="Arial" w:hAnsi="Arial" w:cs="Arial"/>
          <w:sz w:val="24"/>
          <w:szCs w:val="24"/>
        </w:rPr>
        <w:t>S</w:t>
      </w:r>
      <w:r w:rsidRPr="00C119E1">
        <w:rPr>
          <w:rFonts w:ascii="Arial" w:hAnsi="Arial" w:cs="Arial"/>
          <w:sz w:val="24"/>
          <w:szCs w:val="24"/>
        </w:rPr>
        <w:t xml:space="preserve">ecurity at </w:t>
      </w:r>
      <w:r w:rsidR="0005435E" w:rsidRPr="00DE1DEC">
        <w:rPr>
          <w:rFonts w:ascii="Arial" w:hAnsi="Arial" w:cs="Arial"/>
          <w:sz w:val="24"/>
          <w:szCs w:val="24"/>
        </w:rPr>
        <w:t>415-600</w:t>
      </w:r>
      <w:r w:rsidRPr="00DE1DEC">
        <w:rPr>
          <w:rFonts w:ascii="Arial" w:hAnsi="Arial" w:cs="Arial"/>
          <w:sz w:val="24"/>
          <w:szCs w:val="24"/>
        </w:rPr>
        <w:t>-</w:t>
      </w:r>
      <w:r w:rsidR="00B0493E" w:rsidRPr="00DE1DEC">
        <w:rPr>
          <w:rFonts w:ascii="Arial" w:hAnsi="Arial" w:cs="Arial"/>
          <w:sz w:val="24"/>
          <w:szCs w:val="24"/>
        </w:rPr>
        <w:t>0837</w:t>
      </w:r>
      <w:r w:rsidRPr="00DE1DEC">
        <w:rPr>
          <w:rFonts w:ascii="Arial" w:hAnsi="Arial" w:cs="Arial"/>
          <w:sz w:val="24"/>
          <w:szCs w:val="24"/>
        </w:rPr>
        <w:t xml:space="preserve"> if you</w:t>
      </w:r>
      <w:r w:rsidRPr="00C119E1">
        <w:rPr>
          <w:rFonts w:ascii="Arial" w:hAnsi="Arial" w:cs="Arial"/>
          <w:sz w:val="24"/>
          <w:szCs w:val="24"/>
        </w:rPr>
        <w:t xml:space="preserve"> have a missing item that cannot be located. </w:t>
      </w:r>
    </w:p>
    <w:p w14:paraId="48EABA74" w14:textId="77777777" w:rsidR="00C119E1" w:rsidRPr="00C119E1" w:rsidRDefault="00C119E1" w:rsidP="00C119E1">
      <w:pPr>
        <w:pStyle w:val="Heading2"/>
        <w:spacing w:line="276" w:lineRule="auto"/>
        <w:ind w:left="1440" w:right="1714"/>
        <w:rPr>
          <w:rFonts w:ascii="Arial" w:hAnsi="Arial" w:cs="Arial"/>
          <w:sz w:val="24"/>
          <w:szCs w:val="24"/>
        </w:rPr>
      </w:pPr>
    </w:p>
    <w:p w14:paraId="6FFFBF4B" w14:textId="5E9D81D6"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For patient lost and found items, please direct them to </w:t>
      </w:r>
      <w:ins w:id="106" w:author="Tami Chin" w:date="2018-05-03T20:46:00Z">
        <w:r w:rsidR="00121F6D">
          <w:rPr>
            <w:rFonts w:ascii="Arial" w:hAnsi="Arial" w:cs="Arial"/>
            <w:sz w:val="24"/>
            <w:szCs w:val="24"/>
          </w:rPr>
          <w:t>S</w:t>
        </w:r>
      </w:ins>
      <w:del w:id="107" w:author="Tami Chin" w:date="2018-05-03T20:46:00Z">
        <w:r w:rsidRPr="00C119E1" w:rsidDel="00121F6D">
          <w:rPr>
            <w:rFonts w:ascii="Arial" w:hAnsi="Arial" w:cs="Arial"/>
            <w:sz w:val="24"/>
            <w:szCs w:val="24"/>
          </w:rPr>
          <w:delText>s</w:delText>
        </w:r>
      </w:del>
      <w:r w:rsidRPr="00C119E1">
        <w:rPr>
          <w:rFonts w:ascii="Arial" w:hAnsi="Arial" w:cs="Arial"/>
          <w:sz w:val="24"/>
          <w:szCs w:val="24"/>
        </w:rPr>
        <w:t xml:space="preserve">ecurity or contact </w:t>
      </w:r>
      <w:r w:rsidR="00DC5AA1">
        <w:rPr>
          <w:rFonts w:ascii="Arial" w:hAnsi="Arial" w:cs="Arial"/>
          <w:sz w:val="24"/>
          <w:szCs w:val="24"/>
        </w:rPr>
        <w:t>P</w:t>
      </w:r>
      <w:r w:rsidRPr="00C119E1">
        <w:rPr>
          <w:rFonts w:ascii="Arial" w:hAnsi="Arial" w:cs="Arial"/>
          <w:sz w:val="24"/>
          <w:szCs w:val="24"/>
        </w:rPr>
        <w:t xml:space="preserve">atient </w:t>
      </w:r>
      <w:r w:rsidR="00DC5AA1">
        <w:rPr>
          <w:rFonts w:ascii="Arial" w:hAnsi="Arial" w:cs="Arial"/>
          <w:sz w:val="24"/>
          <w:szCs w:val="24"/>
        </w:rPr>
        <w:t>R</w:t>
      </w:r>
      <w:r w:rsidRPr="00C119E1">
        <w:rPr>
          <w:rFonts w:ascii="Arial" w:hAnsi="Arial" w:cs="Arial"/>
          <w:sz w:val="24"/>
          <w:szCs w:val="24"/>
        </w:rPr>
        <w:t xml:space="preserve">elations </w:t>
      </w:r>
      <w:r w:rsidRPr="00DE1DEC">
        <w:rPr>
          <w:rFonts w:ascii="Arial" w:hAnsi="Arial" w:cs="Arial"/>
          <w:sz w:val="24"/>
          <w:szCs w:val="24"/>
        </w:rPr>
        <w:t xml:space="preserve">at </w:t>
      </w:r>
      <w:r w:rsidR="005C3791" w:rsidRPr="00DE1DEC">
        <w:rPr>
          <w:rFonts w:ascii="Arial" w:hAnsi="Arial" w:cs="Arial"/>
          <w:sz w:val="24"/>
          <w:szCs w:val="24"/>
        </w:rPr>
        <w:t>415</w:t>
      </w:r>
      <w:r w:rsidR="0005435E" w:rsidRPr="00DE1DEC">
        <w:rPr>
          <w:rFonts w:ascii="Arial" w:hAnsi="Arial" w:cs="Arial"/>
          <w:sz w:val="24"/>
          <w:szCs w:val="24"/>
        </w:rPr>
        <w:t>-600</w:t>
      </w:r>
      <w:r w:rsidRPr="00DE1DEC">
        <w:rPr>
          <w:rFonts w:ascii="Arial" w:hAnsi="Arial" w:cs="Arial"/>
          <w:sz w:val="24"/>
          <w:szCs w:val="24"/>
        </w:rPr>
        <w:t>-</w:t>
      </w:r>
      <w:r w:rsidR="0005435E" w:rsidRPr="00DE1DEC">
        <w:rPr>
          <w:rFonts w:ascii="Arial" w:hAnsi="Arial" w:cs="Arial"/>
          <w:sz w:val="24"/>
          <w:szCs w:val="24"/>
        </w:rPr>
        <w:t>6634</w:t>
      </w:r>
      <w:r w:rsidRPr="00DE1DEC">
        <w:rPr>
          <w:rFonts w:ascii="Arial" w:hAnsi="Arial" w:cs="Arial"/>
          <w:sz w:val="24"/>
          <w:szCs w:val="24"/>
        </w:rPr>
        <w:t>.</w:t>
      </w:r>
    </w:p>
    <w:p w14:paraId="415A8134" w14:textId="77777777" w:rsidR="00C119E1" w:rsidRDefault="00C119E1" w:rsidP="00A863BE">
      <w:pPr>
        <w:pStyle w:val="Heading2"/>
        <w:spacing w:line="276" w:lineRule="auto"/>
        <w:ind w:left="1440" w:right="1627"/>
        <w:rPr>
          <w:rFonts w:ascii="Arial" w:hAnsi="Arial" w:cs="Arial"/>
          <w:color w:val="00A9A0"/>
          <w:spacing w:val="12"/>
        </w:rPr>
      </w:pPr>
    </w:p>
    <w:p w14:paraId="0E5B946B" w14:textId="77777777" w:rsidR="00EE0F73" w:rsidRDefault="00EE0F73" w:rsidP="00A863BE">
      <w:pPr>
        <w:pStyle w:val="Heading2"/>
        <w:spacing w:line="276" w:lineRule="auto"/>
        <w:ind w:left="1440" w:right="1627"/>
        <w:rPr>
          <w:rFonts w:ascii="Arial" w:hAnsi="Arial" w:cs="Arial"/>
          <w:color w:val="00A9A0"/>
          <w:spacing w:val="12"/>
        </w:rPr>
      </w:pPr>
    </w:p>
    <w:p w14:paraId="06054EDD" w14:textId="77777777" w:rsidR="00EE0F73" w:rsidRDefault="00EE0F73" w:rsidP="00A863BE">
      <w:pPr>
        <w:pStyle w:val="Heading2"/>
        <w:spacing w:line="276" w:lineRule="auto"/>
        <w:ind w:left="1440" w:right="1627"/>
        <w:rPr>
          <w:rFonts w:ascii="Arial" w:hAnsi="Arial" w:cs="Arial"/>
          <w:color w:val="00A9A0"/>
          <w:spacing w:val="12"/>
        </w:rPr>
      </w:pPr>
    </w:p>
    <w:p w14:paraId="1CC0AA98" w14:textId="77777777" w:rsidR="00EE0F73" w:rsidRDefault="00EE0F73" w:rsidP="00A863BE">
      <w:pPr>
        <w:pStyle w:val="Heading2"/>
        <w:spacing w:line="276" w:lineRule="auto"/>
        <w:ind w:left="1440" w:right="1627"/>
        <w:rPr>
          <w:rFonts w:ascii="Arial" w:hAnsi="Arial" w:cs="Arial"/>
          <w:color w:val="00A9A0"/>
          <w:spacing w:val="12"/>
        </w:rPr>
      </w:pPr>
    </w:p>
    <w:p w14:paraId="64CB495B" w14:textId="77777777" w:rsidR="00EE0F73" w:rsidRDefault="00EE0F73" w:rsidP="00A863BE">
      <w:pPr>
        <w:pStyle w:val="Heading2"/>
        <w:spacing w:line="276" w:lineRule="auto"/>
        <w:ind w:left="1440" w:right="1627"/>
        <w:rPr>
          <w:rFonts w:ascii="Arial" w:hAnsi="Arial" w:cs="Arial"/>
          <w:color w:val="00A9A0"/>
          <w:spacing w:val="12"/>
        </w:rPr>
      </w:pPr>
    </w:p>
    <w:p w14:paraId="15245EC9" w14:textId="77777777" w:rsidR="00EE0F73" w:rsidRDefault="00EE0F73" w:rsidP="00A863BE">
      <w:pPr>
        <w:pStyle w:val="Heading2"/>
        <w:spacing w:line="276" w:lineRule="auto"/>
        <w:ind w:left="1440" w:right="1627"/>
        <w:rPr>
          <w:rFonts w:ascii="Arial" w:hAnsi="Arial" w:cs="Arial"/>
          <w:color w:val="00A9A0"/>
          <w:spacing w:val="12"/>
        </w:rPr>
      </w:pPr>
    </w:p>
    <w:p w14:paraId="481B8387" w14:textId="2F55011D" w:rsidR="00A863BE" w:rsidRPr="00A863BE" w:rsidRDefault="00A863BE" w:rsidP="00A863BE">
      <w:pPr>
        <w:pStyle w:val="Heading2"/>
        <w:spacing w:line="276" w:lineRule="auto"/>
        <w:ind w:left="1440" w:right="1627"/>
        <w:rPr>
          <w:rFonts w:ascii="Arial" w:hAnsi="Arial" w:cs="Arial"/>
          <w:color w:val="00A9A0"/>
          <w:spacing w:val="12"/>
        </w:rPr>
      </w:pPr>
      <w:r w:rsidRPr="00A863BE">
        <w:rPr>
          <w:rFonts w:ascii="Arial" w:hAnsi="Arial" w:cs="Arial"/>
          <w:color w:val="00A9A0"/>
          <w:spacing w:val="12"/>
        </w:rPr>
        <w:t>Patient Relations</w:t>
      </w:r>
    </w:p>
    <w:p w14:paraId="6B85025A" w14:textId="770424E0" w:rsidR="00DE1DEC" w:rsidRDefault="00A863BE" w:rsidP="00A863BE">
      <w:pPr>
        <w:pStyle w:val="Heading2"/>
        <w:spacing w:line="276" w:lineRule="auto"/>
        <w:ind w:left="1440" w:right="1627"/>
        <w:rPr>
          <w:rFonts w:ascii="Arial" w:hAnsi="Arial" w:cs="Arial"/>
          <w:spacing w:val="12"/>
          <w:sz w:val="24"/>
          <w:szCs w:val="24"/>
        </w:rPr>
      </w:pPr>
      <w:r w:rsidRPr="006C2555">
        <w:rPr>
          <w:rFonts w:ascii="Arial" w:hAnsi="Arial" w:cs="Arial"/>
          <w:spacing w:val="12"/>
          <w:sz w:val="24"/>
          <w:szCs w:val="24"/>
        </w:rPr>
        <w:t xml:space="preserve">Patients are at the center of everything we do. If </w:t>
      </w:r>
      <w:r w:rsidR="00586824">
        <w:rPr>
          <w:rFonts w:ascii="Arial" w:hAnsi="Arial" w:cs="Arial"/>
          <w:spacing w:val="12"/>
          <w:sz w:val="24"/>
          <w:szCs w:val="24"/>
        </w:rPr>
        <w:t xml:space="preserve">a patient or </w:t>
      </w:r>
      <w:r w:rsidRPr="006C2555">
        <w:rPr>
          <w:rFonts w:ascii="Arial" w:hAnsi="Arial" w:cs="Arial"/>
          <w:spacing w:val="12"/>
          <w:sz w:val="24"/>
          <w:szCs w:val="24"/>
        </w:rPr>
        <w:t>a family member ha</w:t>
      </w:r>
      <w:r w:rsidR="00586824">
        <w:rPr>
          <w:rFonts w:ascii="Arial" w:hAnsi="Arial" w:cs="Arial"/>
          <w:spacing w:val="12"/>
          <w:sz w:val="24"/>
          <w:szCs w:val="24"/>
        </w:rPr>
        <w:t>s</w:t>
      </w:r>
      <w:r w:rsidRPr="006C2555">
        <w:rPr>
          <w:rFonts w:ascii="Arial" w:hAnsi="Arial" w:cs="Arial"/>
          <w:spacing w:val="12"/>
          <w:sz w:val="24"/>
          <w:szCs w:val="24"/>
        </w:rPr>
        <w:t xml:space="preserve"> a question or concern about </w:t>
      </w:r>
      <w:r w:rsidR="00586824">
        <w:rPr>
          <w:rFonts w:ascii="Arial" w:hAnsi="Arial" w:cs="Arial"/>
          <w:spacing w:val="12"/>
          <w:sz w:val="24"/>
          <w:szCs w:val="24"/>
        </w:rPr>
        <w:t>their</w:t>
      </w:r>
      <w:r w:rsidRPr="006C2555">
        <w:rPr>
          <w:rFonts w:ascii="Arial" w:hAnsi="Arial" w:cs="Arial"/>
          <w:spacing w:val="12"/>
          <w:sz w:val="24"/>
          <w:szCs w:val="24"/>
        </w:rPr>
        <w:t xml:space="preserve"> hospital stay, </w:t>
      </w:r>
      <w:r w:rsidR="003E3F12">
        <w:rPr>
          <w:rFonts w:ascii="Arial" w:hAnsi="Arial" w:cs="Arial"/>
          <w:spacing w:val="12"/>
          <w:sz w:val="24"/>
          <w:szCs w:val="24"/>
        </w:rPr>
        <w:t>they are encouraged to tell their care team. They may also c</w:t>
      </w:r>
      <w:r w:rsidRPr="006C2555">
        <w:rPr>
          <w:rFonts w:ascii="Arial" w:hAnsi="Arial" w:cs="Arial"/>
          <w:spacing w:val="12"/>
          <w:sz w:val="24"/>
          <w:szCs w:val="24"/>
        </w:rPr>
        <w:t xml:space="preserve">ontact </w:t>
      </w:r>
      <w:ins w:id="108" w:author="Tami Chin" w:date="2018-05-03T20:47:00Z">
        <w:r w:rsidR="00121F6D">
          <w:rPr>
            <w:rFonts w:ascii="Arial" w:hAnsi="Arial" w:cs="Arial"/>
            <w:spacing w:val="12"/>
            <w:sz w:val="24"/>
            <w:szCs w:val="24"/>
          </w:rPr>
          <w:t>P</w:t>
        </w:r>
      </w:ins>
      <w:del w:id="109" w:author="Tami Chin" w:date="2018-05-03T20:47:00Z">
        <w:r w:rsidRPr="006C2555" w:rsidDel="00121F6D">
          <w:rPr>
            <w:rFonts w:ascii="Arial" w:hAnsi="Arial" w:cs="Arial"/>
            <w:spacing w:val="12"/>
            <w:sz w:val="24"/>
            <w:szCs w:val="24"/>
          </w:rPr>
          <w:delText>p</w:delText>
        </w:r>
      </w:del>
      <w:r w:rsidRPr="006C2555">
        <w:rPr>
          <w:rFonts w:ascii="Arial" w:hAnsi="Arial" w:cs="Arial"/>
          <w:spacing w:val="12"/>
          <w:sz w:val="24"/>
          <w:szCs w:val="24"/>
        </w:rPr>
        <w:t xml:space="preserve">atient </w:t>
      </w:r>
      <w:ins w:id="110" w:author="Tami Chin" w:date="2018-05-03T20:47:00Z">
        <w:r w:rsidR="00121F6D">
          <w:rPr>
            <w:rFonts w:ascii="Arial" w:hAnsi="Arial" w:cs="Arial"/>
            <w:spacing w:val="12"/>
            <w:sz w:val="24"/>
            <w:szCs w:val="24"/>
          </w:rPr>
          <w:t>R</w:t>
        </w:r>
      </w:ins>
      <w:del w:id="111" w:author="Tami Chin" w:date="2018-05-03T20:47:00Z">
        <w:r w:rsidRPr="006C2555" w:rsidDel="00121F6D">
          <w:rPr>
            <w:rFonts w:ascii="Arial" w:hAnsi="Arial" w:cs="Arial"/>
            <w:spacing w:val="12"/>
            <w:sz w:val="24"/>
            <w:szCs w:val="24"/>
          </w:rPr>
          <w:delText>r</w:delText>
        </w:r>
      </w:del>
      <w:r w:rsidRPr="006C2555">
        <w:rPr>
          <w:rFonts w:ascii="Arial" w:hAnsi="Arial" w:cs="Arial"/>
          <w:spacing w:val="12"/>
          <w:sz w:val="24"/>
          <w:szCs w:val="24"/>
        </w:rPr>
        <w:t xml:space="preserve">elations </w:t>
      </w:r>
      <w:r w:rsidR="003E3F12" w:rsidRPr="00843AED">
        <w:rPr>
          <w:rFonts w:ascii="Arial" w:hAnsi="Arial" w:cs="Arial"/>
          <w:spacing w:val="12"/>
          <w:sz w:val="24"/>
          <w:szCs w:val="24"/>
        </w:rPr>
        <w:t>a</w:t>
      </w:r>
      <w:r w:rsidR="00843AED" w:rsidRPr="00843AED">
        <w:rPr>
          <w:rFonts w:ascii="Arial" w:hAnsi="Arial" w:cs="Arial"/>
          <w:spacing w:val="12"/>
          <w:sz w:val="24"/>
          <w:szCs w:val="24"/>
        </w:rPr>
        <w:t xml:space="preserve">t </w:t>
      </w:r>
      <w:r w:rsidR="003E3F12" w:rsidRPr="00843AED">
        <w:rPr>
          <w:rFonts w:ascii="Arial" w:hAnsi="Arial" w:cs="Arial"/>
          <w:b/>
          <w:sz w:val="24"/>
          <w:szCs w:val="24"/>
        </w:rPr>
        <w:t>415-600-6634</w:t>
      </w:r>
      <w:r w:rsidR="003E3F12">
        <w:rPr>
          <w:rFonts w:ascii="Arial" w:hAnsi="Arial" w:cs="Arial"/>
          <w:spacing w:val="12"/>
          <w:sz w:val="24"/>
          <w:szCs w:val="24"/>
        </w:rPr>
        <w:t xml:space="preserve"> </w:t>
      </w:r>
      <w:r w:rsidRPr="006C2555">
        <w:rPr>
          <w:rFonts w:ascii="Arial" w:hAnsi="Arial" w:cs="Arial"/>
          <w:spacing w:val="12"/>
          <w:sz w:val="24"/>
          <w:szCs w:val="24"/>
        </w:rPr>
        <w:t>or</w:t>
      </w:r>
      <w:r w:rsidR="00843AED">
        <w:rPr>
          <w:rFonts w:ascii="Arial" w:hAnsi="Arial" w:cs="Arial"/>
          <w:spacing w:val="12"/>
          <w:sz w:val="24"/>
          <w:szCs w:val="24"/>
        </w:rPr>
        <w:t xml:space="preserve"> ask</w:t>
      </w:r>
      <w:r w:rsidRPr="006C2555">
        <w:rPr>
          <w:rFonts w:ascii="Arial" w:hAnsi="Arial" w:cs="Arial"/>
          <w:spacing w:val="12"/>
          <w:sz w:val="24"/>
          <w:szCs w:val="24"/>
        </w:rPr>
        <w:t xml:space="preserve"> a nursing supervisor.</w:t>
      </w:r>
    </w:p>
    <w:p w14:paraId="7C899975" w14:textId="77777777" w:rsidR="00DE1DEC" w:rsidRDefault="00DE1DEC" w:rsidP="00A863BE">
      <w:pPr>
        <w:pStyle w:val="Heading2"/>
        <w:spacing w:line="276" w:lineRule="auto"/>
        <w:ind w:left="1440" w:right="1627"/>
        <w:rPr>
          <w:rFonts w:ascii="Arial" w:hAnsi="Arial" w:cs="Arial"/>
          <w:spacing w:val="12"/>
          <w:sz w:val="24"/>
          <w:szCs w:val="24"/>
        </w:rPr>
      </w:pPr>
    </w:p>
    <w:p w14:paraId="6291B180" w14:textId="75F90B71" w:rsidR="00A863BE" w:rsidRPr="006C2555" w:rsidRDefault="00DE1DEC" w:rsidP="00A863BE">
      <w:pPr>
        <w:pStyle w:val="Heading2"/>
        <w:spacing w:line="276" w:lineRule="auto"/>
        <w:ind w:left="1440" w:right="1627"/>
        <w:rPr>
          <w:rFonts w:ascii="Arial" w:hAnsi="Arial" w:cs="Arial"/>
          <w:spacing w:val="12"/>
          <w:sz w:val="24"/>
          <w:szCs w:val="24"/>
        </w:rPr>
      </w:pPr>
      <w:r>
        <w:rPr>
          <w:rFonts w:ascii="Arial" w:hAnsi="Arial" w:cs="Arial"/>
          <w:spacing w:val="12"/>
          <w:sz w:val="24"/>
          <w:szCs w:val="24"/>
        </w:rPr>
        <w:t xml:space="preserve">The </w:t>
      </w:r>
      <w:r w:rsidR="00A863BE" w:rsidRPr="006C2555">
        <w:rPr>
          <w:rFonts w:ascii="Arial" w:hAnsi="Arial" w:cs="Arial"/>
          <w:spacing w:val="12"/>
          <w:sz w:val="24"/>
          <w:szCs w:val="24"/>
        </w:rPr>
        <w:t>P</w:t>
      </w:r>
      <w:r w:rsidR="00843AED">
        <w:rPr>
          <w:rFonts w:ascii="Arial" w:hAnsi="Arial" w:cs="Arial"/>
          <w:spacing w:val="12"/>
          <w:sz w:val="24"/>
          <w:szCs w:val="24"/>
        </w:rPr>
        <w:t>atient R</w:t>
      </w:r>
      <w:r w:rsidR="003E3F12">
        <w:rPr>
          <w:rFonts w:ascii="Arial" w:hAnsi="Arial" w:cs="Arial"/>
          <w:spacing w:val="12"/>
          <w:sz w:val="24"/>
          <w:szCs w:val="24"/>
        </w:rPr>
        <w:t>elations</w:t>
      </w:r>
      <w:r>
        <w:rPr>
          <w:rFonts w:ascii="Arial" w:hAnsi="Arial" w:cs="Arial"/>
          <w:spacing w:val="12"/>
          <w:sz w:val="24"/>
          <w:szCs w:val="24"/>
        </w:rPr>
        <w:t xml:space="preserve"> team</w:t>
      </w:r>
      <w:r w:rsidR="00843AED">
        <w:rPr>
          <w:rFonts w:ascii="Arial" w:hAnsi="Arial" w:cs="Arial"/>
          <w:spacing w:val="12"/>
          <w:sz w:val="24"/>
          <w:szCs w:val="24"/>
        </w:rPr>
        <w:t xml:space="preserve"> can</w:t>
      </w:r>
      <w:r w:rsidR="003E3F12">
        <w:rPr>
          <w:rFonts w:ascii="Arial" w:hAnsi="Arial" w:cs="Arial"/>
          <w:spacing w:val="12"/>
          <w:sz w:val="24"/>
          <w:szCs w:val="24"/>
        </w:rPr>
        <w:t xml:space="preserve"> address</w:t>
      </w:r>
      <w:r w:rsidR="00A863BE" w:rsidRPr="006C2555">
        <w:rPr>
          <w:rFonts w:ascii="Arial" w:hAnsi="Arial" w:cs="Arial"/>
          <w:spacing w:val="12"/>
          <w:sz w:val="24"/>
          <w:szCs w:val="24"/>
        </w:rPr>
        <w:t>:</w:t>
      </w:r>
    </w:p>
    <w:p w14:paraId="0A536514"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3C59611F"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Lost patient items (coordinate an investigation, conduct a follow-up, facilitate reimbursement)</w:t>
      </w:r>
    </w:p>
    <w:p w14:paraId="4BEFA639"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Assist with difficult patient/family incidents</w:t>
      </w:r>
    </w:p>
    <w:p w14:paraId="43C8A8E1"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patient grievance issues to align with regulatory standards</w:t>
      </w:r>
    </w:p>
    <w:p w14:paraId="0403A738"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ADA concerns</w:t>
      </w:r>
    </w:p>
    <w:p w14:paraId="1B32BCE7"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 xml:space="preserve">Meet with patients/families to de-escalate issues before they become grievances </w:t>
      </w:r>
    </w:p>
    <w:p w14:paraId="0485AE2E"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Round on patients (in addition to nursing leadership rounds)</w:t>
      </w:r>
    </w:p>
    <w:p w14:paraId="1777E066"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Patient experience (facilitate trainings and in-services to help staff improve the patient experience)</w:t>
      </w:r>
    </w:p>
    <w:p w14:paraId="6CE859AE"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28C563FF" w14:textId="77777777" w:rsidR="00E82136" w:rsidRPr="00A863BE" w:rsidRDefault="00D023A5" w:rsidP="00A863BE">
      <w:pPr>
        <w:pStyle w:val="Heading2"/>
        <w:tabs>
          <w:tab w:val="left" w:pos="10260"/>
        </w:tabs>
        <w:spacing w:line="276" w:lineRule="auto"/>
        <w:ind w:left="1440" w:right="1630"/>
        <w:rPr>
          <w:rFonts w:ascii="Arial" w:hAnsi="Arial" w:cs="Arial"/>
          <w:color w:val="00A9A0"/>
          <w:spacing w:val="12"/>
        </w:rPr>
      </w:pPr>
      <w:r w:rsidRPr="00A863BE">
        <w:rPr>
          <w:rFonts w:ascii="Arial" w:hAnsi="Arial" w:cs="Arial"/>
          <w:color w:val="00A9A0"/>
          <w:spacing w:val="12"/>
        </w:rPr>
        <w:t xml:space="preserve">Newborn Connections </w:t>
      </w:r>
    </w:p>
    <w:p w14:paraId="3799E3D0" w14:textId="77777777" w:rsidR="00F73C4F" w:rsidRPr="00A863BE" w:rsidRDefault="00D023A5"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Newborn Connections is a</w:t>
      </w:r>
      <w:r w:rsidR="001D7F39">
        <w:rPr>
          <w:rFonts w:ascii="Arial" w:hAnsi="Arial" w:cs="Arial"/>
          <w:sz w:val="24"/>
          <w:szCs w:val="24"/>
        </w:rPr>
        <w:t xml:space="preserve"> </w:t>
      </w:r>
      <w:r w:rsidRPr="00A863BE">
        <w:rPr>
          <w:rFonts w:ascii="Arial" w:hAnsi="Arial" w:cs="Arial"/>
          <w:sz w:val="24"/>
          <w:szCs w:val="24"/>
        </w:rPr>
        <w:t xml:space="preserve">community resource </w:t>
      </w:r>
      <w:r w:rsidR="001D7F39">
        <w:rPr>
          <w:rFonts w:ascii="Arial" w:hAnsi="Arial" w:cs="Arial"/>
          <w:sz w:val="24"/>
          <w:szCs w:val="24"/>
        </w:rPr>
        <w:t xml:space="preserve">new to Mission Bernal campus </w:t>
      </w:r>
      <w:r w:rsidRPr="00A863BE">
        <w:rPr>
          <w:rFonts w:ascii="Arial" w:hAnsi="Arial" w:cs="Arial"/>
          <w:sz w:val="24"/>
          <w:szCs w:val="24"/>
        </w:rPr>
        <w:t xml:space="preserve">that offers support and education from pregnancy through early parenting. Located in the </w:t>
      </w:r>
      <w:proofErr w:type="spellStart"/>
      <w:r w:rsidRPr="00A863BE">
        <w:rPr>
          <w:rFonts w:ascii="Arial" w:hAnsi="Arial" w:cs="Arial"/>
          <w:sz w:val="24"/>
          <w:szCs w:val="24"/>
        </w:rPr>
        <w:t>Monteagle</w:t>
      </w:r>
      <w:proofErr w:type="spellEnd"/>
      <w:r w:rsidRPr="00A863BE">
        <w:rPr>
          <w:rFonts w:ascii="Arial" w:hAnsi="Arial" w:cs="Arial"/>
          <w:sz w:val="24"/>
          <w:szCs w:val="24"/>
        </w:rPr>
        <w:t xml:space="preserve"> Building, the program includes prenatal classes, </w:t>
      </w:r>
      <w:r w:rsidR="001D7F39">
        <w:rPr>
          <w:rFonts w:ascii="Arial" w:hAnsi="Arial" w:cs="Arial"/>
          <w:sz w:val="24"/>
          <w:szCs w:val="24"/>
        </w:rPr>
        <w:t xml:space="preserve">massage services, </w:t>
      </w:r>
      <w:r w:rsidRPr="00A863BE">
        <w:rPr>
          <w:rFonts w:ascii="Arial" w:hAnsi="Arial" w:cs="Arial"/>
          <w:sz w:val="24"/>
          <w:szCs w:val="24"/>
        </w:rPr>
        <w:t xml:space="preserve">breastfeeding support, and support groups, as well as breastfeeding, baby, and lactation supplies. </w:t>
      </w:r>
    </w:p>
    <w:p w14:paraId="25C5628E" w14:textId="77777777" w:rsidR="00F73C4F" w:rsidRPr="00A863BE" w:rsidRDefault="00F73C4F" w:rsidP="00A863BE">
      <w:pPr>
        <w:tabs>
          <w:tab w:val="left" w:pos="10260"/>
        </w:tabs>
        <w:spacing w:line="276" w:lineRule="auto"/>
        <w:ind w:left="1440" w:right="1630"/>
        <w:rPr>
          <w:rFonts w:ascii="Arial" w:hAnsi="Arial" w:cs="Arial"/>
          <w:sz w:val="24"/>
          <w:szCs w:val="24"/>
        </w:rPr>
      </w:pPr>
    </w:p>
    <w:p w14:paraId="206299B6" w14:textId="3ECDE27D" w:rsidR="00D023A5" w:rsidRPr="001D7F39" w:rsidRDefault="00D023A5" w:rsidP="00A863BE">
      <w:pPr>
        <w:tabs>
          <w:tab w:val="left" w:pos="10260"/>
        </w:tabs>
        <w:spacing w:line="276" w:lineRule="auto"/>
        <w:ind w:left="1440" w:right="1630"/>
        <w:rPr>
          <w:rFonts w:ascii="Arial" w:hAnsi="Arial" w:cs="Arial"/>
          <w:sz w:val="24"/>
          <w:szCs w:val="24"/>
        </w:rPr>
      </w:pPr>
      <w:r w:rsidRPr="001D7F39">
        <w:rPr>
          <w:rFonts w:ascii="Arial" w:hAnsi="Arial" w:cs="Arial"/>
          <w:sz w:val="24"/>
          <w:szCs w:val="24"/>
        </w:rPr>
        <w:t xml:space="preserve">Hours are Monday – </w:t>
      </w:r>
      <w:r w:rsidR="001D7F39" w:rsidRPr="001D7F39">
        <w:rPr>
          <w:rFonts w:ascii="Arial" w:hAnsi="Arial" w:cs="Arial"/>
          <w:sz w:val="24"/>
          <w:szCs w:val="24"/>
        </w:rPr>
        <w:t>Thursd</w:t>
      </w:r>
      <w:r w:rsidRPr="001D7F39">
        <w:rPr>
          <w:rFonts w:ascii="Arial" w:hAnsi="Arial" w:cs="Arial"/>
          <w:sz w:val="24"/>
          <w:szCs w:val="24"/>
        </w:rPr>
        <w:t xml:space="preserve">ay, </w:t>
      </w:r>
      <w:r w:rsidR="001D7F39" w:rsidRPr="001D7F39">
        <w:rPr>
          <w:rFonts w:ascii="Arial" w:hAnsi="Arial" w:cs="Arial"/>
          <w:sz w:val="24"/>
          <w:szCs w:val="24"/>
        </w:rPr>
        <w:t>9</w:t>
      </w:r>
      <w:r w:rsidRPr="001D7F39">
        <w:rPr>
          <w:rFonts w:ascii="Arial" w:hAnsi="Arial" w:cs="Arial"/>
          <w:sz w:val="24"/>
          <w:szCs w:val="24"/>
        </w:rPr>
        <w:t xml:space="preserve"> a</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to </w:t>
      </w:r>
      <w:r w:rsidR="001D7F39" w:rsidRPr="001D7F39">
        <w:rPr>
          <w:rFonts w:ascii="Arial" w:hAnsi="Arial" w:cs="Arial"/>
          <w:sz w:val="24"/>
          <w:szCs w:val="24"/>
        </w:rPr>
        <w:t>6</w:t>
      </w:r>
      <w:r w:rsidRPr="001D7F39">
        <w:rPr>
          <w:rFonts w:ascii="Arial" w:hAnsi="Arial" w:cs="Arial"/>
          <w:sz w:val="24"/>
          <w:szCs w:val="24"/>
        </w:rPr>
        <w:t xml:space="preserve"> p</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w:t>
      </w:r>
      <w:r w:rsidR="001D7F39" w:rsidRPr="001D7F39">
        <w:rPr>
          <w:rFonts w:ascii="Arial" w:hAnsi="Arial" w:cs="Arial"/>
          <w:sz w:val="24"/>
          <w:szCs w:val="24"/>
        </w:rPr>
        <w:t xml:space="preserve">Friday, 9 a.m. – 4 p.m. Closed </w:t>
      </w:r>
      <w:r w:rsidRPr="001D7F39">
        <w:rPr>
          <w:rFonts w:ascii="Arial" w:hAnsi="Arial" w:cs="Arial"/>
          <w:sz w:val="24"/>
          <w:szCs w:val="24"/>
        </w:rPr>
        <w:t>Saturday</w:t>
      </w:r>
      <w:r w:rsidR="001D7F39" w:rsidRPr="001D7F39">
        <w:rPr>
          <w:rFonts w:ascii="Arial" w:hAnsi="Arial" w:cs="Arial"/>
          <w:sz w:val="24"/>
          <w:szCs w:val="24"/>
        </w:rPr>
        <w:t xml:space="preserve"> and Sunday.</w:t>
      </w:r>
      <w:r w:rsidRPr="001D7F39">
        <w:rPr>
          <w:rFonts w:ascii="Arial" w:hAnsi="Arial" w:cs="Arial"/>
          <w:sz w:val="24"/>
          <w:szCs w:val="24"/>
        </w:rPr>
        <w:t xml:space="preserve"> The telephone number is </w:t>
      </w:r>
      <w:r w:rsidR="00DE1DEC">
        <w:rPr>
          <w:rFonts w:ascii="Arial" w:hAnsi="Arial" w:cs="Arial"/>
          <w:sz w:val="24"/>
          <w:szCs w:val="24"/>
        </w:rPr>
        <w:t>415.600-2229.</w:t>
      </w:r>
    </w:p>
    <w:p w14:paraId="01AF9078" w14:textId="77777777" w:rsidR="00E82136" w:rsidRPr="00A863BE" w:rsidRDefault="00E82136" w:rsidP="001D7F39">
      <w:pPr>
        <w:tabs>
          <w:tab w:val="left" w:pos="10260"/>
        </w:tabs>
        <w:spacing w:line="276" w:lineRule="auto"/>
        <w:ind w:right="1630"/>
        <w:rPr>
          <w:rFonts w:ascii="Arial" w:eastAsia="Calibri" w:hAnsi="Arial" w:cs="Arial"/>
          <w:spacing w:val="12"/>
          <w:sz w:val="24"/>
          <w:szCs w:val="24"/>
        </w:rPr>
      </w:pPr>
    </w:p>
    <w:p w14:paraId="47460BA8" w14:textId="77777777" w:rsidR="00E82136" w:rsidRPr="00A863BE" w:rsidRDefault="00E82136" w:rsidP="00A863BE">
      <w:pPr>
        <w:tabs>
          <w:tab w:val="left" w:pos="10260"/>
        </w:tabs>
        <w:spacing w:line="276" w:lineRule="auto"/>
        <w:ind w:left="1440" w:right="1630"/>
        <w:rPr>
          <w:rFonts w:ascii="Arial" w:hAnsi="Arial" w:cs="Arial"/>
          <w:sz w:val="24"/>
          <w:szCs w:val="24"/>
        </w:rPr>
      </w:pPr>
    </w:p>
    <w:p w14:paraId="653A117C" w14:textId="77777777" w:rsidR="00D023A5" w:rsidRPr="006C2555" w:rsidRDefault="00D023A5" w:rsidP="00A863BE">
      <w:pPr>
        <w:pStyle w:val="Heading2"/>
        <w:tabs>
          <w:tab w:val="left" w:pos="10260"/>
        </w:tabs>
        <w:spacing w:line="276" w:lineRule="auto"/>
        <w:ind w:left="1440" w:right="1630"/>
        <w:rPr>
          <w:rFonts w:ascii="Arial" w:hAnsi="Arial" w:cs="Arial"/>
          <w:spacing w:val="12"/>
        </w:rPr>
      </w:pPr>
    </w:p>
    <w:p w14:paraId="7FBDB0A3" w14:textId="77777777" w:rsidR="00AE75C9" w:rsidRPr="006C2555" w:rsidRDefault="00AE75C9" w:rsidP="00A863BE">
      <w:pPr>
        <w:pStyle w:val="Heading2"/>
        <w:spacing w:line="276" w:lineRule="auto"/>
        <w:ind w:right="1630"/>
        <w:rPr>
          <w:rFonts w:ascii="Arial" w:hAnsi="Arial" w:cs="Arial"/>
          <w:spacing w:val="12"/>
        </w:rPr>
      </w:pPr>
    </w:p>
    <w:p w14:paraId="2B2E6151" w14:textId="77777777" w:rsidR="00AE75C9" w:rsidRPr="006C2555" w:rsidRDefault="00AE75C9" w:rsidP="00AE75C9">
      <w:pPr>
        <w:pStyle w:val="Heading2"/>
        <w:spacing w:before="3"/>
        <w:ind w:right="1630"/>
        <w:rPr>
          <w:rFonts w:ascii="Arial" w:hAnsi="Arial" w:cs="Arial"/>
          <w:spacing w:val="12"/>
        </w:rPr>
      </w:pPr>
    </w:p>
    <w:p w14:paraId="2D581CE5" w14:textId="77777777" w:rsidR="00EF5665" w:rsidRPr="006C2555" w:rsidRDefault="00EF5665" w:rsidP="00EF5665">
      <w:pPr>
        <w:pStyle w:val="BodyText"/>
        <w:spacing w:before="198" w:line="276" w:lineRule="auto"/>
        <w:ind w:left="1540" w:right="1720" w:firstLine="0"/>
        <w:rPr>
          <w:rFonts w:ascii="Arial" w:hAnsi="Arial" w:cs="Arial"/>
        </w:rPr>
        <w:sectPr w:rsidR="00EF5665" w:rsidRPr="006C2555" w:rsidSect="00EF5665">
          <w:headerReference w:type="even" r:id="rId49"/>
          <w:headerReference w:type="default" r:id="rId50"/>
          <w:footerReference w:type="default" r:id="rId51"/>
          <w:headerReference w:type="first" r:id="rId52"/>
          <w:type w:val="continuous"/>
          <w:pgSz w:w="12240" w:h="15840"/>
          <w:pgMar w:top="440" w:right="0" w:bottom="0" w:left="260" w:header="720" w:footer="720" w:gutter="0"/>
          <w:cols w:space="720"/>
        </w:sectPr>
      </w:pPr>
    </w:p>
    <w:p w14:paraId="28594713" w14:textId="77777777" w:rsidR="004A61D8" w:rsidRPr="006C2555" w:rsidRDefault="007321E5" w:rsidP="00EF5665">
      <w:pPr>
        <w:ind w:right="1720"/>
        <w:rPr>
          <w:rFonts w:ascii="Arial" w:eastAsia="Calibri" w:hAnsi="Arial" w:cs="Arial"/>
          <w:sz w:val="20"/>
          <w:szCs w:val="20"/>
        </w:rPr>
      </w:pPr>
      <w:r w:rsidRPr="006C2555">
        <w:rPr>
          <w:rFonts w:ascii="Arial" w:hAnsi="Arial" w:cs="Arial"/>
        </w:rPr>
        <w:lastRenderedPageBreak/>
        <w:br w:type="column"/>
      </w:r>
    </w:p>
    <w:p w14:paraId="04085B2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4887" w:space="40"/>
            <w:col w:w="7053"/>
          </w:cols>
        </w:sectPr>
      </w:pPr>
    </w:p>
    <w:p w14:paraId="4F9CAF71" w14:textId="77777777" w:rsidR="004A61D8" w:rsidRPr="006C2555" w:rsidRDefault="004A61D8" w:rsidP="00EF5665">
      <w:pPr>
        <w:spacing w:line="275" w:lineRule="auto"/>
        <w:ind w:right="1720"/>
        <w:rPr>
          <w:rFonts w:ascii="Arial" w:eastAsia="Calibri" w:hAnsi="Arial" w:cs="Arial"/>
        </w:rPr>
        <w:sectPr w:rsidR="004A61D8" w:rsidRPr="006C2555">
          <w:type w:val="continuous"/>
          <w:pgSz w:w="12240" w:h="15840"/>
          <w:pgMar w:top="440" w:right="0" w:bottom="0" w:left="260" w:header="720" w:footer="720" w:gutter="0"/>
          <w:cols w:space="720"/>
        </w:sectPr>
      </w:pPr>
    </w:p>
    <w:p w14:paraId="4903739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5591" w:space="40"/>
            <w:col w:w="6349"/>
          </w:cols>
        </w:sectPr>
      </w:pPr>
      <w:bookmarkStart w:id="112" w:name="_bookmark19"/>
      <w:bookmarkEnd w:id="112"/>
    </w:p>
    <w:p w14:paraId="247562A3" w14:textId="77777777" w:rsidR="004A61D8" w:rsidRPr="006C2555" w:rsidRDefault="004A61D8">
      <w:pPr>
        <w:rPr>
          <w:rFonts w:ascii="Arial" w:eastAsia="Calibri" w:hAnsi="Arial" w:cs="Arial"/>
          <w:i/>
          <w:sz w:val="20"/>
          <w:szCs w:val="20"/>
        </w:rPr>
      </w:pPr>
      <w:bookmarkStart w:id="113" w:name="_bookmark20"/>
      <w:bookmarkEnd w:id="113"/>
    </w:p>
    <w:p w14:paraId="4655BC57" w14:textId="77777777" w:rsidR="004A61D8" w:rsidRPr="006C2555" w:rsidRDefault="004A61D8">
      <w:pPr>
        <w:rPr>
          <w:rFonts w:ascii="Arial" w:eastAsia="Calibri" w:hAnsi="Arial" w:cs="Arial"/>
          <w:i/>
          <w:sz w:val="20"/>
          <w:szCs w:val="20"/>
        </w:rPr>
      </w:pPr>
    </w:p>
    <w:p w14:paraId="62272720" w14:textId="77777777" w:rsidR="004A61D8" w:rsidRPr="006C2555" w:rsidRDefault="004A61D8">
      <w:pPr>
        <w:rPr>
          <w:rFonts w:ascii="Arial" w:eastAsia="Calibri" w:hAnsi="Arial" w:cs="Arial"/>
          <w:i/>
          <w:sz w:val="20"/>
          <w:szCs w:val="20"/>
        </w:rPr>
      </w:pPr>
    </w:p>
    <w:p w14:paraId="1314E872" w14:textId="77777777" w:rsidR="004A61D8" w:rsidRPr="006C2555" w:rsidRDefault="004A61D8">
      <w:pPr>
        <w:rPr>
          <w:rFonts w:ascii="Arial" w:eastAsia="Calibri" w:hAnsi="Arial" w:cs="Arial"/>
          <w:i/>
          <w:sz w:val="20"/>
          <w:szCs w:val="20"/>
        </w:rPr>
      </w:pPr>
    </w:p>
    <w:p w14:paraId="24260D85" w14:textId="77777777" w:rsidR="004A61D8" w:rsidRPr="006C2555" w:rsidRDefault="004A61D8">
      <w:pPr>
        <w:rPr>
          <w:rFonts w:ascii="Arial" w:eastAsia="Calibri" w:hAnsi="Arial" w:cs="Arial"/>
          <w:i/>
          <w:sz w:val="20"/>
          <w:szCs w:val="20"/>
        </w:rPr>
      </w:pPr>
    </w:p>
    <w:p w14:paraId="62E17251" w14:textId="77777777" w:rsidR="004A61D8" w:rsidRPr="006C2555" w:rsidRDefault="004A61D8">
      <w:pPr>
        <w:spacing w:before="11"/>
        <w:rPr>
          <w:rFonts w:ascii="Arial" w:eastAsia="Calibri" w:hAnsi="Arial" w:cs="Arial"/>
          <w:i/>
          <w:sz w:val="10"/>
          <w:szCs w:val="10"/>
        </w:rPr>
      </w:pPr>
    </w:p>
    <w:p w14:paraId="7DEB86CE" w14:textId="5EB80A20" w:rsidR="004A61D8" w:rsidRPr="006C2555" w:rsidRDefault="004A61D8">
      <w:pPr>
        <w:spacing w:line="200" w:lineRule="atLeast"/>
        <w:ind w:left="104"/>
        <w:rPr>
          <w:rFonts w:ascii="Arial" w:eastAsia="Calibri" w:hAnsi="Arial" w:cs="Arial"/>
          <w:sz w:val="20"/>
          <w:szCs w:val="20"/>
        </w:rPr>
      </w:pPr>
    </w:p>
    <w:p w14:paraId="386DF94F" w14:textId="74217C5E" w:rsidR="004A61D8" w:rsidRPr="006C2555" w:rsidRDefault="00517B91">
      <w:pPr>
        <w:rPr>
          <w:rFonts w:ascii="Arial" w:eastAsia="Calibri" w:hAnsi="Arial" w:cs="Arial"/>
          <w:sz w:val="56"/>
          <w:szCs w:val="56"/>
        </w:rPr>
      </w:pPr>
      <w:r>
        <w:rPr>
          <w:rFonts w:ascii="Arial" w:hAnsi="Arial" w:cs="Arial"/>
        </w:rPr>
        <w:t>COVER PAGE/NEEDS ARTWORK</w:t>
      </w:r>
      <w:r w:rsidR="007321E5" w:rsidRPr="006C2555">
        <w:rPr>
          <w:rFonts w:ascii="Arial" w:hAnsi="Arial" w:cs="Arial"/>
        </w:rPr>
        <w:br w:type="column"/>
      </w:r>
    </w:p>
    <w:p w14:paraId="6E022529" w14:textId="77777777" w:rsidR="004A61D8" w:rsidRPr="006C2555" w:rsidRDefault="00D50C08">
      <w:pPr>
        <w:rPr>
          <w:rFonts w:ascii="Arial" w:eastAsia="Calibri" w:hAnsi="Arial" w:cs="Arial"/>
          <w:sz w:val="56"/>
          <w:szCs w:val="56"/>
        </w:rPr>
      </w:pPr>
      <w:r w:rsidRPr="006C2555">
        <w:rPr>
          <w:rFonts w:ascii="Arial" w:hAnsi="Arial" w:cs="Arial"/>
          <w:noProof/>
        </w:rPr>
        <mc:AlternateContent>
          <mc:Choice Requires="wpg">
            <w:drawing>
              <wp:anchor distT="0" distB="0" distL="114300" distR="114300" simplePos="0" relativeHeight="251787264" behindDoc="0" locked="0" layoutInCell="1" allowOverlap="1" wp14:anchorId="08A75F5F" wp14:editId="18026F8B">
                <wp:simplePos x="0" y="0"/>
                <wp:positionH relativeFrom="page">
                  <wp:posOffset>4410710</wp:posOffset>
                </wp:positionH>
                <wp:positionV relativeFrom="page">
                  <wp:posOffset>825831</wp:posOffset>
                </wp:positionV>
                <wp:extent cx="1270" cy="8914130"/>
                <wp:effectExtent l="0" t="0" r="36830" b="20320"/>
                <wp:wrapNone/>
                <wp:docPr id="31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6"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DDA1B" id="Group 102" o:spid="_x0000_s1026" style="position:absolute;margin-left:347.3pt;margin-top:65.05pt;width:.1pt;height:701.9pt;z-index:25178726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WXZAMAAPY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s8MA&#10;AADbAAAADwAAAGRycy9kb3ducmV2LnhtbESPQWvCQBSE70L/w/IK3nRTD4uNrkFKC2LxoO3F20v2&#10;uQlm34bsRuO/7xYKPQ4z8w2zLkbXihv1ofGs4WWegSCuvGnYavj++pgtQYSIbLD1TBoeFKDYPE3W&#10;mBt/5yPdTtGKBOGQo4Y6xi6XMlQ1OQxz3xEn7+J7hzHJ3krT4z3BXSsXWaakw4bTQo0dvdVUXU+D&#10;03DcHl4/d2fao7KqlIMt1Xtbaj19HrcrEJHG+B/+a++MBqX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s8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p>
    <w:p w14:paraId="63589173" w14:textId="77777777" w:rsidR="004A61D8" w:rsidRPr="006C2555" w:rsidRDefault="004A61D8">
      <w:pPr>
        <w:rPr>
          <w:rFonts w:ascii="Arial" w:eastAsia="Calibri" w:hAnsi="Arial" w:cs="Arial"/>
          <w:sz w:val="56"/>
          <w:szCs w:val="56"/>
        </w:rPr>
      </w:pPr>
    </w:p>
    <w:p w14:paraId="57D0D6D9" w14:textId="77777777" w:rsidR="004A61D8" w:rsidRPr="006C2555" w:rsidRDefault="004A61D8">
      <w:pPr>
        <w:rPr>
          <w:rFonts w:ascii="Arial" w:eastAsia="Calibri" w:hAnsi="Arial" w:cs="Arial"/>
          <w:sz w:val="56"/>
          <w:szCs w:val="56"/>
        </w:rPr>
      </w:pPr>
    </w:p>
    <w:p w14:paraId="01CF1628" w14:textId="77777777" w:rsidR="004A61D8" w:rsidRPr="006C2555" w:rsidRDefault="004A61D8">
      <w:pPr>
        <w:rPr>
          <w:rFonts w:ascii="Arial" w:eastAsia="Calibri" w:hAnsi="Arial" w:cs="Arial"/>
          <w:sz w:val="56"/>
          <w:szCs w:val="56"/>
        </w:rPr>
      </w:pPr>
    </w:p>
    <w:p w14:paraId="0091AF69" w14:textId="77777777" w:rsidR="004A61D8" w:rsidRPr="006C2555" w:rsidRDefault="004A61D8">
      <w:pPr>
        <w:rPr>
          <w:rFonts w:ascii="Arial" w:eastAsia="Calibri" w:hAnsi="Arial" w:cs="Arial"/>
          <w:sz w:val="56"/>
          <w:szCs w:val="56"/>
        </w:rPr>
      </w:pPr>
    </w:p>
    <w:p w14:paraId="70030F6F" w14:textId="77777777" w:rsidR="004A61D8" w:rsidRPr="006C2555" w:rsidRDefault="004A61D8">
      <w:pPr>
        <w:rPr>
          <w:rFonts w:ascii="Arial" w:eastAsia="Calibri" w:hAnsi="Arial" w:cs="Arial"/>
          <w:sz w:val="56"/>
          <w:szCs w:val="56"/>
        </w:rPr>
      </w:pPr>
    </w:p>
    <w:p w14:paraId="40740051" w14:textId="77777777" w:rsidR="004A61D8" w:rsidRPr="006C2555" w:rsidRDefault="004A61D8">
      <w:pPr>
        <w:rPr>
          <w:rFonts w:ascii="Arial" w:eastAsia="Calibri" w:hAnsi="Arial" w:cs="Arial"/>
          <w:sz w:val="56"/>
          <w:szCs w:val="56"/>
        </w:rPr>
      </w:pPr>
    </w:p>
    <w:p w14:paraId="3D3CF8EB" w14:textId="77777777" w:rsidR="004A61D8" w:rsidRPr="006C2555" w:rsidRDefault="004A61D8">
      <w:pPr>
        <w:spacing w:before="2"/>
        <w:rPr>
          <w:rFonts w:ascii="Arial" w:eastAsia="Calibri" w:hAnsi="Arial" w:cs="Arial"/>
          <w:sz w:val="74"/>
          <w:szCs w:val="74"/>
        </w:rPr>
      </w:pPr>
    </w:p>
    <w:p w14:paraId="672632E0" w14:textId="43AD1DC8" w:rsidR="004A61D8" w:rsidRPr="00D50C08" w:rsidRDefault="007321E5" w:rsidP="00D50C08">
      <w:pPr>
        <w:spacing w:line="276" w:lineRule="auto"/>
        <w:ind w:left="457" w:right="115" w:hanging="353"/>
        <w:jc w:val="right"/>
        <w:rPr>
          <w:rFonts w:ascii="Arial" w:eastAsia="Calibri Light" w:hAnsi="Arial" w:cs="Arial"/>
          <w:color w:val="00A9A0"/>
          <w:sz w:val="56"/>
          <w:szCs w:val="56"/>
        </w:rPr>
      </w:pPr>
      <w:r w:rsidRPr="00D50C08">
        <w:rPr>
          <w:rFonts w:ascii="Arial" w:hAnsi="Arial" w:cs="Arial"/>
          <w:color w:val="00A9A0"/>
          <w:spacing w:val="-9"/>
          <w:sz w:val="56"/>
        </w:rPr>
        <w:t>Safety</w:t>
      </w:r>
      <w:r w:rsidRPr="00D50C08">
        <w:rPr>
          <w:rFonts w:ascii="Arial" w:hAnsi="Arial" w:cs="Arial"/>
          <w:color w:val="00A9A0"/>
          <w:spacing w:val="-33"/>
          <w:sz w:val="56"/>
        </w:rPr>
        <w:t xml:space="preserve"> </w:t>
      </w:r>
      <w:r w:rsidRPr="00D50C08">
        <w:rPr>
          <w:rFonts w:ascii="Arial" w:hAnsi="Arial" w:cs="Arial"/>
          <w:color w:val="00A9A0"/>
          <w:spacing w:val="-8"/>
          <w:sz w:val="56"/>
        </w:rPr>
        <w:t>and</w:t>
      </w:r>
      <w:r w:rsidRPr="00D50C08">
        <w:rPr>
          <w:rFonts w:ascii="Arial" w:hAnsi="Arial" w:cs="Arial"/>
          <w:color w:val="00A9A0"/>
          <w:spacing w:val="-34"/>
          <w:sz w:val="56"/>
        </w:rPr>
        <w:t xml:space="preserve"> </w:t>
      </w:r>
      <w:r w:rsidRPr="00D50C08">
        <w:rPr>
          <w:rFonts w:ascii="Arial" w:hAnsi="Arial" w:cs="Arial"/>
          <w:color w:val="00A9A0"/>
          <w:spacing w:val="-11"/>
          <w:sz w:val="56"/>
        </w:rPr>
        <w:t>Security</w:t>
      </w:r>
      <w:r w:rsidR="00843AED">
        <w:rPr>
          <w:rFonts w:ascii="Arial" w:hAnsi="Arial" w:cs="Arial"/>
          <w:color w:val="00A9A0"/>
          <w:spacing w:val="-11"/>
          <w:sz w:val="56"/>
        </w:rPr>
        <w:t xml:space="preserve">  </w:t>
      </w:r>
    </w:p>
    <w:p w14:paraId="3F7A9D9B" w14:textId="77777777" w:rsidR="004A61D8" w:rsidRPr="006C2555" w:rsidRDefault="004A61D8">
      <w:pPr>
        <w:spacing w:line="276" w:lineRule="auto"/>
        <w:rPr>
          <w:rFonts w:ascii="Arial" w:eastAsia="Calibri Light" w:hAnsi="Arial" w:cs="Arial"/>
          <w:sz w:val="56"/>
          <w:szCs w:val="56"/>
        </w:rPr>
        <w:sectPr w:rsidR="004A61D8" w:rsidRPr="006C2555" w:rsidSect="009D220C">
          <w:headerReference w:type="even" r:id="rId53"/>
          <w:headerReference w:type="default" r:id="rId54"/>
          <w:footerReference w:type="default" r:id="rId55"/>
          <w:headerReference w:type="first" r:id="rId56"/>
          <w:pgSz w:w="12240" w:h="15840"/>
          <w:pgMar w:top="1500" w:right="600" w:bottom="0" w:left="1520" w:header="0" w:footer="720" w:gutter="0"/>
          <w:cols w:num="2" w:space="720" w:equalWidth="0">
            <w:col w:w="4397" w:space="1029"/>
            <w:col w:w="4694"/>
          </w:cols>
          <w:docGrid w:linePitch="299"/>
        </w:sectPr>
      </w:pPr>
    </w:p>
    <w:p w14:paraId="2D63AC53" w14:textId="77777777" w:rsidR="004A61D8" w:rsidRPr="00CC4528" w:rsidRDefault="007321E5" w:rsidP="002D22E8">
      <w:pPr>
        <w:spacing w:line="276" w:lineRule="auto"/>
        <w:ind w:left="1540" w:right="1540"/>
        <w:rPr>
          <w:rFonts w:ascii="Arial" w:eastAsia="Calibri" w:hAnsi="Arial" w:cs="Arial"/>
          <w:color w:val="00A9A0"/>
          <w:sz w:val="32"/>
          <w:szCs w:val="32"/>
        </w:rPr>
      </w:pPr>
      <w:bookmarkStart w:id="114" w:name="TAB_2_-_Safety_and_Security_Table_of_Con"/>
      <w:bookmarkEnd w:id="114"/>
      <w:r w:rsidRPr="00CC4528">
        <w:rPr>
          <w:rFonts w:ascii="Arial" w:hAnsi="Arial" w:cs="Arial"/>
          <w:color w:val="00A9A0"/>
          <w:spacing w:val="12"/>
          <w:sz w:val="32"/>
          <w:szCs w:val="32"/>
        </w:rPr>
        <w:lastRenderedPageBreak/>
        <w:t>Security</w:t>
      </w:r>
      <w:r w:rsidR="00CC4528">
        <w:rPr>
          <w:rFonts w:ascii="Arial" w:hAnsi="Arial" w:cs="Arial"/>
          <w:color w:val="00A9A0"/>
          <w:spacing w:val="20"/>
          <w:sz w:val="32"/>
          <w:szCs w:val="32"/>
        </w:rPr>
        <w:t xml:space="preserve"> Station</w:t>
      </w:r>
    </w:p>
    <w:p w14:paraId="63D6BD5F" w14:textId="77777777" w:rsidR="002D22E8" w:rsidRPr="006C2555" w:rsidRDefault="00AA335A" w:rsidP="002D22E8">
      <w:pPr>
        <w:pStyle w:val="BodyText"/>
        <w:spacing w:line="276" w:lineRule="auto"/>
        <w:ind w:left="1540" w:right="1540" w:firstLine="0"/>
        <w:rPr>
          <w:rFonts w:ascii="Arial" w:hAnsi="Arial" w:cs="Arial"/>
          <w:spacing w:val="-1"/>
        </w:rPr>
      </w:pPr>
      <w:r w:rsidRPr="006C2555">
        <w:rPr>
          <w:rFonts w:ascii="Arial" w:hAnsi="Arial" w:cs="Arial"/>
        </w:rPr>
        <w:t>The</w:t>
      </w:r>
      <w:r w:rsidRPr="006C2555">
        <w:rPr>
          <w:rFonts w:ascii="Arial" w:hAnsi="Arial" w:cs="Arial"/>
          <w:spacing w:val="-3"/>
        </w:rPr>
        <w:t xml:space="preserve"> main </w:t>
      </w:r>
      <w:r w:rsidRPr="006C2555">
        <w:rPr>
          <w:rFonts w:ascii="Arial" w:hAnsi="Arial" w:cs="Arial"/>
          <w:spacing w:val="-1"/>
        </w:rPr>
        <w:t>Security</w:t>
      </w:r>
      <w:r w:rsidRPr="006C2555">
        <w:rPr>
          <w:rFonts w:ascii="Arial" w:hAnsi="Arial" w:cs="Arial"/>
          <w:spacing w:val="-6"/>
        </w:rPr>
        <w:t xml:space="preserve"> </w:t>
      </w:r>
      <w:r w:rsidR="00CC4528">
        <w:rPr>
          <w:rFonts w:ascii="Arial" w:hAnsi="Arial" w:cs="Arial"/>
          <w:spacing w:val="-1"/>
        </w:rPr>
        <w:t>S</w:t>
      </w:r>
      <w:r w:rsidRPr="006C2555">
        <w:rPr>
          <w:rFonts w:ascii="Arial" w:hAnsi="Arial" w:cs="Arial"/>
          <w:spacing w:val="-1"/>
        </w:rPr>
        <w:t xml:space="preserve">tation for the Mission Bernal Campus is located on the </w:t>
      </w:r>
      <w:r w:rsidR="002D22E8" w:rsidRPr="006C2555">
        <w:rPr>
          <w:rFonts w:ascii="Arial" w:hAnsi="Arial" w:cs="Arial"/>
          <w:spacing w:val="-1"/>
        </w:rPr>
        <w:t>second</w:t>
      </w:r>
      <w:r w:rsidRPr="006C2555">
        <w:rPr>
          <w:rFonts w:ascii="Arial" w:hAnsi="Arial" w:cs="Arial"/>
          <w:spacing w:val="-1"/>
        </w:rPr>
        <w:t xml:space="preserve"> floor at the 27</w:t>
      </w:r>
      <w:r w:rsidRPr="006C2555">
        <w:rPr>
          <w:rFonts w:ascii="Arial" w:hAnsi="Arial" w:cs="Arial"/>
          <w:spacing w:val="-1"/>
          <w:vertAlign w:val="superscript"/>
        </w:rPr>
        <w:t>th</w:t>
      </w:r>
      <w:r w:rsidRPr="006C2555">
        <w:rPr>
          <w:rFonts w:ascii="Arial" w:hAnsi="Arial" w:cs="Arial"/>
          <w:spacing w:val="-1"/>
        </w:rPr>
        <w:t xml:space="preserve"> Street </w:t>
      </w:r>
      <w:r w:rsidR="002D22E8" w:rsidRPr="006C2555">
        <w:rPr>
          <w:rFonts w:ascii="Arial" w:hAnsi="Arial" w:cs="Arial"/>
          <w:spacing w:val="-1"/>
        </w:rPr>
        <w:t>m</w:t>
      </w:r>
      <w:r w:rsidRPr="006C2555">
        <w:rPr>
          <w:rFonts w:ascii="Arial" w:hAnsi="Arial" w:cs="Arial"/>
          <w:spacing w:val="-1"/>
        </w:rPr>
        <w:t xml:space="preserve">ain </w:t>
      </w:r>
      <w:r w:rsidR="002D22E8" w:rsidRPr="006C2555">
        <w:rPr>
          <w:rFonts w:ascii="Arial" w:hAnsi="Arial" w:cs="Arial"/>
          <w:spacing w:val="-1"/>
        </w:rPr>
        <w:t>e</w:t>
      </w:r>
      <w:r w:rsidRPr="006C2555">
        <w:rPr>
          <w:rFonts w:ascii="Arial" w:hAnsi="Arial" w:cs="Arial"/>
          <w:spacing w:val="-1"/>
        </w:rPr>
        <w:t>ntrance /</w:t>
      </w:r>
      <w:r w:rsidR="002D22E8" w:rsidRPr="006C2555">
        <w:rPr>
          <w:rFonts w:ascii="Arial" w:hAnsi="Arial" w:cs="Arial"/>
          <w:spacing w:val="-1"/>
        </w:rPr>
        <w:t xml:space="preserve"> Emergency Department</w:t>
      </w:r>
      <w:r w:rsidRPr="006C2555">
        <w:rPr>
          <w:rFonts w:ascii="Arial" w:hAnsi="Arial" w:cs="Arial"/>
          <w:spacing w:val="-1"/>
        </w:rPr>
        <w:t xml:space="preserve"> </w:t>
      </w:r>
      <w:r w:rsidR="002D22E8" w:rsidRPr="006C2555">
        <w:rPr>
          <w:rFonts w:ascii="Arial" w:hAnsi="Arial" w:cs="Arial"/>
          <w:spacing w:val="-1"/>
        </w:rPr>
        <w:t>(ED) e</w:t>
      </w:r>
      <w:r w:rsidRPr="006C2555">
        <w:rPr>
          <w:rFonts w:ascii="Arial" w:hAnsi="Arial" w:cs="Arial"/>
          <w:spacing w:val="-1"/>
        </w:rPr>
        <w:t>ntrance. Security enhancements include</w:t>
      </w:r>
      <w:r w:rsidR="002D22E8" w:rsidRPr="006C2555">
        <w:rPr>
          <w:rFonts w:ascii="Arial" w:hAnsi="Arial" w:cs="Arial"/>
          <w:spacing w:val="-1"/>
        </w:rPr>
        <w:t>:</w:t>
      </w:r>
    </w:p>
    <w:p w14:paraId="402BE1D1" w14:textId="77777777" w:rsidR="002D22E8" w:rsidRPr="006C2555" w:rsidRDefault="002D22E8"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A</w:t>
      </w:r>
      <w:r w:rsidR="00AA335A" w:rsidRPr="006C2555">
        <w:rPr>
          <w:rFonts w:ascii="Arial" w:hAnsi="Arial" w:cs="Arial"/>
          <w:spacing w:val="-1"/>
        </w:rPr>
        <w:t xml:space="preserve"> metal detector at the </w:t>
      </w:r>
      <w:r w:rsidRPr="006C2555">
        <w:rPr>
          <w:rFonts w:ascii="Arial" w:hAnsi="Arial" w:cs="Arial"/>
          <w:spacing w:val="-1"/>
        </w:rPr>
        <w:t>ED</w:t>
      </w:r>
      <w:r w:rsidR="00AA335A" w:rsidRPr="006C2555">
        <w:rPr>
          <w:rFonts w:ascii="Arial" w:hAnsi="Arial" w:cs="Arial"/>
          <w:spacing w:val="-1"/>
        </w:rPr>
        <w:t xml:space="preserve"> entrance.  </w:t>
      </w:r>
    </w:p>
    <w:p w14:paraId="6E82F5E0" w14:textId="77777777" w:rsidR="002D22E8"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Panic alarms are located in identified high risk areas; when</w:t>
      </w:r>
      <w:r w:rsidRPr="006C2555">
        <w:rPr>
          <w:rFonts w:ascii="Arial" w:hAnsi="Arial" w:cs="Arial"/>
        </w:rPr>
        <w:t xml:space="preserve"> </w:t>
      </w:r>
      <w:r w:rsidRPr="006C2555">
        <w:rPr>
          <w:rFonts w:ascii="Arial" w:hAnsi="Arial" w:cs="Arial"/>
          <w:spacing w:val="-1"/>
        </w:rPr>
        <w:t>activated,</w:t>
      </w:r>
      <w:r w:rsidRPr="006C2555">
        <w:rPr>
          <w:rFonts w:ascii="Arial" w:hAnsi="Arial" w:cs="Arial"/>
          <w:spacing w:val="-4"/>
        </w:rPr>
        <w:t xml:space="preserve"> </w:t>
      </w:r>
      <w:r w:rsidRPr="006C2555">
        <w:rPr>
          <w:rFonts w:ascii="Arial" w:hAnsi="Arial" w:cs="Arial"/>
        </w:rPr>
        <w:t>a</w:t>
      </w:r>
      <w:r w:rsidRPr="006C2555">
        <w:rPr>
          <w:rFonts w:ascii="Arial" w:hAnsi="Arial" w:cs="Arial"/>
          <w:spacing w:val="-1"/>
        </w:rPr>
        <w:t xml:space="preserve"> silent</w:t>
      </w:r>
      <w:r w:rsidRPr="006C2555">
        <w:rPr>
          <w:rFonts w:ascii="Arial" w:hAnsi="Arial" w:cs="Arial"/>
          <w:spacing w:val="-3"/>
        </w:rPr>
        <w:t xml:space="preserve"> </w:t>
      </w:r>
      <w:r w:rsidRPr="006C2555">
        <w:rPr>
          <w:rFonts w:ascii="Arial" w:hAnsi="Arial" w:cs="Arial"/>
        </w:rPr>
        <w:t>alarm</w:t>
      </w:r>
      <w:r w:rsidRPr="006C2555">
        <w:rPr>
          <w:rFonts w:ascii="Arial" w:hAnsi="Arial" w:cs="Arial"/>
          <w:spacing w:val="-4"/>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rPr>
        <w:t>sent</w:t>
      </w:r>
      <w:r w:rsidRPr="006C2555">
        <w:rPr>
          <w:rFonts w:ascii="Arial" w:hAnsi="Arial" w:cs="Arial"/>
          <w:spacing w:val="-3"/>
        </w:rPr>
        <w:t xml:space="preserve"> </w:t>
      </w:r>
      <w:r w:rsidRPr="006C2555">
        <w:rPr>
          <w:rFonts w:ascii="Arial" w:hAnsi="Arial" w:cs="Arial"/>
          <w:spacing w:val="-1"/>
        </w:rPr>
        <w:t xml:space="preserve">to Security Dispatch.  </w:t>
      </w:r>
    </w:p>
    <w:p w14:paraId="75079551" w14:textId="77777777" w:rsidR="00121F6D" w:rsidRPr="00121F6D" w:rsidRDefault="00AA335A" w:rsidP="00427AD4">
      <w:pPr>
        <w:pStyle w:val="BodyText"/>
        <w:numPr>
          <w:ilvl w:val="0"/>
          <w:numId w:val="24"/>
        </w:numPr>
        <w:spacing w:line="276" w:lineRule="auto"/>
        <w:ind w:left="1980" w:right="1540"/>
        <w:rPr>
          <w:ins w:id="115" w:author="Tami Chin" w:date="2018-05-03T20:48:00Z"/>
          <w:rFonts w:ascii="Arial" w:hAnsi="Arial" w:cs="Arial"/>
          <w:spacing w:val="-3"/>
          <w:rPrChange w:id="116" w:author="Tami Chin" w:date="2018-05-03T20:48:00Z">
            <w:rPr>
              <w:ins w:id="117" w:author="Tami Chin" w:date="2018-05-03T20:48:00Z"/>
              <w:rFonts w:ascii="Arial" w:hAnsi="Arial" w:cs="Arial"/>
              <w:spacing w:val="-1"/>
            </w:rPr>
          </w:rPrChange>
        </w:rPr>
      </w:pPr>
      <w:r w:rsidRPr="006C2555">
        <w:rPr>
          <w:rFonts w:ascii="Arial" w:hAnsi="Arial" w:cs="Arial"/>
          <w:spacing w:val="-1"/>
        </w:rPr>
        <w:t xml:space="preserve">Security stations are located at key main entrances to include the ED and </w:t>
      </w:r>
      <w:r w:rsidR="002D22E8" w:rsidRPr="006C2555">
        <w:rPr>
          <w:rFonts w:ascii="Arial" w:hAnsi="Arial" w:cs="Arial"/>
          <w:spacing w:val="-1"/>
        </w:rPr>
        <w:t>l</w:t>
      </w:r>
      <w:r w:rsidRPr="006C2555">
        <w:rPr>
          <w:rFonts w:ascii="Arial" w:hAnsi="Arial" w:cs="Arial"/>
          <w:spacing w:val="-1"/>
        </w:rPr>
        <w:t xml:space="preserve">oading </w:t>
      </w:r>
      <w:r w:rsidR="002D22E8" w:rsidRPr="006C2555">
        <w:rPr>
          <w:rFonts w:ascii="Arial" w:hAnsi="Arial" w:cs="Arial"/>
          <w:spacing w:val="-1"/>
        </w:rPr>
        <w:t>d</w:t>
      </w:r>
      <w:r w:rsidRPr="006C2555">
        <w:rPr>
          <w:rFonts w:ascii="Arial" w:hAnsi="Arial" w:cs="Arial"/>
          <w:spacing w:val="-1"/>
        </w:rPr>
        <w:t xml:space="preserve">ock.  </w:t>
      </w:r>
    </w:p>
    <w:p w14:paraId="311F823F" w14:textId="23A17981" w:rsidR="00AA335A" w:rsidRPr="006C2555" w:rsidDel="00336973" w:rsidRDefault="00AA335A">
      <w:pPr>
        <w:pStyle w:val="BodyText"/>
        <w:numPr>
          <w:ilvl w:val="0"/>
          <w:numId w:val="24"/>
        </w:numPr>
        <w:spacing w:line="276" w:lineRule="auto"/>
        <w:ind w:left="1540" w:right="1540" w:firstLine="0"/>
        <w:rPr>
          <w:del w:id="118" w:author="Tami Chin" w:date="2018-05-03T21:00:00Z"/>
          <w:rFonts w:ascii="Arial" w:hAnsi="Arial" w:cs="Arial"/>
          <w:spacing w:val="-3"/>
        </w:rPr>
        <w:pPrChange w:id="119" w:author="Tami Chin" w:date="2018-05-03T21:00:00Z">
          <w:pPr>
            <w:pStyle w:val="BodyText"/>
            <w:numPr>
              <w:numId w:val="24"/>
            </w:numPr>
            <w:spacing w:line="276" w:lineRule="auto"/>
            <w:ind w:left="1980" w:right="1540"/>
          </w:pPr>
        </w:pPrChange>
      </w:pPr>
      <w:r w:rsidRPr="00336973">
        <w:rPr>
          <w:rFonts w:ascii="Arial" w:hAnsi="Arial" w:cs="Arial"/>
          <w:spacing w:val="-3"/>
        </w:rPr>
        <w:t xml:space="preserve"> </w:t>
      </w:r>
      <w:ins w:id="120" w:author="Tami Chin" w:date="2018-05-03T20:48:00Z">
        <w:r w:rsidR="00121F6D" w:rsidRPr="00336973">
          <w:rPr>
            <w:rFonts w:ascii="Arial" w:hAnsi="Arial" w:cs="Arial"/>
            <w:spacing w:val="-3"/>
          </w:rPr>
          <w:t xml:space="preserve">Staff Duress buttons on </w:t>
        </w:r>
        <w:proofErr w:type="spellStart"/>
        <w:r w:rsidR="00121F6D" w:rsidRPr="00336973">
          <w:rPr>
            <w:rFonts w:ascii="Arial" w:hAnsi="Arial" w:cs="Arial"/>
            <w:spacing w:val="-3"/>
          </w:rPr>
          <w:t>Aeroscout</w:t>
        </w:r>
        <w:proofErr w:type="spellEnd"/>
        <w:r w:rsidR="00121F6D" w:rsidRPr="00336973">
          <w:rPr>
            <w:rFonts w:ascii="Arial" w:hAnsi="Arial" w:cs="Arial"/>
            <w:spacing w:val="-3"/>
          </w:rPr>
          <w:t xml:space="preserve"> RFID tags worn by staff</w:t>
        </w:r>
      </w:ins>
    </w:p>
    <w:p w14:paraId="20D465B5" w14:textId="77777777" w:rsidR="002D22E8" w:rsidRPr="00336973" w:rsidRDefault="002D22E8">
      <w:pPr>
        <w:pStyle w:val="BodyText"/>
        <w:numPr>
          <w:ilvl w:val="0"/>
          <w:numId w:val="24"/>
        </w:numPr>
        <w:spacing w:line="276" w:lineRule="auto"/>
        <w:ind w:left="1540" w:right="1540" w:firstLine="0"/>
        <w:rPr>
          <w:rFonts w:ascii="Arial" w:hAnsi="Arial" w:cs="Arial"/>
        </w:rPr>
        <w:pPrChange w:id="121" w:author="Tami Chin" w:date="2018-05-03T21:00:00Z">
          <w:pPr>
            <w:pStyle w:val="BodyText"/>
            <w:spacing w:line="276" w:lineRule="auto"/>
            <w:ind w:left="1540" w:right="1540" w:firstLine="0"/>
          </w:pPr>
        </w:pPrChange>
      </w:pPr>
    </w:p>
    <w:p w14:paraId="0F4E9AC9" w14:textId="77777777" w:rsidR="00AA335A" w:rsidRPr="00CC4528" w:rsidRDefault="00AA335A" w:rsidP="002D22E8">
      <w:pPr>
        <w:pStyle w:val="BodyText"/>
        <w:spacing w:line="276" w:lineRule="auto"/>
        <w:ind w:left="1540" w:right="1540" w:firstLine="0"/>
        <w:rPr>
          <w:rFonts w:ascii="Arial" w:hAnsi="Arial" w:cs="Arial"/>
          <w:color w:val="00A9A0"/>
          <w:sz w:val="32"/>
          <w:szCs w:val="32"/>
        </w:rPr>
      </w:pPr>
      <w:r w:rsidRPr="00CC4528">
        <w:rPr>
          <w:rFonts w:ascii="Arial" w:hAnsi="Arial" w:cs="Arial"/>
          <w:color w:val="00A9A0"/>
          <w:sz w:val="32"/>
          <w:szCs w:val="32"/>
        </w:rPr>
        <w:t>Security Awareness:</w:t>
      </w:r>
    </w:p>
    <w:p w14:paraId="5594D62D" w14:textId="77777777" w:rsidR="00AA335A" w:rsidRPr="00CC4528"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CC4528">
        <w:rPr>
          <w:rFonts w:ascii="Arial" w:hAnsi="Arial" w:cs="Arial"/>
          <w:sz w:val="24"/>
          <w:szCs w:val="24"/>
        </w:rPr>
        <w:t>Be aware of your surroundings</w:t>
      </w:r>
      <w:r w:rsidR="002D22E8" w:rsidRPr="00CC4528">
        <w:rPr>
          <w:rFonts w:ascii="Arial" w:hAnsi="Arial" w:cs="Arial"/>
          <w:sz w:val="24"/>
          <w:szCs w:val="24"/>
        </w:rPr>
        <w:t>.</w:t>
      </w:r>
    </w:p>
    <w:p w14:paraId="49E96F4A" w14:textId="77777777" w:rsidR="002D22E8" w:rsidRPr="00CC4528" w:rsidRDefault="002D22E8" w:rsidP="00427AD4">
      <w:pPr>
        <w:pStyle w:val="ListParagraph"/>
        <w:numPr>
          <w:ilvl w:val="0"/>
          <w:numId w:val="25"/>
        </w:numPr>
        <w:spacing w:line="276" w:lineRule="auto"/>
        <w:ind w:left="1980" w:right="1540"/>
        <w:rPr>
          <w:rFonts w:ascii="Arial" w:hAnsi="Arial" w:cs="Arial"/>
          <w:b/>
          <w:i/>
          <w:sz w:val="24"/>
          <w:szCs w:val="24"/>
        </w:rPr>
      </w:pPr>
      <w:r w:rsidRPr="00CC4528">
        <w:rPr>
          <w:rFonts w:ascii="Arial" w:hAnsi="Arial" w:cs="Arial"/>
          <w:b/>
          <w:i/>
          <w:sz w:val="24"/>
          <w:szCs w:val="24"/>
        </w:rPr>
        <w:t>If you see something – say something</w:t>
      </w:r>
    </w:p>
    <w:p w14:paraId="1B5F35CA"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 xml:space="preserve">For emergency situations (other than Code Blue) dial </w:t>
      </w:r>
      <w:r w:rsidRPr="00DE1DEC">
        <w:rPr>
          <w:rFonts w:ascii="Arial" w:hAnsi="Arial" w:cs="Arial"/>
          <w:b/>
          <w:sz w:val="24"/>
          <w:szCs w:val="24"/>
        </w:rPr>
        <w:t>4-4444</w:t>
      </w:r>
      <w:r w:rsidR="002D22E8" w:rsidRPr="00DE1DEC">
        <w:rPr>
          <w:rFonts w:ascii="Arial" w:hAnsi="Arial" w:cs="Arial"/>
          <w:b/>
          <w:sz w:val="24"/>
          <w:szCs w:val="24"/>
        </w:rPr>
        <w:t>.</w:t>
      </w:r>
    </w:p>
    <w:p w14:paraId="2E9F39EF"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Keep your personal property especially purses, briefcases and bags locked and secure</w:t>
      </w:r>
      <w:r w:rsidR="002D22E8" w:rsidRPr="009340A5">
        <w:rPr>
          <w:rFonts w:ascii="Arial" w:hAnsi="Arial" w:cs="Arial"/>
          <w:sz w:val="24"/>
          <w:szCs w:val="24"/>
        </w:rPr>
        <w:t>.</w:t>
      </w:r>
    </w:p>
    <w:p w14:paraId="2D7E5E77"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Pay attention to person</w:t>
      </w:r>
      <w:r w:rsidR="002D22E8" w:rsidRPr="009340A5">
        <w:rPr>
          <w:rFonts w:ascii="Arial" w:hAnsi="Arial" w:cs="Arial"/>
          <w:sz w:val="24"/>
          <w:szCs w:val="24"/>
        </w:rPr>
        <w:t>(s)</w:t>
      </w:r>
      <w:r w:rsidRPr="009340A5">
        <w:rPr>
          <w:rFonts w:ascii="Arial" w:hAnsi="Arial" w:cs="Arial"/>
          <w:sz w:val="24"/>
          <w:szCs w:val="24"/>
        </w:rPr>
        <w:t xml:space="preserve"> who look suspicious or look like they don’t belong</w:t>
      </w:r>
      <w:r w:rsidR="002D22E8" w:rsidRPr="009340A5">
        <w:rPr>
          <w:rFonts w:ascii="Arial" w:hAnsi="Arial" w:cs="Arial"/>
          <w:sz w:val="24"/>
          <w:szCs w:val="24"/>
        </w:rPr>
        <w:t>.</w:t>
      </w:r>
    </w:p>
    <w:p w14:paraId="63FAD07F"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Make sure vendors have a vendor badge</w:t>
      </w:r>
      <w:r w:rsidR="002D22E8" w:rsidRPr="009340A5">
        <w:rPr>
          <w:rFonts w:ascii="Arial" w:hAnsi="Arial" w:cs="Arial"/>
          <w:sz w:val="24"/>
          <w:szCs w:val="24"/>
        </w:rPr>
        <w:t>.</w:t>
      </w:r>
    </w:p>
    <w:p w14:paraId="281D8D1A" w14:textId="77777777" w:rsidR="002D22E8" w:rsidRPr="009340A5" w:rsidRDefault="002D22E8"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Wear your hospital badge.</w:t>
      </w:r>
    </w:p>
    <w:p w14:paraId="10BAE6AE"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Be alert when you are in areas or around people that are unfamiliar to you</w:t>
      </w:r>
      <w:r w:rsidR="002D22E8" w:rsidRPr="009340A5">
        <w:rPr>
          <w:rFonts w:ascii="Arial" w:hAnsi="Arial" w:cs="Arial"/>
          <w:sz w:val="24"/>
          <w:szCs w:val="24"/>
        </w:rPr>
        <w:t xml:space="preserve">. </w:t>
      </w:r>
    </w:p>
    <w:p w14:paraId="6D305895" w14:textId="77777777" w:rsidR="002D22E8" w:rsidRPr="009340A5" w:rsidRDefault="002D22E8" w:rsidP="002D22E8">
      <w:pPr>
        <w:pStyle w:val="ListParagraph"/>
        <w:spacing w:line="276" w:lineRule="auto"/>
        <w:ind w:left="2260" w:right="1540"/>
        <w:rPr>
          <w:rFonts w:ascii="Arial" w:hAnsi="Arial" w:cs="Arial"/>
          <w:sz w:val="24"/>
          <w:szCs w:val="24"/>
        </w:rPr>
      </w:pPr>
    </w:p>
    <w:p w14:paraId="72C32EE2" w14:textId="3D0D86CC" w:rsidR="00AA335A" w:rsidRPr="00584A6B" w:rsidRDefault="00AA335A" w:rsidP="00CC4528">
      <w:pPr>
        <w:spacing w:line="276" w:lineRule="auto"/>
        <w:ind w:left="1541" w:right="1541"/>
        <w:rPr>
          <w:rFonts w:ascii="Arial" w:hAnsi="Arial" w:cs="Arial"/>
          <w:b/>
          <w:sz w:val="24"/>
          <w:szCs w:val="24"/>
        </w:rPr>
      </w:pPr>
      <w:r w:rsidRPr="009340A5">
        <w:rPr>
          <w:rFonts w:ascii="Arial" w:hAnsi="Arial" w:cs="Arial"/>
          <w:sz w:val="24"/>
          <w:szCs w:val="24"/>
        </w:rPr>
        <w:t xml:space="preserve">For general </w:t>
      </w:r>
      <w:r w:rsidR="002D22E8" w:rsidRPr="009340A5">
        <w:rPr>
          <w:rFonts w:ascii="Arial" w:hAnsi="Arial" w:cs="Arial"/>
          <w:sz w:val="24"/>
          <w:szCs w:val="24"/>
        </w:rPr>
        <w:t>s</w:t>
      </w:r>
      <w:r w:rsidRPr="009340A5">
        <w:rPr>
          <w:rFonts w:ascii="Arial" w:hAnsi="Arial" w:cs="Arial"/>
          <w:sz w:val="24"/>
          <w:szCs w:val="24"/>
        </w:rPr>
        <w:t>ecurity concerns</w:t>
      </w:r>
      <w:r w:rsidR="002D22E8" w:rsidRPr="009340A5">
        <w:rPr>
          <w:rFonts w:ascii="Arial" w:hAnsi="Arial" w:cs="Arial"/>
          <w:sz w:val="24"/>
          <w:szCs w:val="24"/>
        </w:rPr>
        <w:t xml:space="preserve"> or for an escort to your vehicle</w:t>
      </w:r>
      <w:r w:rsidRPr="009340A5">
        <w:rPr>
          <w:rFonts w:ascii="Arial" w:hAnsi="Arial" w:cs="Arial"/>
          <w:sz w:val="24"/>
          <w:szCs w:val="24"/>
        </w:rPr>
        <w:t xml:space="preserve">, contact Security Dispatch at </w:t>
      </w:r>
      <w:r w:rsidRPr="00584A6B">
        <w:rPr>
          <w:rFonts w:ascii="Arial" w:hAnsi="Arial" w:cs="Arial"/>
          <w:b/>
          <w:sz w:val="24"/>
          <w:szCs w:val="24"/>
        </w:rPr>
        <w:t>x60837</w:t>
      </w:r>
      <w:r w:rsidR="00584A6B">
        <w:rPr>
          <w:rFonts w:ascii="Arial" w:hAnsi="Arial" w:cs="Arial"/>
          <w:b/>
          <w:sz w:val="24"/>
          <w:szCs w:val="24"/>
        </w:rPr>
        <w:t xml:space="preserve"> (415.600-0837)</w:t>
      </w:r>
      <w:r w:rsidR="002D22E8" w:rsidRPr="00584A6B">
        <w:rPr>
          <w:rFonts w:ascii="Arial" w:hAnsi="Arial" w:cs="Arial"/>
          <w:b/>
          <w:sz w:val="24"/>
          <w:szCs w:val="24"/>
        </w:rPr>
        <w:t>.</w:t>
      </w:r>
    </w:p>
    <w:p w14:paraId="44EA7D87" w14:textId="77777777" w:rsidR="00AA335A" w:rsidRPr="009340A5" w:rsidRDefault="00AA335A" w:rsidP="00CC4528">
      <w:pPr>
        <w:pStyle w:val="BodyText"/>
        <w:spacing w:line="276" w:lineRule="auto"/>
        <w:ind w:left="1541" w:right="1541" w:firstLine="0"/>
        <w:rPr>
          <w:rFonts w:ascii="Arial" w:hAnsi="Arial" w:cs="Arial"/>
        </w:rPr>
      </w:pPr>
    </w:p>
    <w:p w14:paraId="72DE6D65" w14:textId="77777777" w:rsidR="00C0535B" w:rsidRPr="00756B90" w:rsidRDefault="00C0535B" w:rsidP="00E1743C">
      <w:pPr>
        <w:pStyle w:val="Heading3"/>
        <w:spacing w:line="276" w:lineRule="auto"/>
        <w:ind w:left="1440" w:right="1541"/>
        <w:rPr>
          <w:rFonts w:ascii="Arial" w:hAnsi="Arial" w:cs="Arial"/>
          <w:color w:val="00A9A0"/>
          <w:spacing w:val="-3"/>
        </w:rPr>
      </w:pPr>
      <w:r w:rsidRPr="00756B90">
        <w:rPr>
          <w:rFonts w:ascii="Arial" w:hAnsi="Arial" w:cs="Arial"/>
          <w:color w:val="00A9A0"/>
          <w:spacing w:val="-3"/>
        </w:rPr>
        <w:t>Emergency Department (ED) Team</w:t>
      </w:r>
    </w:p>
    <w:p w14:paraId="5A17B539" w14:textId="77777777" w:rsidR="00C0535B" w:rsidRPr="00E1743C" w:rsidRDefault="00C0535B" w:rsidP="00E1743C">
      <w:pPr>
        <w:pStyle w:val="BodyText"/>
        <w:spacing w:line="276" w:lineRule="auto"/>
        <w:ind w:left="1440" w:right="1541" w:firstLine="0"/>
        <w:rPr>
          <w:rFonts w:ascii="Arial" w:hAnsi="Arial" w:cs="Arial"/>
        </w:rPr>
      </w:pPr>
      <w:r w:rsidRPr="00E1743C">
        <w:rPr>
          <w:rFonts w:ascii="Arial" w:hAnsi="Arial" w:cs="Arial"/>
        </w:rPr>
        <w:t>The</w:t>
      </w:r>
      <w:r w:rsidRPr="00E1743C">
        <w:rPr>
          <w:rFonts w:ascii="Arial" w:hAnsi="Arial" w:cs="Arial"/>
          <w:spacing w:val="-4"/>
        </w:rPr>
        <w:t xml:space="preserve"> </w:t>
      </w:r>
      <w:r w:rsidRPr="00E1743C">
        <w:rPr>
          <w:rFonts w:ascii="Arial" w:hAnsi="Arial" w:cs="Arial"/>
        </w:rPr>
        <w:t>ED</w:t>
      </w:r>
      <w:r w:rsidRPr="00E1743C">
        <w:rPr>
          <w:rFonts w:ascii="Arial" w:hAnsi="Arial" w:cs="Arial"/>
          <w:spacing w:val="-3"/>
        </w:rPr>
        <w:t xml:space="preserve"> </w:t>
      </w:r>
      <w:r w:rsidRPr="00E1743C">
        <w:rPr>
          <w:rFonts w:ascii="Arial" w:hAnsi="Arial" w:cs="Arial"/>
        </w:rPr>
        <w:t>team</w:t>
      </w:r>
      <w:r w:rsidRPr="00E1743C">
        <w:rPr>
          <w:rFonts w:ascii="Arial" w:hAnsi="Arial" w:cs="Arial"/>
          <w:spacing w:val="-4"/>
        </w:rPr>
        <w:t xml:space="preserve"> </w:t>
      </w:r>
      <w:r w:rsidRPr="00E1743C">
        <w:rPr>
          <w:rFonts w:ascii="Arial" w:hAnsi="Arial" w:cs="Arial"/>
          <w:spacing w:val="-1"/>
        </w:rPr>
        <w:t>will</w:t>
      </w:r>
      <w:r w:rsidRPr="00E1743C">
        <w:rPr>
          <w:rFonts w:ascii="Arial" w:hAnsi="Arial" w:cs="Arial"/>
          <w:spacing w:val="-2"/>
        </w:rPr>
        <w:t xml:space="preserve"> </w:t>
      </w:r>
      <w:r w:rsidRPr="00E1743C">
        <w:rPr>
          <w:rFonts w:ascii="Arial" w:hAnsi="Arial" w:cs="Arial"/>
          <w:spacing w:val="-1"/>
        </w:rPr>
        <w:t>respond</w:t>
      </w:r>
      <w:r w:rsidRPr="00E1743C">
        <w:rPr>
          <w:rFonts w:ascii="Arial" w:hAnsi="Arial" w:cs="Arial"/>
        </w:rPr>
        <w:t xml:space="preserve"> </w:t>
      </w:r>
      <w:r w:rsidRPr="00E1743C">
        <w:rPr>
          <w:rFonts w:ascii="Arial" w:hAnsi="Arial" w:cs="Arial"/>
          <w:spacing w:val="-1"/>
        </w:rPr>
        <w:t xml:space="preserve">to </w:t>
      </w:r>
      <w:r w:rsidRPr="00E1743C">
        <w:rPr>
          <w:rFonts w:ascii="Arial" w:hAnsi="Arial" w:cs="Arial"/>
        </w:rPr>
        <w:t>all</w:t>
      </w:r>
      <w:r w:rsidRPr="00E1743C">
        <w:rPr>
          <w:rFonts w:ascii="Arial" w:hAnsi="Arial" w:cs="Arial"/>
          <w:spacing w:val="-5"/>
        </w:rPr>
        <w:t xml:space="preserve"> </w:t>
      </w:r>
      <w:r w:rsidRPr="00E1743C">
        <w:rPr>
          <w:rFonts w:ascii="Arial" w:hAnsi="Arial" w:cs="Arial"/>
          <w:spacing w:val="-1"/>
        </w:rPr>
        <w:t>non-patient</w:t>
      </w:r>
      <w:r w:rsidRPr="00E1743C">
        <w:rPr>
          <w:rFonts w:ascii="Arial" w:hAnsi="Arial" w:cs="Arial"/>
          <w:spacing w:val="-3"/>
        </w:rPr>
        <w:t xml:space="preserve"> </w:t>
      </w:r>
      <w:r w:rsidRPr="00E1743C">
        <w:rPr>
          <w:rFonts w:ascii="Arial" w:hAnsi="Arial" w:cs="Arial"/>
          <w:spacing w:val="-1"/>
        </w:rPr>
        <w:t>emergencies</w:t>
      </w:r>
      <w:r w:rsidRPr="00E1743C">
        <w:rPr>
          <w:rFonts w:ascii="Arial" w:hAnsi="Arial" w:cs="Arial"/>
          <w:spacing w:val="-2"/>
        </w:rPr>
        <w:t xml:space="preserve"> </w:t>
      </w:r>
      <w:r w:rsidRPr="00E1743C">
        <w:rPr>
          <w:rFonts w:ascii="Arial" w:hAnsi="Arial" w:cs="Arial"/>
          <w:spacing w:val="-1"/>
        </w:rPr>
        <w:t>in the main hospital.</w:t>
      </w:r>
    </w:p>
    <w:p w14:paraId="5A903D86" w14:textId="77777777" w:rsidR="007777D9" w:rsidRDefault="007777D9" w:rsidP="00E1743C">
      <w:pPr>
        <w:pStyle w:val="Heading3"/>
        <w:spacing w:line="276" w:lineRule="auto"/>
        <w:ind w:left="1440" w:right="1541"/>
        <w:rPr>
          <w:rFonts w:ascii="Arial" w:hAnsi="Arial" w:cs="Arial"/>
          <w:color w:val="00A9A0"/>
          <w:spacing w:val="-3"/>
        </w:rPr>
      </w:pPr>
    </w:p>
    <w:p w14:paraId="6A951425" w14:textId="77777777" w:rsidR="00DA49BB" w:rsidRDefault="00DA49BB" w:rsidP="00E1743C">
      <w:pPr>
        <w:pStyle w:val="Heading3"/>
        <w:spacing w:line="276" w:lineRule="auto"/>
        <w:ind w:left="1440" w:right="1541"/>
        <w:rPr>
          <w:rFonts w:ascii="Arial" w:hAnsi="Arial" w:cs="Arial"/>
          <w:color w:val="00A9A0"/>
          <w:spacing w:val="-3"/>
        </w:rPr>
      </w:pPr>
      <w:commentRangeStart w:id="122"/>
      <w:r>
        <w:rPr>
          <w:rFonts w:ascii="Arial" w:hAnsi="Arial" w:cs="Arial"/>
          <w:color w:val="00A9A0"/>
          <w:spacing w:val="-3"/>
        </w:rPr>
        <w:t>Door Alarm</w:t>
      </w:r>
      <w:r w:rsidR="005633F7">
        <w:rPr>
          <w:rFonts w:ascii="Arial" w:hAnsi="Arial" w:cs="Arial"/>
          <w:color w:val="00A9A0"/>
          <w:spacing w:val="-3"/>
        </w:rPr>
        <w:t>s &amp; Stairwell Access</w:t>
      </w:r>
      <w:commentRangeEnd w:id="122"/>
      <w:r w:rsidR="005633F7">
        <w:rPr>
          <w:rStyle w:val="CommentReference"/>
          <w:rFonts w:asciiTheme="minorHAnsi" w:eastAsiaTheme="minorHAnsi" w:hAnsiTheme="minorHAnsi"/>
        </w:rPr>
        <w:commentReference w:id="122"/>
      </w:r>
    </w:p>
    <w:p w14:paraId="7432C0CE" w14:textId="67857BF2" w:rsidR="005633F7" w:rsidRDefault="00517B91" w:rsidP="00E1743C">
      <w:pPr>
        <w:pStyle w:val="Heading3"/>
        <w:spacing w:line="276" w:lineRule="auto"/>
        <w:ind w:left="1440" w:right="1541"/>
        <w:rPr>
          <w:rFonts w:ascii="Arial" w:hAnsi="Arial" w:cs="Arial"/>
          <w:color w:val="00A9A0"/>
          <w:spacing w:val="-3"/>
          <w:sz w:val="24"/>
          <w:szCs w:val="24"/>
          <w:highlight w:val="yellow"/>
        </w:rPr>
      </w:pPr>
      <w:r>
        <w:rPr>
          <w:rFonts w:ascii="Arial" w:hAnsi="Arial" w:cs="Arial"/>
          <w:color w:val="00A9A0"/>
          <w:spacing w:val="-3"/>
          <w:sz w:val="24"/>
          <w:szCs w:val="24"/>
          <w:highlight w:val="yellow"/>
        </w:rPr>
        <w:t xml:space="preserve">JIM B TO PROVIDE </w:t>
      </w:r>
      <w:proofErr w:type="spellStart"/>
      <w:proofErr w:type="gramStart"/>
      <w:r>
        <w:rPr>
          <w:rFonts w:ascii="Arial" w:hAnsi="Arial" w:cs="Arial"/>
          <w:color w:val="00A9A0"/>
          <w:spacing w:val="-3"/>
          <w:sz w:val="24"/>
          <w:szCs w:val="24"/>
          <w:highlight w:val="yellow"/>
        </w:rPr>
        <w:t>COPY..</w:t>
      </w:r>
      <w:proofErr w:type="gramEnd"/>
      <w:r>
        <w:rPr>
          <w:rFonts w:ascii="Arial" w:hAnsi="Arial" w:cs="Arial"/>
          <w:color w:val="00A9A0"/>
          <w:spacing w:val="-3"/>
          <w:sz w:val="24"/>
          <w:szCs w:val="24"/>
          <w:highlight w:val="yellow"/>
        </w:rPr>
        <w:t>Leave</w:t>
      </w:r>
      <w:proofErr w:type="spellEnd"/>
      <w:r>
        <w:rPr>
          <w:rFonts w:ascii="Arial" w:hAnsi="Arial" w:cs="Arial"/>
          <w:color w:val="00A9A0"/>
          <w:spacing w:val="-3"/>
          <w:sz w:val="24"/>
          <w:szCs w:val="24"/>
          <w:highlight w:val="yellow"/>
        </w:rPr>
        <w:t xml:space="preserve"> space for two paras</w:t>
      </w:r>
    </w:p>
    <w:p w14:paraId="5A1B9838" w14:textId="77777777" w:rsidR="003E7BAA" w:rsidRPr="003E7BAA" w:rsidRDefault="003E7BAA" w:rsidP="00E1743C">
      <w:pPr>
        <w:pStyle w:val="Heading3"/>
        <w:spacing w:line="276" w:lineRule="auto"/>
        <w:ind w:left="1440" w:right="1541"/>
        <w:rPr>
          <w:rFonts w:ascii="Arial" w:hAnsi="Arial" w:cs="Arial"/>
          <w:color w:val="00A9A0"/>
          <w:spacing w:val="-3"/>
          <w:sz w:val="24"/>
          <w:szCs w:val="24"/>
        </w:rPr>
      </w:pPr>
    </w:p>
    <w:p w14:paraId="6FAB8012" w14:textId="77777777" w:rsidR="00C0535B" w:rsidRPr="00E1743C" w:rsidRDefault="00756B90" w:rsidP="00E1743C">
      <w:pPr>
        <w:pStyle w:val="Heading3"/>
        <w:spacing w:line="276" w:lineRule="auto"/>
        <w:ind w:left="1440" w:right="1541"/>
        <w:rPr>
          <w:rFonts w:ascii="Arial" w:hAnsi="Arial" w:cs="Arial"/>
          <w:color w:val="00A9A0"/>
          <w:spacing w:val="-3"/>
        </w:rPr>
      </w:pPr>
      <w:r w:rsidRPr="00E1743C">
        <w:rPr>
          <w:rFonts w:ascii="Arial" w:hAnsi="Arial" w:cs="Arial"/>
          <w:noProof/>
          <w:sz w:val="24"/>
          <w:szCs w:val="24"/>
        </w:rPr>
        <w:drawing>
          <wp:anchor distT="0" distB="0" distL="114300" distR="114300" simplePos="0" relativeHeight="251636736" behindDoc="1" locked="0" layoutInCell="1" allowOverlap="1" wp14:anchorId="307DEB88" wp14:editId="69C1978C">
            <wp:simplePos x="0" y="0"/>
            <wp:positionH relativeFrom="column">
              <wp:posOffset>5165090</wp:posOffset>
            </wp:positionH>
            <wp:positionV relativeFrom="paragraph">
              <wp:posOffset>157480</wp:posOffset>
            </wp:positionV>
            <wp:extent cx="1562735" cy="1368425"/>
            <wp:effectExtent l="0" t="0" r="0" b="3175"/>
            <wp:wrapSquare wrapText="bothSides"/>
            <wp:docPr id="2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2735" cy="13684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0535B" w:rsidRPr="00E1743C">
        <w:rPr>
          <w:rFonts w:ascii="Arial" w:hAnsi="Arial" w:cs="Arial"/>
          <w:color w:val="00A9A0"/>
          <w:spacing w:val="-3"/>
        </w:rPr>
        <w:t xml:space="preserve">Crash Carts </w:t>
      </w:r>
    </w:p>
    <w:p w14:paraId="215D29AD" w14:textId="77777777" w:rsidR="00C0535B" w:rsidRPr="00E1743C" w:rsidRDefault="00B6121C" w:rsidP="00E1743C">
      <w:pPr>
        <w:pStyle w:val="BodyText"/>
        <w:spacing w:line="276" w:lineRule="auto"/>
        <w:ind w:left="1440" w:right="1541" w:firstLine="0"/>
        <w:rPr>
          <w:rFonts w:ascii="Arial" w:hAnsi="Arial" w:cs="Arial"/>
        </w:rPr>
      </w:pPr>
      <w:r w:rsidRPr="00E1743C">
        <w:rPr>
          <w:rFonts w:ascii="Arial" w:hAnsi="Arial" w:cs="Arial"/>
          <w:spacing w:val="-1"/>
        </w:rPr>
        <w:t>Crash carts are strategically located throughout the Mission Bernal Campus i</w:t>
      </w:r>
      <w:r w:rsidR="00C0535B" w:rsidRPr="00E1743C">
        <w:rPr>
          <w:rFonts w:ascii="Arial" w:hAnsi="Arial" w:cs="Arial"/>
          <w:spacing w:val="-1"/>
        </w:rPr>
        <w:t>n the</w:t>
      </w:r>
      <w:r w:rsidR="00C0535B" w:rsidRPr="00E1743C">
        <w:rPr>
          <w:rFonts w:ascii="Arial" w:hAnsi="Arial" w:cs="Arial"/>
          <w:spacing w:val="-2"/>
        </w:rPr>
        <w:t xml:space="preserve"> </w:t>
      </w:r>
      <w:r w:rsidR="00C0535B" w:rsidRPr="00E1743C">
        <w:rPr>
          <w:rFonts w:ascii="Arial" w:hAnsi="Arial" w:cs="Arial"/>
          <w:spacing w:val="-1"/>
        </w:rPr>
        <w:t xml:space="preserve">event of </w:t>
      </w:r>
      <w:r w:rsidR="00C0535B" w:rsidRPr="00E1743C">
        <w:rPr>
          <w:rFonts w:ascii="Arial" w:hAnsi="Arial" w:cs="Arial"/>
        </w:rPr>
        <w:t>a</w:t>
      </w:r>
      <w:r w:rsidR="00C0535B" w:rsidRPr="00E1743C">
        <w:rPr>
          <w:rFonts w:ascii="Arial" w:hAnsi="Arial" w:cs="Arial"/>
          <w:spacing w:val="-5"/>
        </w:rPr>
        <w:t xml:space="preserve"> medical </w:t>
      </w:r>
      <w:r w:rsidR="00C0535B" w:rsidRPr="00E1743C">
        <w:rPr>
          <w:rFonts w:ascii="Arial" w:hAnsi="Arial" w:cs="Arial"/>
          <w:spacing w:val="-1"/>
        </w:rPr>
        <w:t>emergency</w:t>
      </w:r>
      <w:r w:rsidR="00C0535B" w:rsidRPr="00E1743C">
        <w:rPr>
          <w:rFonts w:ascii="Arial" w:hAnsi="Arial" w:cs="Arial"/>
          <w:spacing w:val="-5"/>
        </w:rPr>
        <w:t xml:space="preserve"> </w:t>
      </w:r>
      <w:r w:rsidR="00C0535B" w:rsidRPr="00E1743C">
        <w:rPr>
          <w:rFonts w:ascii="Arial" w:hAnsi="Arial" w:cs="Arial"/>
        </w:rPr>
        <w:t>for</w:t>
      </w:r>
      <w:r w:rsidR="00C0535B" w:rsidRPr="00E1743C">
        <w:rPr>
          <w:rFonts w:ascii="Arial" w:hAnsi="Arial" w:cs="Arial"/>
          <w:spacing w:val="-5"/>
        </w:rPr>
        <w:t xml:space="preserve"> </w:t>
      </w:r>
      <w:r w:rsidR="00C0535B" w:rsidRPr="00E1743C">
        <w:rPr>
          <w:rFonts w:ascii="Arial" w:hAnsi="Arial" w:cs="Arial"/>
          <w:spacing w:val="-1"/>
        </w:rPr>
        <w:t>patients,</w:t>
      </w:r>
      <w:r w:rsidR="00C0535B" w:rsidRPr="00E1743C">
        <w:rPr>
          <w:rFonts w:ascii="Arial" w:hAnsi="Arial" w:cs="Arial"/>
          <w:spacing w:val="37"/>
          <w:w w:val="99"/>
        </w:rPr>
        <w:t xml:space="preserve"> </w:t>
      </w:r>
      <w:r w:rsidR="00C0535B" w:rsidRPr="00E1743C">
        <w:rPr>
          <w:rFonts w:ascii="Arial" w:hAnsi="Arial" w:cs="Arial"/>
          <w:spacing w:val="-1"/>
        </w:rPr>
        <w:t>visitors</w:t>
      </w:r>
      <w:r w:rsidR="00C0535B" w:rsidRPr="00E1743C">
        <w:rPr>
          <w:rFonts w:ascii="Arial" w:hAnsi="Arial" w:cs="Arial"/>
          <w:spacing w:val="-2"/>
        </w:rPr>
        <w:t xml:space="preserve"> </w:t>
      </w:r>
      <w:r w:rsidR="00C0535B" w:rsidRPr="00E1743C">
        <w:rPr>
          <w:rFonts w:ascii="Arial" w:hAnsi="Arial" w:cs="Arial"/>
        </w:rPr>
        <w:t>or</w:t>
      </w:r>
      <w:r w:rsidR="00C0535B" w:rsidRPr="00E1743C">
        <w:rPr>
          <w:rFonts w:ascii="Arial" w:hAnsi="Arial" w:cs="Arial"/>
          <w:spacing w:val="-4"/>
        </w:rPr>
        <w:t xml:space="preserve"> </w:t>
      </w:r>
      <w:r w:rsidR="00C0535B" w:rsidRPr="00E1743C">
        <w:rPr>
          <w:rFonts w:ascii="Arial" w:hAnsi="Arial" w:cs="Arial"/>
          <w:spacing w:val="-1"/>
        </w:rPr>
        <w:t>staff</w:t>
      </w:r>
      <w:r w:rsidR="00C0535B" w:rsidRPr="00E1743C">
        <w:rPr>
          <w:rFonts w:ascii="Arial" w:hAnsi="Arial" w:cs="Arial"/>
        </w:rPr>
        <w:t>.</w:t>
      </w:r>
    </w:p>
    <w:p w14:paraId="0E14A47F" w14:textId="77777777" w:rsidR="00C0535B" w:rsidRPr="00E1743C" w:rsidRDefault="00C0535B" w:rsidP="00E1743C">
      <w:pPr>
        <w:spacing w:line="276" w:lineRule="auto"/>
        <w:ind w:left="1440" w:right="1541"/>
        <w:rPr>
          <w:rFonts w:ascii="Arial" w:eastAsia="Calibri" w:hAnsi="Arial" w:cs="Arial"/>
          <w:sz w:val="24"/>
          <w:szCs w:val="24"/>
        </w:rPr>
      </w:pPr>
    </w:p>
    <w:p w14:paraId="48F75D06" w14:textId="77777777" w:rsidR="00C0535B" w:rsidRDefault="00C0535B" w:rsidP="00E1743C">
      <w:pPr>
        <w:spacing w:line="276" w:lineRule="auto"/>
        <w:ind w:left="1440" w:right="1541"/>
        <w:rPr>
          <w:rFonts w:ascii="Arial" w:eastAsia="Calibri" w:hAnsi="Arial" w:cs="Arial"/>
          <w:sz w:val="24"/>
          <w:szCs w:val="24"/>
        </w:rPr>
      </w:pPr>
    </w:p>
    <w:p w14:paraId="54B8948F" w14:textId="77777777" w:rsidR="00756B90" w:rsidRDefault="00756B90" w:rsidP="00E1743C">
      <w:pPr>
        <w:spacing w:line="276" w:lineRule="auto"/>
        <w:ind w:left="1440" w:right="1541"/>
        <w:rPr>
          <w:rFonts w:ascii="Arial" w:eastAsia="Calibri" w:hAnsi="Arial" w:cs="Arial"/>
          <w:sz w:val="24"/>
          <w:szCs w:val="24"/>
        </w:rPr>
      </w:pPr>
    </w:p>
    <w:p w14:paraId="48280292" w14:textId="77777777" w:rsidR="00C0535B" w:rsidRPr="00E1743C" w:rsidRDefault="00B6121C" w:rsidP="00E1743C">
      <w:pPr>
        <w:pStyle w:val="Heading3"/>
        <w:spacing w:line="276" w:lineRule="auto"/>
        <w:ind w:left="1440" w:right="1541"/>
        <w:rPr>
          <w:rFonts w:ascii="Arial" w:hAnsi="Arial" w:cs="Arial"/>
          <w:color w:val="00A9A0"/>
          <w:spacing w:val="-3"/>
        </w:rPr>
      </w:pPr>
      <w:r w:rsidRPr="00E1743C">
        <w:rPr>
          <w:rFonts w:ascii="Arial" w:hAnsi="Arial" w:cs="Arial"/>
          <w:color w:val="00A9A0"/>
          <w:spacing w:val="-3"/>
        </w:rPr>
        <w:lastRenderedPageBreak/>
        <w:t>Automated External Defibrillator (AED)</w:t>
      </w:r>
    </w:p>
    <w:p w14:paraId="41F785F6" w14:textId="77777777" w:rsidR="00B6121C" w:rsidRPr="00E1743C" w:rsidRDefault="00B6121C" w:rsidP="00E1743C">
      <w:pPr>
        <w:spacing w:line="276" w:lineRule="auto"/>
        <w:ind w:left="1440" w:right="1541"/>
        <w:rPr>
          <w:rFonts w:ascii="Arial" w:eastAsia="Calibri" w:hAnsi="Arial" w:cs="Arial"/>
          <w:sz w:val="24"/>
          <w:szCs w:val="24"/>
        </w:rPr>
      </w:pPr>
      <w:r w:rsidRPr="00E1743C">
        <w:rPr>
          <w:rFonts w:ascii="Arial" w:eastAsia="Calibri" w:hAnsi="Arial" w:cs="Arial"/>
          <w:sz w:val="24"/>
          <w:szCs w:val="24"/>
        </w:rPr>
        <w:t>AEDs are in two locations on the first floor of the campus:</w:t>
      </w:r>
    </w:p>
    <w:p w14:paraId="4FDB0FEC" w14:textId="77777777" w:rsid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Conference Rooms A and B</w:t>
      </w:r>
    </w:p>
    <w:p w14:paraId="21FEBD9B" w14:textId="77777777" w:rsidR="00B6121C" w:rsidRP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Cafeteria</w:t>
      </w:r>
      <w:r w:rsidRPr="00756B90">
        <w:rPr>
          <w:rFonts w:ascii="Arial" w:hAnsi="Arial" w:cs="Arial"/>
          <w:noProof/>
          <w:sz w:val="24"/>
          <w:szCs w:val="24"/>
        </w:rPr>
        <w:t xml:space="preserve"> </w:t>
      </w:r>
      <w:r w:rsidRPr="006C2555">
        <w:rPr>
          <w:noProof/>
        </w:rPr>
        <w:drawing>
          <wp:inline distT="0" distB="0" distL="0" distR="0" wp14:anchorId="42DFB937" wp14:editId="1BD14747">
            <wp:extent cx="4191000" cy="2609850"/>
            <wp:effectExtent l="0" t="0" r="0" b="0"/>
            <wp:docPr id="44" name="Picture 44" descr="cid:image001.png@01D3CB67.64AF0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B67.64AF0CA0"/>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14:paraId="44BCBA3A" w14:textId="77777777" w:rsidR="00C0535B" w:rsidRPr="006C2555" w:rsidRDefault="00C0535B" w:rsidP="002D22E8">
      <w:pPr>
        <w:spacing w:line="276" w:lineRule="auto"/>
        <w:ind w:left="1540" w:right="1540"/>
        <w:rPr>
          <w:rFonts w:ascii="Arial" w:eastAsia="Calibri" w:hAnsi="Arial" w:cs="Arial"/>
          <w:sz w:val="24"/>
          <w:szCs w:val="24"/>
        </w:rPr>
      </w:pPr>
    </w:p>
    <w:p w14:paraId="17411186" w14:textId="77777777" w:rsidR="0088450E" w:rsidRPr="00E1743C" w:rsidRDefault="0088450E" w:rsidP="00756B90">
      <w:pPr>
        <w:spacing w:line="276" w:lineRule="auto"/>
        <w:ind w:left="1440" w:right="1540"/>
        <w:rPr>
          <w:rFonts w:ascii="Arial" w:hAnsi="Arial" w:cs="Arial"/>
          <w:color w:val="00A9A0"/>
          <w:spacing w:val="-11"/>
          <w:sz w:val="36"/>
          <w:szCs w:val="36"/>
        </w:rPr>
      </w:pPr>
      <w:r w:rsidRPr="00E1743C">
        <w:rPr>
          <w:rFonts w:ascii="Arial" w:hAnsi="Arial" w:cs="Arial"/>
          <w:color w:val="00A9A0"/>
          <w:spacing w:val="-11"/>
          <w:sz w:val="36"/>
          <w:szCs w:val="36"/>
        </w:rPr>
        <w:t>Emergency Management</w:t>
      </w:r>
    </w:p>
    <w:p w14:paraId="3649FBFA" w14:textId="77777777" w:rsidR="0088450E" w:rsidRPr="00E1743C" w:rsidRDefault="0088450E" w:rsidP="00756B90">
      <w:pPr>
        <w:spacing w:line="276" w:lineRule="auto"/>
        <w:ind w:left="1440" w:right="1540"/>
        <w:rPr>
          <w:rFonts w:ascii="Arial" w:hAnsi="Arial" w:cs="Arial"/>
          <w:color w:val="00A9A0"/>
          <w:spacing w:val="-11"/>
          <w:sz w:val="32"/>
          <w:szCs w:val="32"/>
        </w:rPr>
      </w:pPr>
      <w:r w:rsidRPr="00E1743C">
        <w:rPr>
          <w:rFonts w:ascii="Arial" w:hAnsi="Arial" w:cs="Arial"/>
          <w:color w:val="00A9A0"/>
          <w:spacing w:val="-11"/>
          <w:sz w:val="32"/>
          <w:szCs w:val="32"/>
        </w:rPr>
        <w:t>Emergency Operations Plan</w:t>
      </w:r>
      <w:r w:rsidR="00756B90">
        <w:rPr>
          <w:rFonts w:ascii="Arial" w:hAnsi="Arial" w:cs="Arial"/>
          <w:color w:val="00A9A0"/>
          <w:spacing w:val="-11"/>
          <w:sz w:val="32"/>
          <w:szCs w:val="32"/>
        </w:rPr>
        <w:t xml:space="preserve"> (EOP)</w:t>
      </w:r>
    </w:p>
    <w:p w14:paraId="4F54656F" w14:textId="77777777" w:rsidR="00B6121C" w:rsidRPr="00E1743C" w:rsidRDefault="00B6121C" w:rsidP="00756B90">
      <w:pPr>
        <w:widowControl/>
        <w:spacing w:line="276" w:lineRule="auto"/>
        <w:ind w:left="1440" w:right="1541"/>
        <w:rPr>
          <w:rFonts w:ascii="Arial" w:eastAsia="Times New Roman" w:hAnsi="Arial" w:cs="Arial"/>
          <w:sz w:val="24"/>
          <w:szCs w:val="24"/>
        </w:rPr>
      </w:pPr>
      <w:r w:rsidRPr="00E1743C">
        <w:rPr>
          <w:rFonts w:ascii="Arial" w:eastAsia="Times New Roman" w:hAnsi="Arial" w:cs="Arial"/>
          <w:sz w:val="24"/>
          <w:szCs w:val="24"/>
        </w:rPr>
        <w:t>Emergencies, disasters and other catastrophic events pose a significant threat to the ability of a health care organization to maintain operational capability and provide care, treatment, and services to its community.</w:t>
      </w:r>
    </w:p>
    <w:p w14:paraId="73C43554" w14:textId="77777777" w:rsidR="00B6121C" w:rsidRPr="00E1743C" w:rsidRDefault="00B6121C" w:rsidP="00756B90">
      <w:pPr>
        <w:widowControl/>
        <w:spacing w:line="276" w:lineRule="auto"/>
        <w:ind w:left="1440" w:right="1541"/>
        <w:rPr>
          <w:rFonts w:ascii="Arial" w:eastAsia="Times New Roman" w:hAnsi="Arial" w:cs="Arial"/>
          <w:sz w:val="24"/>
          <w:szCs w:val="24"/>
        </w:rPr>
      </w:pPr>
    </w:p>
    <w:p w14:paraId="493EC7D5"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sz w:val="24"/>
          <w:szCs w:val="24"/>
        </w:rPr>
        <w:t xml:space="preserve">CPMC has implemented a comprehensive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to respond to the medical needs of the community in the event of an emergency, disaster situation, or a mass casualty incident. </w:t>
      </w:r>
    </w:p>
    <w:p w14:paraId="08851B03"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7569F364"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is an organization-wide program that incorporates all services and sites of care under the CPMC license. This plan applies to staff, licensed independent practitioners, contract workers, volunteers and others as appropriate and indicated throughout this document.</w:t>
      </w:r>
    </w:p>
    <w:p w14:paraId="7CAB3118"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4E8769F7" w14:textId="77777777" w:rsidR="00B6121C" w:rsidRPr="00E1743C" w:rsidRDefault="00B6121C" w:rsidP="00756B90">
      <w:pPr>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complies with the elements of the National Incident Management System (NIMS), incorporates the Hospital Incident Management System (HICS), and addresses the six critical areas mandated by Joint Commission standards:</w:t>
      </w:r>
    </w:p>
    <w:p w14:paraId="3BF91980"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Communications</w:t>
      </w:r>
    </w:p>
    <w:p w14:paraId="5E540523"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Resources and assets</w:t>
      </w:r>
    </w:p>
    <w:p w14:paraId="5855EE0C"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lastRenderedPageBreak/>
        <w:t>Safety and security</w:t>
      </w:r>
    </w:p>
    <w:p w14:paraId="739A367F"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Staff responsibilities</w:t>
      </w:r>
    </w:p>
    <w:p w14:paraId="7E2994CD"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Utilities management</w:t>
      </w:r>
    </w:p>
    <w:p w14:paraId="1C3E879E"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Patient clinical and support activities</w:t>
      </w:r>
    </w:p>
    <w:p w14:paraId="25E577B7" w14:textId="77777777" w:rsidR="00B6121C" w:rsidRPr="00E1743C" w:rsidRDefault="00B6121C" w:rsidP="00756B90">
      <w:pPr>
        <w:spacing w:line="276" w:lineRule="auto"/>
        <w:ind w:left="1440" w:right="1541"/>
        <w:rPr>
          <w:rFonts w:ascii="Arial" w:eastAsia="Calibri" w:hAnsi="Arial" w:cs="Arial"/>
          <w:sz w:val="24"/>
          <w:szCs w:val="24"/>
        </w:rPr>
      </w:pPr>
    </w:p>
    <w:p w14:paraId="6F2E6D9C" w14:textId="77777777" w:rsidR="0088450E" w:rsidRPr="00E1743C" w:rsidRDefault="0088450E" w:rsidP="00756B90">
      <w:pPr>
        <w:spacing w:line="276" w:lineRule="auto"/>
        <w:ind w:left="1440" w:right="1541"/>
        <w:rPr>
          <w:rFonts w:ascii="Arial" w:hAnsi="Arial" w:cs="Arial"/>
          <w:color w:val="BD582C"/>
          <w:spacing w:val="-11"/>
          <w:sz w:val="24"/>
          <w:szCs w:val="24"/>
        </w:rPr>
      </w:pPr>
      <w:r w:rsidRPr="00E1743C">
        <w:rPr>
          <w:rFonts w:ascii="Arial" w:hAnsi="Arial" w:cs="Arial"/>
          <w:i/>
          <w:spacing w:val="-1"/>
          <w:sz w:val="24"/>
          <w:szCs w:val="24"/>
        </w:rPr>
        <w:t xml:space="preserve">The full plan is located on the CPMC Intranet </w:t>
      </w:r>
    </w:p>
    <w:p w14:paraId="29EE97C6" w14:textId="77777777" w:rsidR="00517B91" w:rsidRDefault="00517B91" w:rsidP="00843AED">
      <w:pPr>
        <w:spacing w:line="276" w:lineRule="auto"/>
        <w:ind w:right="1540"/>
        <w:rPr>
          <w:rFonts w:ascii="Arial" w:hAnsi="Arial" w:cs="Arial"/>
          <w:color w:val="BD582C"/>
          <w:spacing w:val="-11"/>
          <w:sz w:val="24"/>
          <w:szCs w:val="24"/>
        </w:rPr>
      </w:pPr>
    </w:p>
    <w:p w14:paraId="222D3354" w14:textId="77777777" w:rsidR="00517B91" w:rsidRDefault="00517B91" w:rsidP="00843AED">
      <w:pPr>
        <w:spacing w:line="276" w:lineRule="auto"/>
        <w:ind w:right="1540"/>
        <w:rPr>
          <w:rFonts w:ascii="Arial" w:hAnsi="Arial" w:cs="Arial"/>
          <w:color w:val="BD582C"/>
          <w:spacing w:val="-11"/>
          <w:sz w:val="24"/>
          <w:szCs w:val="24"/>
        </w:rPr>
      </w:pPr>
    </w:p>
    <w:p w14:paraId="2DE8ABEB" w14:textId="77777777" w:rsidR="00517B91" w:rsidRDefault="00517B91" w:rsidP="00843AED">
      <w:pPr>
        <w:spacing w:line="276" w:lineRule="auto"/>
        <w:ind w:right="1540"/>
        <w:rPr>
          <w:rFonts w:ascii="Arial" w:hAnsi="Arial" w:cs="Arial"/>
          <w:color w:val="BD582C"/>
          <w:spacing w:val="-11"/>
          <w:sz w:val="24"/>
          <w:szCs w:val="24"/>
        </w:rPr>
      </w:pPr>
    </w:p>
    <w:p w14:paraId="67545097" w14:textId="0BEF4D36" w:rsidR="00517B91" w:rsidRPr="006C2555" w:rsidRDefault="00517B91" w:rsidP="00843AED">
      <w:pPr>
        <w:spacing w:line="276" w:lineRule="auto"/>
        <w:ind w:right="1540"/>
        <w:rPr>
          <w:rFonts w:ascii="Arial" w:eastAsia="Calibri" w:hAnsi="Arial" w:cs="Arial"/>
          <w:sz w:val="24"/>
          <w:szCs w:val="24"/>
        </w:rPr>
        <w:sectPr w:rsidR="00517B91" w:rsidRPr="006C2555" w:rsidSect="001C0C92">
          <w:headerReference w:type="even" r:id="rId60"/>
          <w:headerReference w:type="default" r:id="rId61"/>
          <w:footerReference w:type="default" r:id="rId62"/>
          <w:headerReference w:type="first" r:id="rId63"/>
          <w:pgSz w:w="12240" w:h="15840"/>
          <w:pgMar w:top="1420" w:right="0" w:bottom="1580" w:left="260" w:header="0" w:footer="720" w:gutter="0"/>
          <w:cols w:space="720"/>
          <w:docGrid w:linePitch="299"/>
        </w:sectPr>
      </w:pPr>
      <w:r>
        <w:rPr>
          <w:rFonts w:ascii="Arial" w:hAnsi="Arial" w:cs="Arial"/>
          <w:color w:val="BD582C"/>
          <w:spacing w:val="-11"/>
          <w:sz w:val="24"/>
          <w:szCs w:val="24"/>
        </w:rPr>
        <w:t>DON’T NEED A SECTION BREAK</w:t>
      </w:r>
    </w:p>
    <w:p w14:paraId="62504CBE" w14:textId="77777777" w:rsidR="00A25BE3" w:rsidRPr="009D59EC" w:rsidRDefault="00A25BE3" w:rsidP="002D22E8">
      <w:pPr>
        <w:spacing w:line="276" w:lineRule="auto"/>
        <w:ind w:left="1540" w:right="1540"/>
        <w:rPr>
          <w:rFonts w:ascii="Arial" w:hAnsi="Arial" w:cs="Arial"/>
          <w:color w:val="BD582C"/>
          <w:spacing w:val="-11"/>
          <w:sz w:val="32"/>
          <w:szCs w:val="32"/>
        </w:rPr>
      </w:pPr>
      <w:r w:rsidRPr="009D59EC">
        <w:rPr>
          <w:rFonts w:ascii="Arial" w:hAnsi="Arial" w:cs="Arial"/>
          <w:color w:val="00A9A0"/>
          <w:spacing w:val="-11"/>
          <w:sz w:val="32"/>
          <w:szCs w:val="32"/>
        </w:rPr>
        <w:lastRenderedPageBreak/>
        <w:t>Hospital Command Center</w:t>
      </w:r>
    </w:p>
    <w:p w14:paraId="3D9D087D" w14:textId="77777777" w:rsidR="00B6121C"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The hospital uses the Hospital Incident Command Structure (HICS) to manage emergency events and if the situation warrants the Emergency Operations Plan would be activated via Code Triage.  </w:t>
      </w:r>
    </w:p>
    <w:p w14:paraId="4C5B79BA" w14:textId="77777777" w:rsidR="00B6121C" w:rsidRPr="006C2555" w:rsidRDefault="00B6121C" w:rsidP="002D22E8">
      <w:pPr>
        <w:spacing w:line="276" w:lineRule="auto"/>
        <w:ind w:left="1540" w:right="1540"/>
        <w:rPr>
          <w:rFonts w:ascii="Arial" w:hAnsi="Arial" w:cs="Arial"/>
          <w:spacing w:val="-11"/>
          <w:sz w:val="24"/>
          <w:szCs w:val="24"/>
        </w:rPr>
      </w:pPr>
    </w:p>
    <w:p w14:paraId="6C59B7FF" w14:textId="77777777" w:rsidR="00A25BE3"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If Code Triage is initiated, the Hospital Command Center (HCC) will be activated and is located on the </w:t>
      </w:r>
      <w:r w:rsidR="00B6121C" w:rsidRPr="006C2555">
        <w:rPr>
          <w:rFonts w:ascii="Arial" w:hAnsi="Arial" w:cs="Arial"/>
          <w:spacing w:val="-11"/>
          <w:sz w:val="24"/>
          <w:szCs w:val="24"/>
        </w:rPr>
        <w:t>first f</w:t>
      </w:r>
      <w:r w:rsidRPr="006C2555">
        <w:rPr>
          <w:rFonts w:ascii="Arial" w:hAnsi="Arial" w:cs="Arial"/>
          <w:spacing w:val="-11"/>
          <w:sz w:val="24"/>
          <w:szCs w:val="24"/>
        </w:rPr>
        <w:t>loor</w:t>
      </w:r>
      <w:r w:rsidR="00B6121C" w:rsidRPr="006C2555">
        <w:rPr>
          <w:rFonts w:ascii="Arial" w:hAnsi="Arial" w:cs="Arial"/>
          <w:spacing w:val="-11"/>
          <w:sz w:val="24"/>
          <w:szCs w:val="24"/>
        </w:rPr>
        <w:t xml:space="preserve"> in</w:t>
      </w:r>
      <w:r w:rsidRPr="006C2555">
        <w:rPr>
          <w:rFonts w:ascii="Arial" w:hAnsi="Arial" w:cs="Arial"/>
          <w:spacing w:val="-11"/>
          <w:sz w:val="24"/>
          <w:szCs w:val="24"/>
        </w:rPr>
        <w:t xml:space="preserve"> Conference Room A</w:t>
      </w:r>
      <w:r w:rsidR="00B6121C" w:rsidRPr="006C2555">
        <w:rPr>
          <w:rFonts w:ascii="Arial" w:hAnsi="Arial" w:cs="Arial"/>
          <w:spacing w:val="-11"/>
          <w:sz w:val="24"/>
          <w:szCs w:val="24"/>
        </w:rPr>
        <w:t xml:space="preserve"> and B. I</w:t>
      </w:r>
      <w:r w:rsidRPr="006C2555">
        <w:rPr>
          <w:rFonts w:ascii="Arial" w:hAnsi="Arial" w:cs="Arial"/>
          <w:spacing w:val="-11"/>
          <w:sz w:val="24"/>
          <w:szCs w:val="24"/>
        </w:rPr>
        <w:t>f additional resources are needed to manage the event, the Labor Pool will be activated and is located in the hospital cafeteria.</w:t>
      </w:r>
    </w:p>
    <w:p w14:paraId="48F4B343" w14:textId="77777777" w:rsidR="00A25BE3" w:rsidRPr="006C2555" w:rsidRDefault="009D59EC" w:rsidP="009D59EC">
      <w:pPr>
        <w:spacing w:line="276" w:lineRule="auto"/>
        <w:ind w:left="1540" w:right="1540"/>
        <w:jc w:val="center"/>
        <w:rPr>
          <w:rFonts w:ascii="Arial" w:hAnsi="Arial" w:cs="Arial"/>
          <w:spacing w:val="-11"/>
          <w:sz w:val="24"/>
          <w:szCs w:val="24"/>
        </w:rPr>
      </w:pPr>
      <w:commentRangeStart w:id="123"/>
      <w:r>
        <w:rPr>
          <w:noProof/>
        </w:rPr>
        <w:drawing>
          <wp:inline distT="0" distB="0" distL="0" distR="0" wp14:anchorId="46A82F88" wp14:editId="3D344BD9">
            <wp:extent cx="4993838" cy="57599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995" cy="5764732"/>
                    </a:xfrm>
                    <a:prstGeom prst="rect">
                      <a:avLst/>
                    </a:prstGeom>
                  </pic:spPr>
                </pic:pic>
              </a:graphicData>
            </a:graphic>
          </wp:inline>
        </w:drawing>
      </w:r>
      <w:commentRangeEnd w:id="123"/>
      <w:r>
        <w:rPr>
          <w:rStyle w:val="CommentReference"/>
        </w:rPr>
        <w:commentReference w:id="123"/>
      </w:r>
    </w:p>
    <w:p w14:paraId="6E8DF478" w14:textId="77777777" w:rsidR="00A25BE3" w:rsidRPr="006C2555" w:rsidRDefault="00A25BE3" w:rsidP="002D22E8">
      <w:pPr>
        <w:spacing w:line="276" w:lineRule="auto"/>
        <w:ind w:left="1540" w:right="1540"/>
        <w:rPr>
          <w:rFonts w:ascii="Arial" w:hAnsi="Arial" w:cs="Arial"/>
          <w:color w:val="BD582C"/>
          <w:spacing w:val="-11"/>
          <w:sz w:val="24"/>
          <w:szCs w:val="24"/>
        </w:rPr>
      </w:pPr>
    </w:p>
    <w:p w14:paraId="56E88558" w14:textId="77777777" w:rsidR="009D59EC" w:rsidRDefault="009D59EC" w:rsidP="009D59EC">
      <w:pPr>
        <w:spacing w:line="276" w:lineRule="auto"/>
        <w:ind w:left="1440" w:right="1541"/>
        <w:rPr>
          <w:rFonts w:ascii="Arial" w:hAnsi="Arial" w:cs="Arial"/>
          <w:spacing w:val="12"/>
          <w:sz w:val="36"/>
          <w:szCs w:val="36"/>
        </w:rPr>
      </w:pPr>
    </w:p>
    <w:p w14:paraId="31507496" w14:textId="77777777" w:rsidR="00224160" w:rsidRPr="009D59EC" w:rsidRDefault="00224160" w:rsidP="009D59EC">
      <w:pPr>
        <w:spacing w:line="276" w:lineRule="auto"/>
        <w:ind w:left="1440" w:right="1541"/>
        <w:rPr>
          <w:rFonts w:ascii="Arial" w:eastAsia="Calibri" w:hAnsi="Arial" w:cs="Arial"/>
          <w:color w:val="00A9A0"/>
          <w:sz w:val="32"/>
          <w:szCs w:val="32"/>
        </w:rPr>
      </w:pPr>
      <w:r w:rsidRPr="009D59EC">
        <w:rPr>
          <w:rFonts w:ascii="Arial" w:hAnsi="Arial" w:cs="Arial"/>
          <w:color w:val="00A9A0"/>
          <w:spacing w:val="12"/>
          <w:sz w:val="32"/>
          <w:szCs w:val="32"/>
        </w:rPr>
        <w:lastRenderedPageBreak/>
        <w:t>Communications in a Disaster</w:t>
      </w:r>
    </w:p>
    <w:p w14:paraId="76955C61" w14:textId="77777777" w:rsidR="00224160" w:rsidRPr="006C2555" w:rsidRDefault="00224160" w:rsidP="009D59EC">
      <w:pPr>
        <w:pStyle w:val="BodyText"/>
        <w:spacing w:line="276" w:lineRule="auto"/>
        <w:ind w:left="1440" w:right="1541" w:firstLine="0"/>
        <w:rPr>
          <w:rFonts w:ascii="Arial" w:hAnsi="Arial" w:cs="Arial"/>
        </w:rPr>
      </w:pPr>
      <w:r w:rsidRPr="006C2555">
        <w:rPr>
          <w:rFonts w:ascii="Arial" w:hAnsi="Arial" w:cs="Arial"/>
        </w:rPr>
        <w:t xml:space="preserve">Sutter </w:t>
      </w:r>
      <w:r w:rsidR="00B6121C" w:rsidRPr="006C2555">
        <w:rPr>
          <w:rFonts w:ascii="Arial" w:hAnsi="Arial" w:cs="Arial"/>
        </w:rPr>
        <w:t xml:space="preserve">Health </w:t>
      </w:r>
      <w:r w:rsidRPr="006C2555">
        <w:rPr>
          <w:rFonts w:ascii="Arial" w:hAnsi="Arial" w:cs="Arial"/>
        </w:rPr>
        <w:t xml:space="preserve">affiliates use </w:t>
      </w:r>
      <w:proofErr w:type="spellStart"/>
      <w:r w:rsidRPr="006C2555">
        <w:rPr>
          <w:rFonts w:ascii="Arial" w:hAnsi="Arial" w:cs="Arial"/>
        </w:rPr>
        <w:t>Everbridge</w:t>
      </w:r>
      <w:proofErr w:type="spellEnd"/>
      <w:r w:rsidRPr="006C2555">
        <w:rPr>
          <w:rFonts w:ascii="Arial" w:hAnsi="Arial" w:cs="Arial"/>
        </w:rPr>
        <w:t xml:space="preserve"> Mass Notification System to communicate to all staff simultaneously in a disaster or other type of </w:t>
      </w:r>
      <w:r w:rsidR="00B6121C" w:rsidRPr="006C2555">
        <w:rPr>
          <w:rFonts w:ascii="Arial" w:hAnsi="Arial" w:cs="Arial"/>
        </w:rPr>
        <w:t>emergency</w:t>
      </w:r>
      <w:r w:rsidRPr="006C2555">
        <w:rPr>
          <w:rFonts w:ascii="Arial" w:hAnsi="Arial" w:cs="Arial"/>
        </w:rPr>
        <w:t xml:space="preserve">. </w:t>
      </w:r>
      <w:proofErr w:type="spellStart"/>
      <w:r w:rsidR="001D004E" w:rsidRPr="006C2555">
        <w:rPr>
          <w:rFonts w:ascii="Arial" w:hAnsi="Arial" w:cs="Arial"/>
          <w:spacing w:val="-1"/>
        </w:rPr>
        <w:t>Everbridge</w:t>
      </w:r>
      <w:proofErr w:type="spellEnd"/>
      <w:r w:rsidR="001D004E" w:rsidRPr="006C2555">
        <w:rPr>
          <w:rFonts w:ascii="Arial" w:hAnsi="Arial" w:cs="Arial"/>
          <w:spacing w:val="-3"/>
        </w:rPr>
        <w:t xml:space="preserve"> </w:t>
      </w:r>
      <w:r w:rsidR="001D004E" w:rsidRPr="006C2555">
        <w:rPr>
          <w:rFonts w:ascii="Arial" w:hAnsi="Arial" w:cs="Arial"/>
          <w:spacing w:val="-1"/>
        </w:rPr>
        <w:t>has</w:t>
      </w:r>
      <w:r w:rsidR="001D004E" w:rsidRPr="006C2555">
        <w:rPr>
          <w:rFonts w:ascii="Arial" w:hAnsi="Arial" w:cs="Arial"/>
          <w:spacing w:val="-3"/>
        </w:rPr>
        <w:t xml:space="preserve"> </w:t>
      </w:r>
      <w:r w:rsidR="001D004E" w:rsidRPr="006C2555">
        <w:rPr>
          <w:rFonts w:ascii="Arial" w:hAnsi="Arial" w:cs="Arial"/>
          <w:spacing w:val="-1"/>
        </w:rPr>
        <w:t>been</w:t>
      </w:r>
      <w:r w:rsidR="001D004E" w:rsidRPr="006C2555">
        <w:rPr>
          <w:rFonts w:ascii="Arial" w:hAnsi="Arial" w:cs="Arial"/>
          <w:spacing w:val="-4"/>
        </w:rPr>
        <w:t xml:space="preserve"> </w:t>
      </w:r>
      <w:r w:rsidR="001D004E" w:rsidRPr="006C2555">
        <w:rPr>
          <w:rFonts w:ascii="Arial" w:hAnsi="Arial" w:cs="Arial"/>
          <w:spacing w:val="-1"/>
        </w:rPr>
        <w:t>implemented</w:t>
      </w:r>
      <w:r w:rsidR="001D004E" w:rsidRPr="006C2555">
        <w:rPr>
          <w:rFonts w:ascii="Arial" w:hAnsi="Arial" w:cs="Arial"/>
          <w:spacing w:val="-4"/>
        </w:rPr>
        <w:t xml:space="preserve"> </w:t>
      </w:r>
      <w:r w:rsidR="001D004E" w:rsidRPr="006C2555">
        <w:rPr>
          <w:rFonts w:ascii="Arial" w:hAnsi="Arial" w:cs="Arial"/>
        </w:rPr>
        <w:t>to</w:t>
      </w:r>
      <w:r w:rsidR="001D004E" w:rsidRPr="006C2555">
        <w:rPr>
          <w:rFonts w:ascii="Arial" w:hAnsi="Arial" w:cs="Arial"/>
          <w:spacing w:val="-4"/>
        </w:rPr>
        <w:t xml:space="preserve"> </w:t>
      </w:r>
      <w:r w:rsidR="001D004E" w:rsidRPr="006C2555">
        <w:rPr>
          <w:rFonts w:ascii="Arial" w:hAnsi="Arial" w:cs="Arial"/>
          <w:spacing w:val="-1"/>
        </w:rPr>
        <w:t>improve</w:t>
      </w:r>
      <w:r w:rsidR="001D004E" w:rsidRPr="006C2555">
        <w:rPr>
          <w:rFonts w:ascii="Arial" w:hAnsi="Arial" w:cs="Arial"/>
          <w:spacing w:val="-4"/>
        </w:rPr>
        <w:t xml:space="preserve"> </w:t>
      </w:r>
      <w:r w:rsidR="001D004E" w:rsidRPr="006C2555">
        <w:rPr>
          <w:rFonts w:ascii="Arial" w:hAnsi="Arial" w:cs="Arial"/>
          <w:spacing w:val="-1"/>
        </w:rPr>
        <w:t>the</w:t>
      </w:r>
      <w:r w:rsidR="001D004E" w:rsidRPr="006C2555">
        <w:rPr>
          <w:rFonts w:ascii="Arial" w:hAnsi="Arial" w:cs="Arial"/>
          <w:spacing w:val="-5"/>
        </w:rPr>
        <w:t xml:space="preserve"> </w:t>
      </w:r>
      <w:r w:rsidR="001D004E" w:rsidRPr="006C2555">
        <w:rPr>
          <w:rFonts w:ascii="Arial" w:hAnsi="Arial" w:cs="Arial"/>
          <w:spacing w:val="-1"/>
        </w:rPr>
        <w:t>efficiency</w:t>
      </w:r>
      <w:r w:rsidR="001D004E" w:rsidRPr="006C2555">
        <w:rPr>
          <w:rFonts w:ascii="Arial" w:hAnsi="Arial" w:cs="Arial"/>
          <w:spacing w:val="-3"/>
        </w:rPr>
        <w:t xml:space="preserve"> </w:t>
      </w:r>
      <w:r w:rsidR="001D004E" w:rsidRPr="006C2555">
        <w:rPr>
          <w:rFonts w:ascii="Arial" w:hAnsi="Arial" w:cs="Arial"/>
          <w:spacing w:val="-1"/>
        </w:rPr>
        <w:t>and</w:t>
      </w:r>
      <w:r w:rsidR="001D004E" w:rsidRPr="006C2555">
        <w:rPr>
          <w:rFonts w:ascii="Arial" w:hAnsi="Arial" w:cs="Arial"/>
          <w:spacing w:val="-4"/>
        </w:rPr>
        <w:t xml:space="preserve"> </w:t>
      </w:r>
      <w:r w:rsidR="001D004E" w:rsidRPr="006C2555">
        <w:rPr>
          <w:rFonts w:ascii="Arial" w:hAnsi="Arial" w:cs="Arial"/>
          <w:spacing w:val="-1"/>
        </w:rPr>
        <w:t>effectiveness</w:t>
      </w:r>
      <w:r w:rsidR="001D004E" w:rsidRPr="006C2555">
        <w:rPr>
          <w:rFonts w:ascii="Arial" w:hAnsi="Arial" w:cs="Arial"/>
          <w:spacing w:val="-3"/>
        </w:rPr>
        <w:t xml:space="preserve"> </w:t>
      </w:r>
      <w:r w:rsidR="001D004E" w:rsidRPr="006C2555">
        <w:rPr>
          <w:rFonts w:ascii="Arial" w:hAnsi="Arial" w:cs="Arial"/>
        </w:rPr>
        <w:t>of</w:t>
      </w:r>
      <w:r w:rsidR="001D004E" w:rsidRPr="006C2555">
        <w:rPr>
          <w:rFonts w:ascii="Arial" w:hAnsi="Arial" w:cs="Arial"/>
          <w:spacing w:val="81"/>
        </w:rPr>
        <w:t xml:space="preserve"> </w:t>
      </w:r>
      <w:r w:rsidR="001D004E" w:rsidRPr="006C2555">
        <w:rPr>
          <w:rFonts w:ascii="Arial" w:hAnsi="Arial" w:cs="Arial"/>
          <w:spacing w:val="-1"/>
        </w:rPr>
        <w:t>communications. The</w:t>
      </w:r>
      <w:r w:rsidRPr="006C2555">
        <w:rPr>
          <w:rFonts w:ascii="Arial" w:hAnsi="Arial" w:cs="Arial"/>
          <w:spacing w:val="-2"/>
        </w:rPr>
        <w:t xml:space="preserve"> </w:t>
      </w:r>
      <w:r w:rsidRPr="006C2555">
        <w:rPr>
          <w:rFonts w:ascii="Arial" w:hAnsi="Arial" w:cs="Arial"/>
          <w:spacing w:val="-1"/>
        </w:rPr>
        <w:t>system-wide</w:t>
      </w:r>
      <w:r w:rsidRPr="006C2555">
        <w:rPr>
          <w:rFonts w:ascii="Arial" w:hAnsi="Arial" w:cs="Arial"/>
          <w:spacing w:val="-4"/>
        </w:rPr>
        <w:t xml:space="preserve"> </w:t>
      </w:r>
      <w:r w:rsidRPr="006C2555">
        <w:rPr>
          <w:rFonts w:ascii="Arial" w:hAnsi="Arial" w:cs="Arial"/>
          <w:spacing w:val="-1"/>
        </w:rPr>
        <w:t>notification</w:t>
      </w:r>
      <w:r w:rsidRPr="006C2555">
        <w:rPr>
          <w:rFonts w:ascii="Arial" w:hAnsi="Arial" w:cs="Arial"/>
          <w:spacing w:val="-5"/>
        </w:rPr>
        <w:t xml:space="preserve"> </w:t>
      </w:r>
      <w:r w:rsidRPr="006C2555">
        <w:rPr>
          <w:rFonts w:ascii="Arial" w:hAnsi="Arial" w:cs="Arial"/>
          <w:spacing w:val="-1"/>
        </w:rPr>
        <w:t>system</w:t>
      </w:r>
      <w:r w:rsidR="001D004E" w:rsidRPr="006C2555">
        <w:rPr>
          <w:rFonts w:ascii="Arial" w:hAnsi="Arial" w:cs="Arial"/>
          <w:spacing w:val="-1"/>
        </w:rPr>
        <w:t xml:space="preserve"> enables</w:t>
      </w:r>
      <w:r w:rsidRPr="006C2555">
        <w:rPr>
          <w:rFonts w:ascii="Arial" w:hAnsi="Arial" w:cs="Arial"/>
          <w:spacing w:val="-5"/>
        </w:rPr>
        <w:t xml:space="preserve"> CPMC</w:t>
      </w:r>
      <w:r w:rsidR="001D004E" w:rsidRPr="006C2555">
        <w:rPr>
          <w:rFonts w:ascii="Arial" w:hAnsi="Arial" w:cs="Arial"/>
          <w:spacing w:val="-5"/>
        </w:rPr>
        <w:t xml:space="preserve"> staff</w:t>
      </w:r>
      <w:r w:rsidRPr="006C2555">
        <w:rPr>
          <w:rFonts w:ascii="Arial" w:hAnsi="Arial" w:cs="Arial"/>
          <w:spacing w:val="-5"/>
        </w:rPr>
        <w:t xml:space="preserve"> </w:t>
      </w:r>
      <w:r w:rsidR="001D004E" w:rsidRPr="006C2555">
        <w:rPr>
          <w:rFonts w:ascii="Arial" w:hAnsi="Arial" w:cs="Arial"/>
        </w:rPr>
        <w:t>to</w:t>
      </w:r>
      <w:r w:rsidRPr="006C2555">
        <w:rPr>
          <w:rFonts w:ascii="Arial" w:hAnsi="Arial" w:cs="Arial"/>
          <w:spacing w:val="-1"/>
        </w:rPr>
        <w:t xml:space="preserve"> receive</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rPr>
        <w:t xml:space="preserve"> </w:t>
      </w:r>
      <w:r w:rsidRPr="006C2555">
        <w:rPr>
          <w:rFonts w:ascii="Arial" w:hAnsi="Arial" w:cs="Arial"/>
          <w:spacing w:val="-1"/>
        </w:rPr>
        <w:t>respond</w:t>
      </w:r>
      <w:r w:rsidRPr="006C2555">
        <w:rPr>
          <w:rFonts w:ascii="Arial" w:hAnsi="Arial" w:cs="Arial"/>
          <w:spacing w:val="-3"/>
        </w:rPr>
        <w:t xml:space="preserve"> </w:t>
      </w: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critical safety</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spacing w:val="-1"/>
        </w:rPr>
        <w:t>business</w:t>
      </w:r>
      <w:r w:rsidRPr="006C2555">
        <w:rPr>
          <w:rFonts w:ascii="Arial" w:hAnsi="Arial" w:cs="Arial"/>
          <w:spacing w:val="-2"/>
        </w:rPr>
        <w:t xml:space="preserve"> </w:t>
      </w:r>
      <w:r w:rsidRPr="006C2555">
        <w:rPr>
          <w:rFonts w:ascii="Arial" w:hAnsi="Arial" w:cs="Arial"/>
        </w:rPr>
        <w:t>impact</w:t>
      </w:r>
      <w:r w:rsidRPr="006C2555">
        <w:rPr>
          <w:rFonts w:ascii="Arial" w:hAnsi="Arial" w:cs="Arial"/>
          <w:spacing w:val="-3"/>
        </w:rPr>
        <w:t xml:space="preserve"> </w:t>
      </w:r>
      <w:r w:rsidRPr="006C2555">
        <w:rPr>
          <w:rFonts w:ascii="Arial" w:hAnsi="Arial" w:cs="Arial"/>
          <w:spacing w:val="-1"/>
        </w:rPr>
        <w:t>information</w:t>
      </w:r>
      <w:r w:rsidRPr="006C2555">
        <w:rPr>
          <w:rFonts w:ascii="Arial" w:hAnsi="Arial" w:cs="Arial"/>
          <w:spacing w:val="-3"/>
        </w:rPr>
        <w:t xml:space="preserve"> </w:t>
      </w:r>
      <w:r w:rsidRPr="006C2555">
        <w:rPr>
          <w:rFonts w:ascii="Arial" w:hAnsi="Arial" w:cs="Arial"/>
        </w:rPr>
        <w:t>in</w:t>
      </w:r>
      <w:r w:rsidRPr="006C2555">
        <w:rPr>
          <w:rFonts w:ascii="Arial" w:hAnsi="Arial" w:cs="Arial"/>
          <w:spacing w:val="-3"/>
        </w:rPr>
        <w:t xml:space="preserve"> </w:t>
      </w:r>
      <w:r w:rsidRPr="006C2555">
        <w:rPr>
          <w:rFonts w:ascii="Arial" w:hAnsi="Arial" w:cs="Arial"/>
        </w:rPr>
        <w:t>a</w:t>
      </w:r>
      <w:r w:rsidRPr="006C2555">
        <w:rPr>
          <w:rFonts w:ascii="Arial" w:hAnsi="Arial" w:cs="Arial"/>
          <w:spacing w:val="-4"/>
        </w:rPr>
        <w:t xml:space="preserve"> </w:t>
      </w:r>
      <w:r w:rsidRPr="006C2555">
        <w:rPr>
          <w:rFonts w:ascii="Arial" w:hAnsi="Arial" w:cs="Arial"/>
        </w:rPr>
        <w:t>timely</w:t>
      </w:r>
      <w:r w:rsidRPr="006C2555">
        <w:rPr>
          <w:rFonts w:ascii="Arial" w:hAnsi="Arial" w:cs="Arial"/>
          <w:spacing w:val="71"/>
        </w:rPr>
        <w:t xml:space="preserve"> </w:t>
      </w:r>
      <w:r w:rsidRPr="006C2555">
        <w:rPr>
          <w:rFonts w:ascii="Arial" w:hAnsi="Arial" w:cs="Arial"/>
        </w:rPr>
        <w:t>manner.</w:t>
      </w:r>
      <w:r w:rsidR="001D004E" w:rsidRPr="006C2555">
        <w:rPr>
          <w:rFonts w:ascii="Arial" w:hAnsi="Arial" w:cs="Arial"/>
        </w:rPr>
        <w:t xml:space="preserve"> </w:t>
      </w:r>
    </w:p>
    <w:p w14:paraId="5B05F6CA" w14:textId="77777777" w:rsidR="001D004E" w:rsidRPr="006C2555" w:rsidRDefault="001D004E" w:rsidP="009D59EC">
      <w:pPr>
        <w:pStyle w:val="BodyText"/>
        <w:spacing w:line="276" w:lineRule="auto"/>
        <w:ind w:left="1440" w:right="1540" w:firstLine="0"/>
        <w:jc w:val="both"/>
        <w:rPr>
          <w:rFonts w:ascii="Arial" w:hAnsi="Arial" w:cs="Arial"/>
        </w:rPr>
      </w:pPr>
    </w:p>
    <w:p w14:paraId="0ED97F79" w14:textId="77777777" w:rsidR="00224160" w:rsidRPr="006C2555" w:rsidRDefault="00224160" w:rsidP="009D59EC">
      <w:pPr>
        <w:pStyle w:val="BodyText"/>
        <w:spacing w:line="276" w:lineRule="auto"/>
        <w:ind w:left="1440" w:right="1540" w:firstLine="0"/>
        <w:rPr>
          <w:rFonts w:ascii="Arial" w:hAnsi="Arial" w:cs="Arial"/>
        </w:rPr>
      </w:pPr>
      <w:proofErr w:type="spellStart"/>
      <w:r w:rsidRPr="006C2555">
        <w:rPr>
          <w:rFonts w:ascii="Arial" w:hAnsi="Arial" w:cs="Arial"/>
        </w:rPr>
        <w:t>Everbridge</w:t>
      </w:r>
      <w:proofErr w:type="spellEnd"/>
      <w:r w:rsidRPr="006C2555">
        <w:rPr>
          <w:rFonts w:ascii="Arial" w:hAnsi="Arial" w:cs="Arial"/>
        </w:rPr>
        <w:t xml:space="preserve"> allows CPMC to communicate with </w:t>
      </w:r>
      <w:r w:rsidR="001D004E" w:rsidRPr="006C2555">
        <w:rPr>
          <w:rFonts w:ascii="Arial" w:hAnsi="Arial" w:cs="Arial"/>
        </w:rPr>
        <w:t>staff</w:t>
      </w:r>
      <w:r w:rsidRPr="006C2555">
        <w:rPr>
          <w:rFonts w:ascii="Arial" w:hAnsi="Arial" w:cs="Arial"/>
        </w:rPr>
        <w:t xml:space="preserve"> via multiple contact paths including home phone, email, mobile phones and other communication devices during an emergency event.</w:t>
      </w:r>
    </w:p>
    <w:p w14:paraId="48FC0180" w14:textId="77777777" w:rsidR="001D004E" w:rsidRPr="006C2555" w:rsidRDefault="001D004E" w:rsidP="009D59EC">
      <w:pPr>
        <w:pStyle w:val="BodyText"/>
        <w:spacing w:line="276" w:lineRule="auto"/>
        <w:ind w:left="1440" w:right="1540" w:firstLine="0"/>
        <w:jc w:val="both"/>
        <w:rPr>
          <w:rFonts w:ascii="Arial" w:hAnsi="Arial" w:cs="Arial"/>
        </w:rPr>
      </w:pPr>
    </w:p>
    <w:p w14:paraId="06D25C5A" w14:textId="77777777" w:rsidR="001D004E" w:rsidRPr="006C2555" w:rsidRDefault="00224160" w:rsidP="00BB61FF">
      <w:pPr>
        <w:pStyle w:val="BodyText"/>
        <w:spacing w:line="276" w:lineRule="auto"/>
        <w:ind w:left="1440" w:right="1540" w:firstLine="0"/>
        <w:rPr>
          <w:rFonts w:ascii="Arial" w:hAnsi="Arial" w:cs="Arial"/>
        </w:rPr>
      </w:pPr>
      <w:r w:rsidRPr="006C2555">
        <w:rPr>
          <w:rFonts w:ascii="Arial" w:hAnsi="Arial" w:cs="Arial"/>
          <w:b/>
        </w:rPr>
        <w:t>What to do when a notification is received</w:t>
      </w:r>
      <w:r w:rsidRPr="006C2555">
        <w:rPr>
          <w:rFonts w:ascii="Arial" w:hAnsi="Arial" w:cs="Arial"/>
        </w:rPr>
        <w:t xml:space="preserve">: </w:t>
      </w:r>
    </w:p>
    <w:p w14:paraId="4F2D9BCC"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Read (when received via email) or listen to the message carefully for directions</w:t>
      </w:r>
    </w:p>
    <w:p w14:paraId="23BEB64E"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w:t>
      </w:r>
      <w:r w:rsidR="001D004E" w:rsidRPr="006C2555">
        <w:rPr>
          <w:rFonts w:ascii="Arial" w:hAnsi="Arial" w:cs="Arial"/>
        </w:rPr>
        <w:t>C</w:t>
      </w:r>
      <w:r w:rsidRPr="006C2555">
        <w:rPr>
          <w:rFonts w:ascii="Arial" w:hAnsi="Arial" w:cs="Arial"/>
        </w:rPr>
        <w:t xml:space="preserve">onfirm the </w:t>
      </w:r>
      <w:r w:rsidR="001D004E" w:rsidRPr="006C2555">
        <w:rPr>
          <w:rFonts w:ascii="Arial" w:hAnsi="Arial" w:cs="Arial"/>
        </w:rPr>
        <w:t>M</w:t>
      </w:r>
      <w:r w:rsidRPr="006C2555">
        <w:rPr>
          <w:rFonts w:ascii="Arial" w:hAnsi="Arial" w:cs="Arial"/>
        </w:rPr>
        <w:t>essage”</w:t>
      </w:r>
      <w:r w:rsidR="001D004E" w:rsidRPr="006C2555">
        <w:rPr>
          <w:rFonts w:ascii="Arial" w:hAnsi="Arial" w:cs="Arial"/>
        </w:rPr>
        <w:t xml:space="preserve"> when asked by</w:t>
      </w:r>
      <w:r w:rsidRPr="006C2555">
        <w:rPr>
          <w:rFonts w:ascii="Arial" w:hAnsi="Arial" w:cs="Arial"/>
        </w:rPr>
        <w:t xml:space="preserve"> click</w:t>
      </w:r>
      <w:r w:rsidR="001D004E" w:rsidRPr="006C2555">
        <w:rPr>
          <w:rFonts w:ascii="Arial" w:hAnsi="Arial" w:cs="Arial"/>
        </w:rPr>
        <w:t>ing</w:t>
      </w:r>
      <w:r w:rsidRPr="006C2555">
        <w:rPr>
          <w:rFonts w:ascii="Arial" w:hAnsi="Arial" w:cs="Arial"/>
        </w:rPr>
        <w:t xml:space="preserve"> on the link provided in the email, or “press 1” if the message is received via phone.  </w:t>
      </w:r>
    </w:p>
    <w:p w14:paraId="666495F7" w14:textId="77777777" w:rsidR="00224160" w:rsidRPr="006C2555" w:rsidRDefault="00224160" w:rsidP="00427AD4">
      <w:pPr>
        <w:pStyle w:val="BodyText"/>
        <w:numPr>
          <w:ilvl w:val="0"/>
          <w:numId w:val="28"/>
        </w:numPr>
        <w:spacing w:line="276" w:lineRule="auto"/>
        <w:ind w:right="1540"/>
        <w:rPr>
          <w:rFonts w:ascii="Arial" w:hAnsi="Arial" w:cs="Arial"/>
          <w:spacing w:val="-4"/>
        </w:rPr>
      </w:pPr>
      <w:r w:rsidRPr="006C2555">
        <w:rPr>
          <w:rFonts w:ascii="Arial" w:hAnsi="Arial" w:cs="Arial"/>
        </w:rPr>
        <w:t xml:space="preserve">The purpose of confirming the message is so that CPMC knows that you have received the message. </w:t>
      </w:r>
    </w:p>
    <w:p w14:paraId="3BDA1772" w14:textId="77777777" w:rsidR="001D004E" w:rsidRPr="006C2555" w:rsidRDefault="001D004E" w:rsidP="00BB61FF">
      <w:pPr>
        <w:pStyle w:val="BodyText"/>
        <w:spacing w:line="276" w:lineRule="auto"/>
        <w:ind w:left="1440" w:right="1540" w:firstLine="0"/>
        <w:rPr>
          <w:rFonts w:ascii="Arial" w:hAnsi="Arial" w:cs="Arial"/>
        </w:rPr>
      </w:pPr>
    </w:p>
    <w:p w14:paraId="38C24DC7" w14:textId="77777777" w:rsidR="00224160" w:rsidRPr="006C2555" w:rsidRDefault="00224160" w:rsidP="00BB61FF">
      <w:pPr>
        <w:pStyle w:val="BodyText"/>
        <w:spacing w:line="276" w:lineRule="auto"/>
        <w:ind w:left="1440" w:right="1540" w:firstLine="0"/>
        <w:rPr>
          <w:rFonts w:ascii="Arial" w:hAnsi="Arial" w:cs="Arial"/>
          <w:spacing w:val="-1"/>
        </w:rPr>
      </w:pPr>
      <w:r w:rsidRPr="006C2555">
        <w:rPr>
          <w:rFonts w:ascii="Arial" w:hAnsi="Arial" w:cs="Arial"/>
          <w:spacing w:val="-1"/>
        </w:rPr>
        <w:t>Having</w:t>
      </w:r>
      <w:r w:rsidRPr="006C2555">
        <w:rPr>
          <w:rFonts w:ascii="Arial" w:hAnsi="Arial" w:cs="Arial"/>
          <w:spacing w:val="-4"/>
        </w:rPr>
        <w:t xml:space="preserve"> </w:t>
      </w:r>
      <w:r w:rsidRPr="006C2555">
        <w:rPr>
          <w:rFonts w:ascii="Arial" w:hAnsi="Arial" w:cs="Arial"/>
        </w:rPr>
        <w:t>accurate</w:t>
      </w:r>
      <w:r w:rsidRPr="006C2555">
        <w:rPr>
          <w:rFonts w:ascii="Arial" w:hAnsi="Arial" w:cs="Arial"/>
          <w:spacing w:val="-4"/>
        </w:rPr>
        <w:t xml:space="preserve"> </w:t>
      </w:r>
      <w:r w:rsidRPr="006C2555">
        <w:rPr>
          <w:rFonts w:ascii="Arial" w:hAnsi="Arial" w:cs="Arial"/>
          <w:spacing w:val="-1"/>
        </w:rPr>
        <w:t>contact</w:t>
      </w:r>
      <w:r w:rsidRPr="006C2555">
        <w:rPr>
          <w:rFonts w:ascii="Arial" w:hAnsi="Arial" w:cs="Arial"/>
          <w:spacing w:val="-5"/>
        </w:rPr>
        <w:t xml:space="preserve"> </w:t>
      </w:r>
      <w:r w:rsidRPr="006C2555">
        <w:rPr>
          <w:rFonts w:ascii="Arial" w:hAnsi="Arial" w:cs="Arial"/>
          <w:spacing w:val="-1"/>
        </w:rPr>
        <w:t xml:space="preserve">information </w:t>
      </w:r>
      <w:r w:rsidRPr="006C2555">
        <w:rPr>
          <w:rFonts w:ascii="Arial" w:hAnsi="Arial" w:cs="Arial"/>
        </w:rPr>
        <w:t>is</w:t>
      </w:r>
      <w:r w:rsidRPr="006C2555">
        <w:rPr>
          <w:rFonts w:ascii="Arial" w:hAnsi="Arial" w:cs="Arial"/>
          <w:spacing w:val="-5"/>
        </w:rPr>
        <w:t xml:space="preserve"> </w:t>
      </w:r>
      <w:r w:rsidRPr="006C2555">
        <w:rPr>
          <w:rFonts w:ascii="Arial" w:hAnsi="Arial" w:cs="Arial"/>
          <w:spacing w:val="-1"/>
        </w:rPr>
        <w:t>critical</w:t>
      </w:r>
      <w:r w:rsidRPr="006C2555">
        <w:rPr>
          <w:rFonts w:ascii="Arial" w:hAnsi="Arial" w:cs="Arial"/>
          <w:spacing w:val="-6"/>
        </w:rPr>
        <w:t xml:space="preserve"> </w:t>
      </w:r>
      <w:r w:rsidRPr="006C2555">
        <w:rPr>
          <w:rFonts w:ascii="Arial" w:hAnsi="Arial" w:cs="Arial"/>
        </w:rPr>
        <w:t>for</w:t>
      </w:r>
      <w:r w:rsidRPr="006C2555">
        <w:rPr>
          <w:rFonts w:ascii="Arial" w:hAnsi="Arial" w:cs="Arial"/>
          <w:spacing w:val="-7"/>
        </w:rPr>
        <w:t xml:space="preserve"> </w:t>
      </w:r>
      <w:proofErr w:type="spellStart"/>
      <w:r w:rsidRPr="006C2555">
        <w:rPr>
          <w:rFonts w:ascii="Arial" w:hAnsi="Arial" w:cs="Arial"/>
          <w:spacing w:val="-1"/>
        </w:rPr>
        <w:t>Everbridge</w:t>
      </w:r>
      <w:proofErr w:type="spellEnd"/>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work</w:t>
      </w:r>
      <w:r w:rsidRPr="006C2555">
        <w:rPr>
          <w:rFonts w:ascii="Arial" w:hAnsi="Arial" w:cs="Arial"/>
          <w:spacing w:val="-5"/>
        </w:rPr>
        <w:t xml:space="preserve"> </w:t>
      </w:r>
      <w:r w:rsidRPr="006C2555">
        <w:rPr>
          <w:rFonts w:ascii="Arial" w:hAnsi="Arial" w:cs="Arial"/>
          <w:spacing w:val="-1"/>
        </w:rPr>
        <w:t>effectively</w:t>
      </w:r>
      <w:r w:rsidRPr="006C2555">
        <w:rPr>
          <w:rFonts w:ascii="Arial" w:hAnsi="Arial" w:cs="Arial"/>
          <w:spacing w:val="-3"/>
        </w:rPr>
        <w:t xml:space="preserve"> </w:t>
      </w:r>
      <w:r w:rsidRPr="006C2555">
        <w:rPr>
          <w:rFonts w:ascii="Arial" w:hAnsi="Arial" w:cs="Arial"/>
          <w:spacing w:val="-1"/>
        </w:rPr>
        <w:t>and</w:t>
      </w:r>
      <w:r w:rsidRPr="006C2555">
        <w:rPr>
          <w:rFonts w:ascii="Arial" w:hAnsi="Arial" w:cs="Arial"/>
          <w:spacing w:val="-4"/>
        </w:rPr>
        <w:t xml:space="preserve"> </w:t>
      </w:r>
      <w:r w:rsidR="001D004E" w:rsidRPr="006C2555">
        <w:rPr>
          <w:rFonts w:ascii="Arial" w:hAnsi="Arial" w:cs="Arial"/>
        </w:rPr>
        <w:t>staff</w:t>
      </w:r>
      <w:r w:rsidRPr="006C2555">
        <w:rPr>
          <w:rFonts w:ascii="Arial" w:hAnsi="Arial" w:cs="Arial"/>
          <w:spacing w:val="-3"/>
        </w:rPr>
        <w:t xml:space="preserve"> </w:t>
      </w:r>
      <w:r w:rsidRPr="006C2555">
        <w:rPr>
          <w:rFonts w:ascii="Arial" w:hAnsi="Arial" w:cs="Arial"/>
          <w:spacing w:val="-1"/>
        </w:rPr>
        <w:t>to</w:t>
      </w:r>
      <w:r w:rsidRPr="006C2555">
        <w:rPr>
          <w:rFonts w:ascii="Arial" w:hAnsi="Arial" w:cs="Arial"/>
          <w:spacing w:val="-3"/>
        </w:rPr>
        <w:t xml:space="preserve"> </w:t>
      </w:r>
      <w:r w:rsidRPr="006C2555">
        <w:rPr>
          <w:rFonts w:ascii="Arial" w:hAnsi="Arial" w:cs="Arial"/>
          <w:spacing w:val="-1"/>
        </w:rPr>
        <w:t>receive</w:t>
      </w:r>
      <w:r w:rsidRPr="006C2555">
        <w:rPr>
          <w:rFonts w:ascii="Arial" w:hAnsi="Arial" w:cs="Arial"/>
          <w:spacing w:val="-5"/>
        </w:rPr>
        <w:t xml:space="preserve"> </w:t>
      </w:r>
      <w:r w:rsidRPr="006C2555">
        <w:rPr>
          <w:rFonts w:ascii="Arial" w:hAnsi="Arial" w:cs="Arial"/>
          <w:spacing w:val="-1"/>
        </w:rPr>
        <w:t>emergency</w:t>
      </w:r>
      <w:r w:rsidRPr="006C2555">
        <w:rPr>
          <w:rFonts w:ascii="Arial" w:hAnsi="Arial" w:cs="Arial"/>
          <w:spacing w:val="-4"/>
        </w:rPr>
        <w:t xml:space="preserve"> </w:t>
      </w:r>
      <w:r w:rsidRPr="006C2555">
        <w:rPr>
          <w:rFonts w:ascii="Arial" w:hAnsi="Arial" w:cs="Arial"/>
          <w:spacing w:val="-1"/>
        </w:rPr>
        <w:t>information.</w:t>
      </w:r>
      <w:r w:rsidRPr="006C2555">
        <w:rPr>
          <w:rFonts w:ascii="Arial" w:hAnsi="Arial" w:cs="Arial"/>
          <w:spacing w:val="-4"/>
        </w:rPr>
        <w:t xml:space="preserve"> </w:t>
      </w:r>
      <w:r w:rsidRPr="006C2555">
        <w:rPr>
          <w:rFonts w:ascii="Arial" w:hAnsi="Arial" w:cs="Arial"/>
          <w:spacing w:val="-1"/>
        </w:rPr>
        <w:t>In</w:t>
      </w:r>
      <w:r w:rsidRPr="006C2555">
        <w:rPr>
          <w:rFonts w:ascii="Arial" w:hAnsi="Arial" w:cs="Arial"/>
          <w:spacing w:val="-5"/>
        </w:rPr>
        <w:t xml:space="preserve"> </w:t>
      </w:r>
      <w:r w:rsidRPr="006C2555">
        <w:rPr>
          <w:rFonts w:ascii="Arial" w:hAnsi="Arial" w:cs="Arial"/>
          <w:spacing w:val="-1"/>
        </w:rPr>
        <w:t>some</w:t>
      </w:r>
      <w:r w:rsidRPr="006C2555">
        <w:rPr>
          <w:rFonts w:ascii="Arial" w:hAnsi="Arial" w:cs="Arial"/>
          <w:spacing w:val="-5"/>
        </w:rPr>
        <w:t xml:space="preserve"> </w:t>
      </w:r>
      <w:r w:rsidRPr="006C2555">
        <w:rPr>
          <w:rFonts w:ascii="Arial" w:hAnsi="Arial" w:cs="Arial"/>
          <w:spacing w:val="-1"/>
        </w:rPr>
        <w:t>cases,</w:t>
      </w:r>
      <w:r w:rsidRPr="006C2555">
        <w:rPr>
          <w:rFonts w:ascii="Arial" w:hAnsi="Arial" w:cs="Arial"/>
          <w:spacing w:val="-3"/>
        </w:rPr>
        <w:t xml:space="preserve"> </w:t>
      </w:r>
      <w:r w:rsidRPr="006C2555">
        <w:rPr>
          <w:rFonts w:ascii="Arial" w:hAnsi="Arial" w:cs="Arial"/>
          <w:spacing w:val="-1"/>
        </w:rPr>
        <w:t>personal</w:t>
      </w:r>
      <w:r w:rsidRPr="006C2555">
        <w:rPr>
          <w:rFonts w:ascii="Arial" w:hAnsi="Arial" w:cs="Arial"/>
          <w:spacing w:val="-6"/>
        </w:rPr>
        <w:t xml:space="preserve"> </w:t>
      </w:r>
      <w:r w:rsidRPr="006C2555">
        <w:rPr>
          <w:rFonts w:ascii="Arial" w:hAnsi="Arial" w:cs="Arial"/>
          <w:spacing w:val="-1"/>
        </w:rPr>
        <w:t>contact</w:t>
      </w:r>
      <w:r w:rsidRPr="006C2555">
        <w:rPr>
          <w:rFonts w:ascii="Arial" w:hAnsi="Arial" w:cs="Arial"/>
          <w:spacing w:val="-2"/>
        </w:rPr>
        <w:t xml:space="preserve"> </w:t>
      </w:r>
      <w:r w:rsidRPr="006C2555">
        <w:rPr>
          <w:rFonts w:ascii="Arial" w:hAnsi="Arial" w:cs="Arial"/>
          <w:spacing w:val="-1"/>
        </w:rPr>
        <w:t>information</w:t>
      </w:r>
      <w:r w:rsidR="001D004E" w:rsidRPr="006C2555">
        <w:rPr>
          <w:rFonts w:ascii="Arial" w:hAnsi="Arial" w:cs="Arial"/>
          <w:spacing w:val="89"/>
        </w:rPr>
        <w:t xml:space="preserve"> </w:t>
      </w:r>
      <w:r w:rsidRPr="006C2555">
        <w:rPr>
          <w:rFonts w:ascii="Arial" w:hAnsi="Arial" w:cs="Arial"/>
          <w:spacing w:val="-1"/>
        </w:rPr>
        <w:t xml:space="preserve">such </w:t>
      </w:r>
      <w:r w:rsidRPr="006C2555">
        <w:rPr>
          <w:rFonts w:ascii="Arial" w:hAnsi="Arial" w:cs="Arial"/>
        </w:rPr>
        <w:t>as</w:t>
      </w:r>
      <w:r w:rsidRPr="006C2555">
        <w:rPr>
          <w:rFonts w:ascii="Arial" w:hAnsi="Arial" w:cs="Arial"/>
          <w:spacing w:val="-2"/>
        </w:rPr>
        <w:t xml:space="preserve"> </w:t>
      </w:r>
      <w:r w:rsidRPr="006C2555">
        <w:rPr>
          <w:rFonts w:ascii="Arial" w:hAnsi="Arial" w:cs="Arial"/>
          <w:spacing w:val="-1"/>
        </w:rPr>
        <w:t>cell</w:t>
      </w:r>
      <w:r w:rsidRPr="006C2555">
        <w:rPr>
          <w:rFonts w:ascii="Arial" w:hAnsi="Arial" w:cs="Arial"/>
          <w:spacing w:val="-4"/>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rPr>
        <w:t>home</w:t>
      </w:r>
      <w:r w:rsidRPr="006C2555">
        <w:rPr>
          <w:rFonts w:ascii="Arial" w:hAnsi="Arial" w:cs="Arial"/>
          <w:spacing w:val="-3"/>
        </w:rPr>
        <w:t xml:space="preserve"> </w:t>
      </w:r>
      <w:r w:rsidRPr="006C2555">
        <w:rPr>
          <w:rFonts w:ascii="Arial" w:hAnsi="Arial" w:cs="Arial"/>
          <w:spacing w:val="-1"/>
        </w:rPr>
        <w:t>are inaccurate</w:t>
      </w:r>
      <w:r w:rsidRPr="006C2555">
        <w:rPr>
          <w:rFonts w:ascii="Arial" w:hAnsi="Arial" w:cs="Arial"/>
          <w:spacing w:val="-3"/>
        </w:rPr>
        <w:t xml:space="preserve"> </w:t>
      </w:r>
      <w:r w:rsidRPr="006C2555">
        <w:rPr>
          <w:rFonts w:ascii="Arial" w:hAnsi="Arial" w:cs="Arial"/>
        </w:rPr>
        <w:t>or</w:t>
      </w:r>
      <w:r w:rsidRPr="006C2555">
        <w:rPr>
          <w:rFonts w:ascii="Arial" w:hAnsi="Arial" w:cs="Arial"/>
          <w:spacing w:val="-2"/>
        </w:rPr>
        <w:t xml:space="preserve"> </w:t>
      </w:r>
      <w:r w:rsidRPr="006C2555">
        <w:rPr>
          <w:rFonts w:ascii="Arial" w:hAnsi="Arial" w:cs="Arial"/>
          <w:spacing w:val="-1"/>
        </w:rPr>
        <w:t>missing</w:t>
      </w:r>
      <w:r w:rsidRPr="006C2555">
        <w:rPr>
          <w:rFonts w:ascii="Arial" w:hAnsi="Arial" w:cs="Arial"/>
          <w:spacing w:val="-2"/>
        </w:rPr>
        <w:t xml:space="preserve"> in</w:t>
      </w:r>
      <w:r w:rsidRPr="006C2555">
        <w:rPr>
          <w:rFonts w:ascii="Arial" w:hAnsi="Arial" w:cs="Arial"/>
        </w:rPr>
        <w:t xml:space="preserve"> </w:t>
      </w:r>
      <w:r w:rsidRPr="006C2555">
        <w:rPr>
          <w:rFonts w:ascii="Arial" w:hAnsi="Arial" w:cs="Arial"/>
          <w:spacing w:val="-1"/>
        </w:rPr>
        <w:t>Lawson.</w:t>
      </w:r>
      <w:r w:rsidR="001D004E" w:rsidRPr="006C2555">
        <w:rPr>
          <w:rFonts w:ascii="Arial" w:hAnsi="Arial" w:cs="Arial"/>
        </w:rPr>
        <w:t xml:space="preserve"> </w:t>
      </w:r>
      <w:proofErr w:type="spellStart"/>
      <w:r w:rsidR="001D004E" w:rsidRPr="006C2555">
        <w:rPr>
          <w:rFonts w:ascii="Arial" w:hAnsi="Arial" w:cs="Arial"/>
        </w:rPr>
        <w:t>Everbridge</w:t>
      </w:r>
      <w:proofErr w:type="spellEnd"/>
      <w:r w:rsidR="001D004E" w:rsidRPr="006C2555">
        <w:rPr>
          <w:rFonts w:ascii="Arial" w:hAnsi="Arial" w:cs="Arial"/>
        </w:rPr>
        <w:t xml:space="preserve"> pulls from Lawson and unless your personal information is accurate you may not receive emergency notifications.</w:t>
      </w:r>
    </w:p>
    <w:p w14:paraId="112E8B36" w14:textId="77777777" w:rsidR="001D004E" w:rsidRPr="006C2555" w:rsidRDefault="001D004E" w:rsidP="009D59EC">
      <w:pPr>
        <w:pStyle w:val="BodyText"/>
        <w:spacing w:line="276" w:lineRule="auto"/>
        <w:ind w:left="1440" w:right="1540" w:firstLine="0"/>
        <w:rPr>
          <w:rFonts w:ascii="Arial" w:hAnsi="Arial" w:cs="Arial"/>
        </w:rPr>
      </w:pPr>
    </w:p>
    <w:p w14:paraId="419F47C5" w14:textId="77777777" w:rsidR="001D004E" w:rsidRPr="006C2555" w:rsidRDefault="00224160" w:rsidP="009D59EC">
      <w:pPr>
        <w:spacing w:line="276" w:lineRule="auto"/>
        <w:ind w:left="1440" w:right="1540"/>
        <w:rPr>
          <w:rFonts w:ascii="Arial" w:hAnsi="Arial" w:cs="Arial"/>
          <w:sz w:val="24"/>
          <w:szCs w:val="24"/>
        </w:rPr>
      </w:pPr>
      <w:r w:rsidRPr="006C2555">
        <w:rPr>
          <w:rFonts w:ascii="Arial" w:hAnsi="Arial" w:cs="Arial"/>
          <w:b/>
          <w:sz w:val="24"/>
          <w:szCs w:val="24"/>
        </w:rPr>
        <w:t>How to update your personal contact information</w:t>
      </w:r>
      <w:r w:rsidRPr="006C2555">
        <w:rPr>
          <w:rFonts w:ascii="Arial" w:hAnsi="Arial" w:cs="Arial"/>
          <w:sz w:val="24"/>
          <w:szCs w:val="24"/>
        </w:rPr>
        <w:t xml:space="preserve">:  </w:t>
      </w:r>
    </w:p>
    <w:p w14:paraId="16913067" w14:textId="77777777" w:rsidR="001D004E" w:rsidRPr="006C2555" w:rsidRDefault="001D004E" w:rsidP="009D59EC">
      <w:pPr>
        <w:spacing w:line="276" w:lineRule="auto"/>
        <w:ind w:left="1440" w:right="1540"/>
        <w:rPr>
          <w:rFonts w:ascii="Arial" w:eastAsia="Calibri" w:hAnsi="Arial" w:cs="Arial"/>
          <w:sz w:val="24"/>
          <w:szCs w:val="24"/>
        </w:rPr>
      </w:pPr>
      <w:r w:rsidRPr="006C2555">
        <w:rPr>
          <w:rFonts w:ascii="Arial" w:hAnsi="Arial" w:cs="Arial"/>
          <w:sz w:val="24"/>
          <w:szCs w:val="24"/>
        </w:rPr>
        <w:t xml:space="preserve">Check the </w:t>
      </w:r>
      <w:r w:rsidRPr="006C2555">
        <w:rPr>
          <w:rFonts w:ascii="Arial" w:hAnsi="Arial" w:cs="Arial"/>
          <w:b/>
          <w:i/>
          <w:sz w:val="24"/>
          <w:szCs w:val="24"/>
        </w:rPr>
        <w:t>Lawson</w:t>
      </w:r>
      <w:r w:rsidRPr="006C2555">
        <w:rPr>
          <w:rFonts w:ascii="Arial" w:hAnsi="Arial" w:cs="Arial"/>
          <w:sz w:val="24"/>
          <w:szCs w:val="24"/>
        </w:rPr>
        <w:t xml:space="preserve"> </w:t>
      </w:r>
      <w:r w:rsidRPr="006C2555">
        <w:rPr>
          <w:rFonts w:ascii="Arial" w:hAnsi="Arial" w:cs="Arial"/>
          <w:b/>
          <w:sz w:val="24"/>
          <w:szCs w:val="24"/>
        </w:rPr>
        <w:t>e-Self Service</w:t>
      </w:r>
      <w:r w:rsidRPr="006C2555">
        <w:rPr>
          <w:rFonts w:ascii="Arial" w:hAnsi="Arial" w:cs="Arial"/>
          <w:sz w:val="24"/>
          <w:szCs w:val="24"/>
        </w:rPr>
        <w:t xml:space="preserve"> site on the Intranet Portal to confirm</w:t>
      </w:r>
      <w:r w:rsidR="00224160" w:rsidRPr="006C2555">
        <w:rPr>
          <w:rFonts w:ascii="Arial" w:hAnsi="Arial" w:cs="Arial"/>
          <w:sz w:val="24"/>
          <w:szCs w:val="24"/>
        </w:rPr>
        <w:t xml:space="preserve"> your personal contact information is </w:t>
      </w:r>
      <w:r w:rsidRPr="006C2555">
        <w:rPr>
          <w:rFonts w:ascii="Arial" w:hAnsi="Arial" w:cs="Arial"/>
          <w:sz w:val="24"/>
          <w:szCs w:val="24"/>
        </w:rPr>
        <w:t>correct</w:t>
      </w:r>
      <w:r w:rsidR="00224160" w:rsidRPr="006C2555">
        <w:rPr>
          <w:rFonts w:ascii="Arial" w:hAnsi="Arial" w:cs="Arial"/>
          <w:sz w:val="24"/>
          <w:szCs w:val="24"/>
        </w:rPr>
        <w:t xml:space="preserve">.  </w:t>
      </w:r>
    </w:p>
    <w:p w14:paraId="5AFA9F1B" w14:textId="77777777" w:rsidR="001D004E" w:rsidRPr="006C2555" w:rsidRDefault="001D004E" w:rsidP="009D59EC">
      <w:pPr>
        <w:spacing w:line="276" w:lineRule="auto"/>
        <w:ind w:left="1440" w:right="1540"/>
        <w:rPr>
          <w:rFonts w:ascii="Arial" w:hAnsi="Arial" w:cs="Arial"/>
          <w:sz w:val="24"/>
          <w:szCs w:val="24"/>
        </w:rPr>
      </w:pPr>
    </w:p>
    <w:p w14:paraId="5BB6B7C8" w14:textId="77777777" w:rsidR="009340A5" w:rsidRPr="009340A5" w:rsidRDefault="001D004E" w:rsidP="009340A5">
      <w:pPr>
        <w:spacing w:line="276" w:lineRule="auto"/>
        <w:ind w:left="1440" w:right="1540"/>
        <w:rPr>
          <w:rFonts w:ascii="Arial" w:hAnsi="Arial" w:cs="Arial"/>
          <w:sz w:val="24"/>
          <w:szCs w:val="24"/>
        </w:rPr>
      </w:pPr>
      <w:r w:rsidRPr="009D59EC">
        <w:rPr>
          <w:rFonts w:ascii="Arial" w:hAnsi="Arial" w:cs="Arial"/>
          <w:sz w:val="24"/>
          <w:szCs w:val="24"/>
        </w:rPr>
        <w:t xml:space="preserve">Please direct questions regarding </w:t>
      </w:r>
      <w:proofErr w:type="spellStart"/>
      <w:r w:rsidRPr="009D59EC">
        <w:rPr>
          <w:rFonts w:ascii="Arial" w:hAnsi="Arial" w:cs="Arial"/>
          <w:sz w:val="24"/>
          <w:szCs w:val="24"/>
        </w:rPr>
        <w:t>Everbridge</w:t>
      </w:r>
      <w:proofErr w:type="spellEnd"/>
      <w:r w:rsidRPr="009D59EC">
        <w:rPr>
          <w:rFonts w:ascii="Arial" w:hAnsi="Arial" w:cs="Arial"/>
          <w:sz w:val="24"/>
          <w:szCs w:val="24"/>
        </w:rPr>
        <w:t xml:space="preserve"> to the Safety Department</w:t>
      </w:r>
      <w:r w:rsidR="00795D26">
        <w:rPr>
          <w:rFonts w:ascii="Arial" w:hAnsi="Arial" w:cs="Arial"/>
          <w:sz w:val="24"/>
          <w:szCs w:val="24"/>
        </w:rPr>
        <w:t xml:space="preserve"> at </w:t>
      </w:r>
    </w:p>
    <w:p w14:paraId="0BB55FDB" w14:textId="77777777" w:rsidR="004A61D8" w:rsidRPr="006C2555" w:rsidRDefault="009340A5" w:rsidP="009340A5">
      <w:pPr>
        <w:spacing w:line="276" w:lineRule="auto"/>
        <w:ind w:left="1440" w:right="1540"/>
        <w:rPr>
          <w:rFonts w:ascii="Arial" w:hAnsi="Arial" w:cs="Arial"/>
        </w:rPr>
      </w:pPr>
      <w:r w:rsidRPr="00843AED">
        <w:rPr>
          <w:rFonts w:ascii="Arial" w:hAnsi="Arial" w:cs="Arial"/>
          <w:b/>
          <w:sz w:val="24"/>
          <w:szCs w:val="24"/>
        </w:rPr>
        <w:t>415-600-4620</w:t>
      </w:r>
      <w:r>
        <w:rPr>
          <w:rFonts w:ascii="Arial" w:hAnsi="Arial" w:cs="Arial"/>
          <w:sz w:val="24"/>
          <w:szCs w:val="24"/>
        </w:rPr>
        <w:t xml:space="preserve"> or </w:t>
      </w:r>
      <w:r w:rsidRPr="009340A5">
        <w:rPr>
          <w:rFonts w:ascii="Arial" w:hAnsi="Arial" w:cs="Arial"/>
          <w:sz w:val="24"/>
          <w:szCs w:val="24"/>
        </w:rPr>
        <w:t>email is sforzok@sutterhealth.org</w:t>
      </w:r>
      <w:r w:rsidR="001D004E" w:rsidRPr="009D59EC">
        <w:rPr>
          <w:rFonts w:ascii="Arial" w:hAnsi="Arial" w:cs="Arial"/>
          <w:sz w:val="24"/>
          <w:szCs w:val="24"/>
        </w:rPr>
        <w:t>.</w:t>
      </w:r>
    </w:p>
    <w:p w14:paraId="482B1320" w14:textId="77777777" w:rsidR="00224160" w:rsidRPr="006C2555" w:rsidRDefault="00224160" w:rsidP="009D59EC">
      <w:pPr>
        <w:pStyle w:val="BodyText"/>
        <w:spacing w:line="276" w:lineRule="auto"/>
        <w:ind w:left="1440" w:right="1540" w:firstLine="0"/>
        <w:rPr>
          <w:rFonts w:ascii="Arial" w:hAnsi="Arial" w:cs="Arial"/>
        </w:rPr>
      </w:pPr>
    </w:p>
    <w:p w14:paraId="37897FCD" w14:textId="77777777" w:rsidR="00224160" w:rsidRPr="006C2555" w:rsidRDefault="00224160" w:rsidP="009D59EC">
      <w:pPr>
        <w:pStyle w:val="BodyText"/>
        <w:spacing w:line="276" w:lineRule="auto"/>
        <w:ind w:left="1440" w:right="1540" w:firstLine="0"/>
        <w:jc w:val="both"/>
        <w:rPr>
          <w:rFonts w:ascii="Arial" w:hAnsi="Arial" w:cs="Arial"/>
        </w:rPr>
      </w:pPr>
    </w:p>
    <w:p w14:paraId="30F8B8C2" w14:textId="77777777" w:rsidR="00224160" w:rsidRPr="006C2555" w:rsidRDefault="00224160" w:rsidP="009D59EC">
      <w:pPr>
        <w:pStyle w:val="BodyText"/>
        <w:spacing w:line="276" w:lineRule="auto"/>
        <w:ind w:left="1440" w:right="1540" w:firstLine="0"/>
        <w:jc w:val="both"/>
        <w:rPr>
          <w:rFonts w:ascii="Arial" w:hAnsi="Arial" w:cs="Arial"/>
        </w:rPr>
      </w:pPr>
    </w:p>
    <w:p w14:paraId="50D4C9C9" w14:textId="77777777" w:rsidR="00224160" w:rsidRDefault="00224160" w:rsidP="002D22E8">
      <w:pPr>
        <w:pStyle w:val="BodyText"/>
        <w:spacing w:line="276" w:lineRule="auto"/>
        <w:ind w:left="1540" w:right="1540" w:firstLine="0"/>
        <w:rPr>
          <w:rFonts w:ascii="Arial" w:hAnsi="Arial" w:cs="Arial"/>
          <w:noProof/>
        </w:rPr>
      </w:pPr>
    </w:p>
    <w:p w14:paraId="0E4DFFA9" w14:textId="77777777" w:rsidR="009D59EC" w:rsidRDefault="009D59EC" w:rsidP="002D22E8">
      <w:pPr>
        <w:pStyle w:val="BodyText"/>
        <w:spacing w:line="276" w:lineRule="auto"/>
        <w:ind w:left="1540" w:right="1540" w:firstLine="0"/>
        <w:rPr>
          <w:rFonts w:ascii="Arial" w:hAnsi="Arial" w:cs="Arial"/>
        </w:rPr>
      </w:pPr>
    </w:p>
    <w:p w14:paraId="6155AF7D" w14:textId="77777777" w:rsidR="009D59EC" w:rsidRDefault="009D59EC" w:rsidP="002D22E8">
      <w:pPr>
        <w:pStyle w:val="BodyText"/>
        <w:spacing w:line="276" w:lineRule="auto"/>
        <w:ind w:left="1540" w:right="1540" w:firstLine="0"/>
        <w:rPr>
          <w:rFonts w:ascii="Arial" w:hAnsi="Arial" w:cs="Arial"/>
        </w:rPr>
      </w:pPr>
    </w:p>
    <w:p w14:paraId="2F3A37FC" w14:textId="77777777" w:rsidR="009D59EC" w:rsidRDefault="009D59EC" w:rsidP="002D22E8">
      <w:pPr>
        <w:pStyle w:val="BodyText"/>
        <w:spacing w:line="276" w:lineRule="auto"/>
        <w:ind w:left="1540" w:right="1540" w:firstLine="0"/>
        <w:rPr>
          <w:rFonts w:ascii="Arial" w:hAnsi="Arial" w:cs="Arial"/>
        </w:rPr>
      </w:pPr>
    </w:p>
    <w:p w14:paraId="678295C3" w14:textId="77777777" w:rsidR="009D59EC" w:rsidRPr="006C2555" w:rsidRDefault="009D59EC" w:rsidP="002D22E8">
      <w:pPr>
        <w:pStyle w:val="BodyText"/>
        <w:spacing w:line="276" w:lineRule="auto"/>
        <w:ind w:left="1540" w:right="1540" w:firstLine="0"/>
        <w:rPr>
          <w:rFonts w:ascii="Arial" w:hAnsi="Arial" w:cs="Arial"/>
        </w:rPr>
      </w:pPr>
    </w:p>
    <w:p w14:paraId="17B8442A" w14:textId="77777777" w:rsidR="009D59EC" w:rsidRPr="009D59EC" w:rsidRDefault="009D59EC" w:rsidP="009D59EC">
      <w:pPr>
        <w:pStyle w:val="BodyText"/>
        <w:spacing w:line="276" w:lineRule="auto"/>
        <w:ind w:left="1440" w:right="1540" w:firstLine="0"/>
        <w:rPr>
          <w:rFonts w:ascii="Arial" w:hAnsi="Arial" w:cs="Arial"/>
          <w:b/>
          <w:color w:val="00A9A0"/>
          <w:sz w:val="36"/>
          <w:szCs w:val="36"/>
        </w:rPr>
      </w:pPr>
      <w:r w:rsidRPr="009D59EC">
        <w:rPr>
          <w:rFonts w:ascii="Arial" w:hAnsi="Arial" w:cs="Arial"/>
          <w:b/>
          <w:color w:val="00A9A0"/>
          <w:sz w:val="36"/>
          <w:szCs w:val="36"/>
        </w:rPr>
        <w:lastRenderedPageBreak/>
        <w:t>Fire Safety</w:t>
      </w:r>
    </w:p>
    <w:p w14:paraId="131BCF6F" w14:textId="77777777" w:rsidR="009D59EC" w:rsidRDefault="009D59EC" w:rsidP="009D59EC">
      <w:pPr>
        <w:pStyle w:val="Heading3"/>
        <w:spacing w:line="276" w:lineRule="auto"/>
        <w:ind w:left="1440" w:right="1540"/>
        <w:rPr>
          <w:rFonts w:ascii="Arial" w:hAnsi="Arial" w:cs="Arial"/>
          <w:color w:val="00A9A0"/>
          <w:spacing w:val="-2"/>
        </w:rPr>
      </w:pPr>
      <w:r w:rsidRPr="009D59EC">
        <w:rPr>
          <w:rFonts w:ascii="Arial" w:hAnsi="Arial" w:cs="Arial"/>
          <w:color w:val="00A9A0"/>
          <w:spacing w:val="-3"/>
        </w:rPr>
        <w:t>General</w:t>
      </w:r>
      <w:r w:rsidRPr="009D59EC">
        <w:rPr>
          <w:rFonts w:ascii="Arial" w:hAnsi="Arial" w:cs="Arial"/>
          <w:color w:val="00A9A0"/>
          <w:spacing w:val="-14"/>
        </w:rPr>
        <w:t xml:space="preserve"> </w:t>
      </w:r>
      <w:r w:rsidRPr="009D59EC">
        <w:rPr>
          <w:rFonts w:ascii="Arial" w:hAnsi="Arial" w:cs="Arial"/>
          <w:color w:val="00A9A0"/>
          <w:spacing w:val="-2"/>
        </w:rPr>
        <w:t>Fire</w:t>
      </w:r>
      <w:r w:rsidRPr="009D59EC">
        <w:rPr>
          <w:rFonts w:ascii="Arial" w:hAnsi="Arial" w:cs="Arial"/>
          <w:color w:val="00A9A0"/>
          <w:spacing w:val="-16"/>
        </w:rPr>
        <w:t xml:space="preserve"> </w:t>
      </w:r>
      <w:r w:rsidRPr="009D59EC">
        <w:rPr>
          <w:rFonts w:ascii="Arial" w:hAnsi="Arial" w:cs="Arial"/>
          <w:color w:val="00A9A0"/>
          <w:spacing w:val="-2"/>
        </w:rPr>
        <w:t>Safety</w:t>
      </w:r>
    </w:p>
    <w:p w14:paraId="7671B6E7" w14:textId="77777777" w:rsidR="00517B91" w:rsidRDefault="00517B91" w:rsidP="009D59EC">
      <w:pPr>
        <w:pStyle w:val="Heading3"/>
        <w:spacing w:line="276" w:lineRule="auto"/>
        <w:ind w:left="1440" w:right="1540"/>
        <w:rPr>
          <w:rFonts w:ascii="Arial" w:hAnsi="Arial" w:cs="Arial"/>
          <w:color w:val="00A9A0"/>
          <w:spacing w:val="-2"/>
        </w:rPr>
      </w:pPr>
    </w:p>
    <w:p w14:paraId="0382B528" w14:textId="1BB85926" w:rsidR="00517B91" w:rsidRDefault="00517B91" w:rsidP="009D59EC">
      <w:pPr>
        <w:pStyle w:val="Heading3"/>
        <w:spacing w:line="276" w:lineRule="auto"/>
        <w:ind w:left="1440" w:right="1540"/>
        <w:rPr>
          <w:rFonts w:ascii="Arial" w:hAnsi="Arial" w:cs="Arial"/>
          <w:color w:val="00A9A0"/>
          <w:spacing w:val="-2"/>
        </w:rPr>
      </w:pPr>
      <w:r w:rsidRPr="00517B91">
        <w:rPr>
          <w:rFonts w:ascii="Arial" w:hAnsi="Arial" w:cs="Arial"/>
          <w:color w:val="00A9A0"/>
          <w:spacing w:val="-2"/>
          <w:highlight w:val="yellow"/>
        </w:rPr>
        <w:t xml:space="preserve">Leave room here for 3 </w:t>
      </w:r>
      <w:r>
        <w:rPr>
          <w:rFonts w:ascii="Arial" w:hAnsi="Arial" w:cs="Arial"/>
          <w:color w:val="00A9A0"/>
          <w:spacing w:val="-2"/>
          <w:highlight w:val="yellow"/>
        </w:rPr>
        <w:t xml:space="preserve">more </w:t>
      </w:r>
      <w:r w:rsidRPr="00517B91">
        <w:rPr>
          <w:rFonts w:ascii="Arial" w:hAnsi="Arial" w:cs="Arial"/>
          <w:color w:val="00A9A0"/>
          <w:spacing w:val="-2"/>
          <w:highlight w:val="yellow"/>
        </w:rPr>
        <w:t>short para</w:t>
      </w:r>
      <w:r>
        <w:rPr>
          <w:rFonts w:ascii="Arial" w:hAnsi="Arial" w:cs="Arial"/>
          <w:color w:val="00A9A0"/>
          <w:spacing w:val="-2"/>
          <w:highlight w:val="yellow"/>
        </w:rPr>
        <w:t>s</w:t>
      </w:r>
      <w:r w:rsidRPr="00517B91">
        <w:rPr>
          <w:rFonts w:ascii="Arial" w:hAnsi="Arial" w:cs="Arial"/>
          <w:color w:val="00A9A0"/>
          <w:spacing w:val="-2"/>
          <w:highlight w:val="yellow"/>
        </w:rPr>
        <w:t xml:space="preserve"> from Jim </w:t>
      </w:r>
      <w:proofErr w:type="spellStart"/>
      <w:r w:rsidRPr="00517B91">
        <w:rPr>
          <w:rFonts w:ascii="Arial" w:hAnsi="Arial" w:cs="Arial"/>
          <w:color w:val="00A9A0"/>
          <w:spacing w:val="-2"/>
          <w:highlight w:val="yellow"/>
        </w:rPr>
        <w:t>Benney</w:t>
      </w:r>
      <w:proofErr w:type="spellEnd"/>
    </w:p>
    <w:p w14:paraId="0A40C706" w14:textId="77777777" w:rsidR="00517B91" w:rsidRDefault="00517B91" w:rsidP="009D59EC">
      <w:pPr>
        <w:pStyle w:val="Heading3"/>
        <w:spacing w:line="276" w:lineRule="auto"/>
        <w:ind w:left="1440" w:right="1540"/>
        <w:rPr>
          <w:rFonts w:ascii="Arial" w:hAnsi="Arial" w:cs="Arial"/>
          <w:color w:val="00A9A0"/>
          <w:spacing w:val="-2"/>
        </w:rPr>
      </w:pPr>
    </w:p>
    <w:p w14:paraId="721FD7D7" w14:textId="77777777" w:rsidR="00517B91" w:rsidRPr="009D59EC" w:rsidRDefault="00517B91" w:rsidP="009D59EC">
      <w:pPr>
        <w:pStyle w:val="Heading3"/>
        <w:spacing w:line="276" w:lineRule="auto"/>
        <w:ind w:left="1440" w:right="1540"/>
        <w:rPr>
          <w:rFonts w:ascii="Arial" w:hAnsi="Arial" w:cs="Arial"/>
          <w:color w:val="00A9A0"/>
        </w:rPr>
      </w:pPr>
    </w:p>
    <w:p w14:paraId="2CF19670" w14:textId="77777777" w:rsidR="009D59EC" w:rsidRDefault="0025616F" w:rsidP="0025616F">
      <w:pPr>
        <w:pStyle w:val="BodyText"/>
        <w:tabs>
          <w:tab w:val="left" w:pos="2260"/>
        </w:tabs>
        <w:spacing w:line="276" w:lineRule="auto"/>
        <w:ind w:left="1620" w:right="1440" w:firstLine="0"/>
        <w:jc w:val="both"/>
        <w:rPr>
          <w:rFonts w:ascii="Arial" w:hAnsi="Arial" w:cs="Arial"/>
        </w:rPr>
      </w:pPr>
      <w:r>
        <w:rPr>
          <w:rFonts w:ascii="Arial" w:hAnsi="Arial" w:cs="Arial"/>
        </w:rPr>
        <w:t xml:space="preserve">Never block access to pull stations, fire extinguishers and medical gas value boxes. Corridors should be clear except for crash cards, isolation carts or “in use equipment.” </w:t>
      </w:r>
      <w:r w:rsidR="009D59EC" w:rsidRPr="006C2555">
        <w:rPr>
          <w:rFonts w:ascii="Arial" w:hAnsi="Arial" w:cs="Arial"/>
        </w:rPr>
        <w:t>If the fire alarm is activated, make sure corridors are clear.</w:t>
      </w:r>
    </w:p>
    <w:p w14:paraId="4AA848D1" w14:textId="77777777" w:rsidR="00517B91" w:rsidRPr="006C2555" w:rsidRDefault="00517B91" w:rsidP="0025616F">
      <w:pPr>
        <w:pStyle w:val="BodyText"/>
        <w:tabs>
          <w:tab w:val="left" w:pos="2260"/>
        </w:tabs>
        <w:spacing w:line="276" w:lineRule="auto"/>
        <w:ind w:left="1620" w:right="1440" w:firstLine="0"/>
        <w:jc w:val="both"/>
        <w:rPr>
          <w:rFonts w:ascii="Arial" w:hAnsi="Arial" w:cs="Arial"/>
        </w:rPr>
      </w:pPr>
    </w:p>
    <w:p w14:paraId="4B251A9B"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During</w:t>
      </w:r>
      <w:r w:rsidRPr="006C2555">
        <w:rPr>
          <w:rFonts w:ascii="Arial" w:hAnsi="Arial" w:cs="Arial"/>
          <w:spacing w:val="-2"/>
        </w:rPr>
        <w:t xml:space="preserve"> </w:t>
      </w:r>
      <w:r w:rsidRPr="006C2555">
        <w:rPr>
          <w:rFonts w:ascii="Arial" w:hAnsi="Arial" w:cs="Arial"/>
        </w:rPr>
        <w:t>an</w:t>
      </w:r>
      <w:r w:rsidRPr="006C2555">
        <w:rPr>
          <w:rFonts w:ascii="Arial" w:hAnsi="Arial" w:cs="Arial"/>
          <w:spacing w:val="-3"/>
        </w:rPr>
        <w:t xml:space="preserve"> </w:t>
      </w:r>
      <w:r w:rsidRPr="006C2555">
        <w:rPr>
          <w:rFonts w:ascii="Arial" w:hAnsi="Arial" w:cs="Arial"/>
          <w:spacing w:val="-1"/>
        </w:rPr>
        <w:t>actual</w:t>
      </w:r>
      <w:r w:rsidRPr="006C2555">
        <w:rPr>
          <w:rFonts w:ascii="Arial" w:hAnsi="Arial" w:cs="Arial"/>
          <w:spacing w:val="-4"/>
        </w:rPr>
        <w:t xml:space="preserve"> </w:t>
      </w:r>
      <w:r w:rsidRPr="006C2555">
        <w:rPr>
          <w:rFonts w:ascii="Arial" w:hAnsi="Arial" w:cs="Arial"/>
        </w:rPr>
        <w:t>fire</w:t>
      </w:r>
      <w:r w:rsidRPr="006C2555">
        <w:rPr>
          <w:rFonts w:ascii="Arial" w:hAnsi="Arial" w:cs="Arial"/>
          <w:spacing w:val="-3"/>
        </w:rPr>
        <w:t xml:space="preserve"> </w:t>
      </w:r>
      <w:r w:rsidRPr="006C2555">
        <w:rPr>
          <w:rFonts w:ascii="Arial" w:hAnsi="Arial" w:cs="Arial"/>
        </w:rPr>
        <w:t>or</w:t>
      </w:r>
      <w:r w:rsidRPr="006C2555">
        <w:rPr>
          <w:rFonts w:ascii="Arial" w:hAnsi="Arial" w:cs="Arial"/>
          <w:spacing w:val="-1"/>
        </w:rPr>
        <w:t xml:space="preserve"> smoke event,</w:t>
      </w:r>
      <w:r w:rsidRPr="006C2555">
        <w:rPr>
          <w:rFonts w:ascii="Arial" w:hAnsi="Arial" w:cs="Arial"/>
          <w:spacing w:val="-3"/>
        </w:rPr>
        <w:t xml:space="preserve"> </w:t>
      </w:r>
      <w:r w:rsidRPr="006C2555">
        <w:rPr>
          <w:rFonts w:ascii="Arial" w:hAnsi="Arial" w:cs="Arial"/>
        </w:rPr>
        <w:t>do</w:t>
      </w:r>
      <w:r w:rsidRPr="006C2555">
        <w:rPr>
          <w:rFonts w:ascii="Arial" w:hAnsi="Arial" w:cs="Arial"/>
          <w:spacing w:val="-3"/>
        </w:rPr>
        <w:t xml:space="preserve"> </w:t>
      </w:r>
      <w:r w:rsidRPr="006C2555">
        <w:rPr>
          <w:rFonts w:ascii="Arial" w:hAnsi="Arial" w:cs="Arial"/>
          <w:spacing w:val="-1"/>
        </w:rPr>
        <w:t>not</w:t>
      </w:r>
      <w:r w:rsidRPr="006C2555">
        <w:rPr>
          <w:rFonts w:ascii="Arial" w:hAnsi="Arial" w:cs="Arial"/>
        </w:rPr>
        <w:t xml:space="preserve"> </w:t>
      </w:r>
      <w:r w:rsidRPr="006C2555">
        <w:rPr>
          <w:rFonts w:ascii="Arial" w:hAnsi="Arial" w:cs="Arial"/>
          <w:spacing w:val="-1"/>
        </w:rPr>
        <w:t>use</w:t>
      </w:r>
      <w:r w:rsidRPr="006C2555">
        <w:rPr>
          <w:rFonts w:ascii="Arial" w:hAnsi="Arial" w:cs="Arial"/>
          <w:spacing w:val="27"/>
          <w:w w:val="99"/>
        </w:rPr>
        <w:t xml:space="preserve"> </w:t>
      </w:r>
      <w:r w:rsidRPr="006C2555">
        <w:rPr>
          <w:rFonts w:ascii="Arial" w:hAnsi="Arial" w:cs="Arial"/>
          <w:spacing w:val="-1"/>
        </w:rPr>
        <w:t>elevators.</w:t>
      </w:r>
      <w:r w:rsidRPr="006C2555">
        <w:rPr>
          <w:rFonts w:ascii="Arial" w:hAnsi="Arial" w:cs="Arial"/>
          <w:spacing w:val="47"/>
        </w:rPr>
        <w:t xml:space="preserve"> </w:t>
      </w:r>
      <w:r w:rsidRPr="006C2555">
        <w:rPr>
          <w:rFonts w:ascii="Arial" w:hAnsi="Arial" w:cs="Arial"/>
        </w:rPr>
        <w:t>Follow</w:t>
      </w:r>
      <w:r w:rsidRPr="006C2555">
        <w:rPr>
          <w:rFonts w:ascii="Arial" w:hAnsi="Arial" w:cs="Arial"/>
          <w:spacing w:val="-5"/>
        </w:rPr>
        <w:t xml:space="preserve"> </w:t>
      </w:r>
      <w:r w:rsidRPr="006C2555">
        <w:rPr>
          <w:rFonts w:ascii="Arial" w:hAnsi="Arial" w:cs="Arial"/>
          <w:spacing w:val="-1"/>
        </w:rPr>
        <w:t>exit signs</w:t>
      </w:r>
      <w:r w:rsidRPr="006C2555">
        <w:rPr>
          <w:rFonts w:ascii="Arial" w:hAnsi="Arial" w:cs="Arial"/>
          <w:spacing w:val="-2"/>
        </w:rPr>
        <w:t xml:space="preserve"> </w:t>
      </w:r>
      <w:r w:rsidRPr="006C2555">
        <w:rPr>
          <w:rFonts w:ascii="Arial" w:hAnsi="Arial" w:cs="Arial"/>
        </w:rPr>
        <w:t>to</w:t>
      </w:r>
      <w:r w:rsidRPr="006C2555">
        <w:rPr>
          <w:rFonts w:ascii="Arial" w:hAnsi="Arial" w:cs="Arial"/>
          <w:spacing w:val="-4"/>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spacing w:val="-1"/>
        </w:rPr>
        <w:t>nearest,</w:t>
      </w:r>
      <w:r w:rsidRPr="006C2555">
        <w:rPr>
          <w:rFonts w:ascii="Arial" w:hAnsi="Arial" w:cs="Arial"/>
          <w:spacing w:val="-2"/>
        </w:rPr>
        <w:t xml:space="preserve"> </w:t>
      </w:r>
      <w:r w:rsidRPr="006C2555">
        <w:rPr>
          <w:rFonts w:ascii="Arial" w:hAnsi="Arial" w:cs="Arial"/>
          <w:spacing w:val="-1"/>
        </w:rPr>
        <w:t>safest</w:t>
      </w:r>
      <w:r w:rsidRPr="006C2555">
        <w:rPr>
          <w:rFonts w:ascii="Arial" w:hAnsi="Arial" w:cs="Arial"/>
          <w:spacing w:val="47"/>
          <w:w w:val="99"/>
        </w:rPr>
        <w:t xml:space="preserve"> </w:t>
      </w:r>
      <w:r w:rsidRPr="006C2555">
        <w:rPr>
          <w:rFonts w:ascii="Arial" w:hAnsi="Arial" w:cs="Arial"/>
          <w:spacing w:val="-1"/>
        </w:rPr>
        <w:t>exit</w:t>
      </w:r>
      <w:r w:rsidRPr="006C2555">
        <w:rPr>
          <w:rFonts w:ascii="Arial" w:hAnsi="Arial" w:cs="Arial"/>
          <w:spacing w:val="-2"/>
        </w:rPr>
        <w:t xml:space="preserve"> </w:t>
      </w:r>
      <w:r w:rsidRPr="006C2555">
        <w:rPr>
          <w:rFonts w:ascii="Arial" w:hAnsi="Arial" w:cs="Arial"/>
          <w:spacing w:val="-1"/>
        </w:rPr>
        <w:t>stairwell.</w:t>
      </w:r>
    </w:p>
    <w:p w14:paraId="697A96EE"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Do</w:t>
      </w:r>
      <w:r w:rsidRPr="006C2555">
        <w:rPr>
          <w:rFonts w:ascii="Arial" w:hAnsi="Arial" w:cs="Arial"/>
          <w:spacing w:val="-3"/>
        </w:rPr>
        <w:t xml:space="preserve"> </w:t>
      </w:r>
      <w:r w:rsidRPr="006C2555">
        <w:rPr>
          <w:rFonts w:ascii="Arial" w:hAnsi="Arial" w:cs="Arial"/>
        </w:rPr>
        <w:t>not</w:t>
      </w:r>
      <w:r w:rsidRPr="006C2555">
        <w:rPr>
          <w:rFonts w:ascii="Arial" w:hAnsi="Arial" w:cs="Arial"/>
          <w:spacing w:val="-2"/>
        </w:rPr>
        <w:t xml:space="preserve"> </w:t>
      </w:r>
      <w:r w:rsidRPr="006C2555">
        <w:rPr>
          <w:rFonts w:ascii="Arial" w:hAnsi="Arial" w:cs="Arial"/>
          <w:spacing w:val="-1"/>
        </w:rPr>
        <w:t>open</w:t>
      </w:r>
      <w:r w:rsidRPr="006C2555">
        <w:rPr>
          <w:rFonts w:ascii="Arial" w:hAnsi="Arial" w:cs="Arial"/>
          <w:spacing w:val="-2"/>
        </w:rPr>
        <w:t xml:space="preserve"> </w:t>
      </w:r>
      <w:r w:rsidRPr="006C2555">
        <w:rPr>
          <w:rFonts w:ascii="Arial" w:hAnsi="Arial" w:cs="Arial"/>
          <w:spacing w:val="-1"/>
        </w:rPr>
        <w:t xml:space="preserve">doors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 xml:space="preserve">they </w:t>
      </w:r>
      <w:r w:rsidRPr="006C2555">
        <w:rPr>
          <w:rFonts w:ascii="Arial" w:hAnsi="Arial" w:cs="Arial"/>
        </w:rPr>
        <w:t xml:space="preserve">are </w:t>
      </w:r>
      <w:r w:rsidRPr="006C2555">
        <w:rPr>
          <w:rFonts w:ascii="Arial" w:hAnsi="Arial" w:cs="Arial"/>
          <w:spacing w:val="-1"/>
        </w:rPr>
        <w:t>hot</w:t>
      </w:r>
      <w:r w:rsidRPr="006C2555">
        <w:rPr>
          <w:rFonts w:ascii="Arial" w:hAnsi="Arial" w:cs="Arial"/>
          <w:spacing w:val="-2"/>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touch,</w:t>
      </w:r>
      <w:r w:rsidRPr="006C2555">
        <w:rPr>
          <w:rFonts w:ascii="Arial" w:hAnsi="Arial" w:cs="Arial"/>
          <w:spacing w:val="-4"/>
        </w:rPr>
        <w:t xml:space="preserve"> </w:t>
      </w:r>
      <w:r w:rsidRPr="006C2555">
        <w:rPr>
          <w:rFonts w:ascii="Arial" w:hAnsi="Arial" w:cs="Arial"/>
        </w:rPr>
        <w:t xml:space="preserve">or </w:t>
      </w:r>
      <w:r w:rsidRPr="006C2555">
        <w:rPr>
          <w:rFonts w:ascii="Arial" w:hAnsi="Arial" w:cs="Arial"/>
          <w:spacing w:val="-2"/>
        </w:rPr>
        <w:t>if</w:t>
      </w:r>
      <w:r w:rsidRPr="006C2555">
        <w:rPr>
          <w:rFonts w:ascii="Arial" w:hAnsi="Arial" w:cs="Arial"/>
          <w:spacing w:val="1"/>
        </w:rPr>
        <w:t xml:space="preserve"> </w:t>
      </w:r>
      <w:r w:rsidRPr="006C2555">
        <w:rPr>
          <w:rFonts w:ascii="Arial" w:hAnsi="Arial" w:cs="Arial"/>
          <w:spacing w:val="-2"/>
        </w:rPr>
        <w:t>you</w:t>
      </w:r>
      <w:r w:rsidRPr="006C2555">
        <w:rPr>
          <w:rFonts w:ascii="Arial" w:hAnsi="Arial" w:cs="Arial"/>
          <w:spacing w:val="39"/>
        </w:rPr>
        <w:t xml:space="preserve"> </w:t>
      </w:r>
      <w:r w:rsidRPr="006C2555">
        <w:rPr>
          <w:rFonts w:ascii="Arial" w:hAnsi="Arial" w:cs="Arial"/>
          <w:spacing w:val="-1"/>
        </w:rPr>
        <w:t>can see smoke.</w:t>
      </w:r>
      <w:r w:rsidRPr="006C2555">
        <w:rPr>
          <w:rFonts w:ascii="Arial" w:hAnsi="Arial" w:cs="Arial"/>
          <w:spacing w:val="51"/>
        </w:rPr>
        <w:t xml:space="preserve"> </w:t>
      </w:r>
      <w:r w:rsidRPr="006C2555">
        <w:rPr>
          <w:rFonts w:ascii="Arial" w:hAnsi="Arial" w:cs="Arial"/>
          <w:spacing w:val="-1"/>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become</w:t>
      </w:r>
      <w:r w:rsidRPr="006C2555">
        <w:rPr>
          <w:rFonts w:ascii="Arial" w:hAnsi="Arial" w:cs="Arial"/>
          <w:spacing w:val="-2"/>
        </w:rPr>
        <w:t xml:space="preserve"> </w:t>
      </w:r>
      <w:r w:rsidRPr="006C2555">
        <w:rPr>
          <w:rFonts w:ascii="Arial" w:hAnsi="Arial" w:cs="Arial"/>
          <w:spacing w:val="-1"/>
        </w:rPr>
        <w:t>trapped</w:t>
      </w:r>
      <w:r w:rsidRPr="006C2555">
        <w:rPr>
          <w:rFonts w:ascii="Arial" w:hAnsi="Arial" w:cs="Arial"/>
        </w:rPr>
        <w:t xml:space="preserve"> </w:t>
      </w:r>
      <w:r w:rsidRPr="006C2555">
        <w:rPr>
          <w:rFonts w:ascii="Arial" w:hAnsi="Arial" w:cs="Arial"/>
          <w:spacing w:val="-2"/>
        </w:rPr>
        <w:t>in</w:t>
      </w:r>
      <w:r w:rsidRPr="006C2555">
        <w:rPr>
          <w:rFonts w:ascii="Arial" w:hAnsi="Arial" w:cs="Arial"/>
        </w:rPr>
        <w:t xml:space="preserve"> a</w:t>
      </w:r>
      <w:r w:rsidRPr="006C2555">
        <w:rPr>
          <w:rFonts w:ascii="Arial" w:hAnsi="Arial" w:cs="Arial"/>
          <w:spacing w:val="-4"/>
        </w:rPr>
        <w:t xml:space="preserve"> </w:t>
      </w:r>
      <w:r w:rsidRPr="006C2555">
        <w:rPr>
          <w:rFonts w:ascii="Arial" w:hAnsi="Arial" w:cs="Arial"/>
          <w:spacing w:val="-1"/>
        </w:rPr>
        <w:t>room,</w:t>
      </w:r>
      <w:r w:rsidRPr="006C2555">
        <w:rPr>
          <w:rFonts w:ascii="Arial" w:hAnsi="Arial" w:cs="Arial"/>
          <w:spacing w:val="39"/>
          <w:w w:val="99"/>
        </w:rPr>
        <w:t xml:space="preserve"> </w:t>
      </w:r>
      <w:r w:rsidRPr="006C2555">
        <w:rPr>
          <w:rFonts w:ascii="Arial" w:hAnsi="Arial" w:cs="Arial"/>
        </w:rPr>
        <w:t>and</w:t>
      </w:r>
      <w:r w:rsidRPr="006C2555">
        <w:rPr>
          <w:rFonts w:ascii="Arial" w:hAnsi="Arial" w:cs="Arial"/>
          <w:spacing w:val="-1"/>
        </w:rPr>
        <w:t xml:space="preserve"> cannot exit </w:t>
      </w:r>
      <w:r w:rsidRPr="009340A5">
        <w:rPr>
          <w:rFonts w:ascii="Arial" w:hAnsi="Arial" w:cs="Arial"/>
          <w:spacing w:val="-1"/>
        </w:rPr>
        <w:t>safety,</w:t>
      </w:r>
      <w:r w:rsidRPr="009340A5">
        <w:rPr>
          <w:rFonts w:ascii="Arial" w:hAnsi="Arial" w:cs="Arial"/>
          <w:spacing w:val="-5"/>
        </w:rPr>
        <w:t xml:space="preserve"> </w:t>
      </w:r>
      <w:r w:rsidRPr="009340A5">
        <w:rPr>
          <w:rFonts w:ascii="Arial" w:hAnsi="Arial" w:cs="Arial"/>
          <w:spacing w:val="-1"/>
        </w:rPr>
        <w:t>keep</w:t>
      </w:r>
      <w:r w:rsidRPr="009340A5">
        <w:rPr>
          <w:rFonts w:ascii="Arial" w:hAnsi="Arial" w:cs="Arial"/>
          <w:spacing w:val="-3"/>
        </w:rPr>
        <w:t xml:space="preserve"> </w:t>
      </w:r>
      <w:r w:rsidRPr="009340A5">
        <w:rPr>
          <w:rFonts w:ascii="Arial" w:hAnsi="Arial" w:cs="Arial"/>
          <w:spacing w:val="-1"/>
        </w:rPr>
        <w:t>the</w:t>
      </w:r>
      <w:r w:rsidRPr="009340A5">
        <w:rPr>
          <w:rFonts w:ascii="Arial" w:hAnsi="Arial" w:cs="Arial"/>
          <w:spacing w:val="-4"/>
        </w:rPr>
        <w:t xml:space="preserve"> </w:t>
      </w:r>
      <w:r w:rsidRPr="009340A5">
        <w:rPr>
          <w:rFonts w:ascii="Arial" w:hAnsi="Arial" w:cs="Arial"/>
        </w:rPr>
        <w:t>door</w:t>
      </w:r>
      <w:r w:rsidRPr="009340A5">
        <w:rPr>
          <w:rFonts w:ascii="Arial" w:hAnsi="Arial" w:cs="Arial"/>
          <w:spacing w:val="39"/>
          <w:w w:val="99"/>
        </w:rPr>
        <w:t xml:space="preserve"> </w:t>
      </w:r>
      <w:r w:rsidRPr="009340A5">
        <w:rPr>
          <w:rFonts w:ascii="Arial" w:hAnsi="Arial" w:cs="Arial"/>
          <w:spacing w:val="-1"/>
        </w:rPr>
        <w:t>closed and</w:t>
      </w:r>
      <w:r w:rsidRPr="009340A5">
        <w:rPr>
          <w:rFonts w:ascii="Arial" w:hAnsi="Arial" w:cs="Arial"/>
        </w:rPr>
        <w:t xml:space="preserve"> </w:t>
      </w:r>
      <w:r w:rsidRPr="009340A5">
        <w:rPr>
          <w:rFonts w:ascii="Arial" w:hAnsi="Arial" w:cs="Arial"/>
          <w:spacing w:val="-1"/>
        </w:rPr>
        <w:t>seal</w:t>
      </w:r>
      <w:r w:rsidRPr="009340A5">
        <w:rPr>
          <w:rFonts w:ascii="Arial" w:hAnsi="Arial" w:cs="Arial"/>
          <w:spacing w:val="-2"/>
        </w:rPr>
        <w:t xml:space="preserve"> </w:t>
      </w:r>
      <w:r w:rsidRPr="009340A5">
        <w:rPr>
          <w:rFonts w:ascii="Arial" w:hAnsi="Arial" w:cs="Arial"/>
          <w:spacing w:val="-1"/>
        </w:rPr>
        <w:t>off</w:t>
      </w:r>
      <w:r w:rsidRPr="009340A5">
        <w:rPr>
          <w:rFonts w:ascii="Arial" w:hAnsi="Arial" w:cs="Arial"/>
          <w:spacing w:val="-3"/>
        </w:rPr>
        <w:t xml:space="preserve"> </w:t>
      </w:r>
      <w:r w:rsidRPr="009340A5">
        <w:rPr>
          <w:rFonts w:ascii="Arial" w:hAnsi="Arial" w:cs="Arial"/>
        </w:rPr>
        <w:t>any</w:t>
      </w:r>
      <w:r w:rsidRPr="009340A5">
        <w:rPr>
          <w:rFonts w:ascii="Arial" w:hAnsi="Arial" w:cs="Arial"/>
          <w:spacing w:val="-2"/>
        </w:rPr>
        <w:t xml:space="preserve"> cracks. </w:t>
      </w:r>
      <w:r w:rsidRPr="009340A5">
        <w:rPr>
          <w:rFonts w:ascii="Arial" w:hAnsi="Arial" w:cs="Arial"/>
          <w:spacing w:val="-1"/>
        </w:rPr>
        <w:t>Call</w:t>
      </w:r>
      <w:r w:rsidRPr="009340A5">
        <w:rPr>
          <w:rFonts w:ascii="Arial" w:hAnsi="Arial" w:cs="Arial"/>
          <w:spacing w:val="-3"/>
        </w:rPr>
        <w:t xml:space="preserve"> hospital operator at 4-4444</w:t>
      </w:r>
      <w:r w:rsidRPr="006C2555">
        <w:rPr>
          <w:rFonts w:ascii="Arial" w:hAnsi="Arial" w:cs="Arial"/>
          <w:spacing w:val="-3"/>
        </w:rPr>
        <w:t xml:space="preserve"> and</w:t>
      </w:r>
      <w:r w:rsidRPr="006C2555">
        <w:rPr>
          <w:rFonts w:ascii="Arial" w:hAnsi="Arial" w:cs="Arial"/>
          <w:spacing w:val="-5"/>
        </w:rPr>
        <w:t xml:space="preserve"> </w:t>
      </w:r>
      <w:r w:rsidRPr="006C2555">
        <w:rPr>
          <w:rFonts w:ascii="Arial" w:hAnsi="Arial" w:cs="Arial"/>
          <w:spacing w:val="-1"/>
        </w:rPr>
        <w:t>report</w:t>
      </w:r>
      <w:r w:rsidRPr="006C2555">
        <w:rPr>
          <w:rFonts w:ascii="Arial" w:hAnsi="Arial" w:cs="Arial"/>
          <w:spacing w:val="-6"/>
        </w:rPr>
        <w:t xml:space="preserve"> </w:t>
      </w:r>
      <w:r w:rsidRPr="006C2555">
        <w:rPr>
          <w:rFonts w:ascii="Arial" w:hAnsi="Arial" w:cs="Arial"/>
        </w:rPr>
        <w:t>your</w:t>
      </w:r>
      <w:r w:rsidRPr="006C2555">
        <w:rPr>
          <w:rFonts w:ascii="Arial" w:hAnsi="Arial" w:cs="Arial"/>
          <w:spacing w:val="-6"/>
        </w:rPr>
        <w:t xml:space="preserve"> </w:t>
      </w:r>
      <w:r w:rsidRPr="006C2555">
        <w:rPr>
          <w:rFonts w:ascii="Arial" w:hAnsi="Arial" w:cs="Arial"/>
          <w:spacing w:val="-1"/>
        </w:rPr>
        <w:t>exact</w:t>
      </w:r>
      <w:r w:rsidRPr="006C2555">
        <w:rPr>
          <w:rFonts w:ascii="Arial" w:hAnsi="Arial" w:cs="Arial"/>
          <w:spacing w:val="-3"/>
        </w:rPr>
        <w:t xml:space="preserve"> </w:t>
      </w:r>
      <w:r w:rsidRPr="006C2555">
        <w:rPr>
          <w:rFonts w:ascii="Arial" w:hAnsi="Arial" w:cs="Arial"/>
          <w:spacing w:val="-1"/>
        </w:rPr>
        <w:t>location.</w:t>
      </w:r>
    </w:p>
    <w:p w14:paraId="1EFD1483" w14:textId="5F329DAA"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a</w:t>
      </w:r>
      <w:r w:rsidRPr="006C2555">
        <w:rPr>
          <w:rFonts w:ascii="Arial" w:hAnsi="Arial" w:cs="Arial"/>
          <w:spacing w:val="-3"/>
        </w:rPr>
        <w:t xml:space="preserve"> </w:t>
      </w:r>
      <w:r w:rsidRPr="006C2555">
        <w:rPr>
          <w:rFonts w:ascii="Arial" w:hAnsi="Arial" w:cs="Arial"/>
        </w:rPr>
        <w:t>door</w:t>
      </w:r>
      <w:r w:rsidRPr="006C2555">
        <w:rPr>
          <w:rFonts w:ascii="Arial" w:hAnsi="Arial" w:cs="Arial"/>
          <w:spacing w:val="-3"/>
        </w:rPr>
        <w:t xml:space="preserve"> </w:t>
      </w:r>
      <w:r w:rsidRPr="006C2555">
        <w:rPr>
          <w:rFonts w:ascii="Arial" w:hAnsi="Arial" w:cs="Arial"/>
          <w:spacing w:val="-1"/>
        </w:rPr>
        <w:t>feels</w:t>
      </w:r>
      <w:r w:rsidRPr="006C2555">
        <w:rPr>
          <w:rFonts w:ascii="Arial" w:hAnsi="Arial" w:cs="Arial"/>
          <w:spacing w:val="-2"/>
        </w:rPr>
        <w:t xml:space="preserve"> </w:t>
      </w:r>
      <w:r w:rsidRPr="006C2555">
        <w:rPr>
          <w:rFonts w:ascii="Arial" w:hAnsi="Arial" w:cs="Arial"/>
          <w:spacing w:val="-1"/>
        </w:rPr>
        <w:t>cool</w:t>
      </w:r>
      <w:r w:rsidRPr="006C2555">
        <w:rPr>
          <w:rFonts w:ascii="Arial" w:hAnsi="Arial" w:cs="Arial"/>
          <w:spacing w:val="-3"/>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rPr>
        <w:t xml:space="preserve">touch, </w:t>
      </w:r>
      <w:r w:rsidRPr="006C2555">
        <w:rPr>
          <w:rFonts w:ascii="Arial" w:hAnsi="Arial" w:cs="Arial"/>
          <w:spacing w:val="-1"/>
        </w:rPr>
        <w:t>open</w:t>
      </w:r>
      <w:r w:rsidRPr="006C2555">
        <w:rPr>
          <w:rFonts w:ascii="Arial" w:hAnsi="Arial" w:cs="Arial"/>
        </w:rPr>
        <w:t xml:space="preserve"> </w:t>
      </w:r>
      <w:r w:rsidRPr="006C2555">
        <w:rPr>
          <w:rFonts w:ascii="Arial" w:hAnsi="Arial" w:cs="Arial"/>
          <w:spacing w:val="-2"/>
        </w:rPr>
        <w:t>it</w:t>
      </w:r>
      <w:r w:rsidRPr="006C2555">
        <w:rPr>
          <w:rFonts w:ascii="Arial" w:hAnsi="Arial" w:cs="Arial"/>
          <w:spacing w:val="1"/>
        </w:rPr>
        <w:t xml:space="preserve"> </w:t>
      </w:r>
      <w:r w:rsidRPr="006C2555">
        <w:rPr>
          <w:rFonts w:ascii="Arial" w:hAnsi="Arial" w:cs="Arial"/>
          <w:spacing w:val="-1"/>
        </w:rPr>
        <w:t>cautiously.</w:t>
      </w:r>
      <w:r w:rsidRPr="006C2555">
        <w:rPr>
          <w:rFonts w:ascii="Arial" w:hAnsi="Arial" w:cs="Arial"/>
          <w:spacing w:val="53"/>
        </w:rPr>
        <w:t xml:space="preserve"> </w:t>
      </w:r>
      <w:r w:rsidRPr="006C2555">
        <w:rPr>
          <w:rFonts w:ascii="Arial" w:hAnsi="Arial" w:cs="Arial"/>
          <w:spacing w:val="-1"/>
        </w:rPr>
        <w:t>Be prepared</w:t>
      </w:r>
      <w:r w:rsidRPr="006C2555">
        <w:rPr>
          <w:rFonts w:ascii="Arial" w:hAnsi="Arial" w:cs="Arial"/>
          <w:spacing w:val="1"/>
        </w:rPr>
        <w:t xml:space="preserve"> </w:t>
      </w:r>
      <w:r w:rsidRPr="006C2555">
        <w:rPr>
          <w:rFonts w:ascii="Arial" w:hAnsi="Arial" w:cs="Arial"/>
          <w:spacing w:val="-1"/>
        </w:rPr>
        <w:t>to slam</w:t>
      </w:r>
      <w:r w:rsidRPr="006C2555">
        <w:rPr>
          <w:rFonts w:ascii="Arial" w:hAnsi="Arial" w:cs="Arial"/>
          <w:spacing w:val="-3"/>
        </w:rPr>
        <w:t xml:space="preserve"> </w:t>
      </w:r>
      <w:r w:rsidRPr="006C2555">
        <w:rPr>
          <w:rFonts w:ascii="Arial" w:hAnsi="Arial" w:cs="Arial"/>
        </w:rPr>
        <w:t>the door</w:t>
      </w:r>
      <w:r w:rsidRPr="006C2555">
        <w:rPr>
          <w:rFonts w:ascii="Arial" w:hAnsi="Arial" w:cs="Arial"/>
          <w:spacing w:val="-2"/>
        </w:rPr>
        <w:t xml:space="preserve"> </w:t>
      </w:r>
      <w:r w:rsidRPr="006C2555">
        <w:rPr>
          <w:rFonts w:ascii="Arial" w:hAnsi="Arial" w:cs="Arial"/>
        </w:rPr>
        <w:t>shut</w:t>
      </w:r>
      <w:r w:rsidRPr="006C2555">
        <w:rPr>
          <w:rFonts w:ascii="Arial" w:hAnsi="Arial" w:cs="Arial"/>
          <w:spacing w:val="-3"/>
        </w:rPr>
        <w:t xml:space="preserve"> </w:t>
      </w:r>
      <w:r w:rsidRPr="006C2555">
        <w:rPr>
          <w:rFonts w:ascii="Arial" w:hAnsi="Arial" w:cs="Arial"/>
        </w:rPr>
        <w:t>if</w:t>
      </w:r>
      <w:r w:rsidRPr="006C2555">
        <w:rPr>
          <w:rFonts w:ascii="Arial" w:hAnsi="Arial" w:cs="Arial"/>
          <w:spacing w:val="57"/>
        </w:rPr>
        <w:t xml:space="preserve"> </w:t>
      </w:r>
      <w:r w:rsidRPr="006C2555">
        <w:rPr>
          <w:rFonts w:ascii="Arial" w:hAnsi="Arial" w:cs="Arial"/>
        </w:rPr>
        <w:t>the</w:t>
      </w:r>
      <w:r w:rsidRPr="006C2555">
        <w:rPr>
          <w:rFonts w:ascii="Arial" w:hAnsi="Arial" w:cs="Arial"/>
          <w:spacing w:val="-3"/>
        </w:rPr>
        <w:t xml:space="preserve"> </w:t>
      </w:r>
      <w:r w:rsidRPr="006C2555">
        <w:rPr>
          <w:rFonts w:ascii="Arial" w:hAnsi="Arial" w:cs="Arial"/>
          <w:spacing w:val="-1"/>
        </w:rPr>
        <w:t xml:space="preserve">corridor </w:t>
      </w:r>
      <w:r w:rsidRPr="006C2555">
        <w:rPr>
          <w:rFonts w:ascii="Arial" w:hAnsi="Arial" w:cs="Arial"/>
        </w:rPr>
        <w:t>is</w:t>
      </w:r>
      <w:r w:rsidRPr="006C2555">
        <w:rPr>
          <w:rFonts w:ascii="Arial" w:hAnsi="Arial" w:cs="Arial"/>
          <w:spacing w:val="-4"/>
        </w:rPr>
        <w:t xml:space="preserve"> </w:t>
      </w:r>
      <w:r w:rsidRPr="006C2555">
        <w:rPr>
          <w:rFonts w:ascii="Arial" w:hAnsi="Arial" w:cs="Arial"/>
        </w:rPr>
        <w:t>full</w:t>
      </w:r>
      <w:r w:rsidRPr="006C2555">
        <w:rPr>
          <w:rFonts w:ascii="Arial" w:hAnsi="Arial" w:cs="Arial"/>
          <w:spacing w:val="-4"/>
        </w:rPr>
        <w:t xml:space="preserve"> </w:t>
      </w:r>
      <w:r w:rsidRPr="006C2555">
        <w:rPr>
          <w:rFonts w:ascii="Arial" w:hAnsi="Arial" w:cs="Arial"/>
          <w:spacing w:val="-1"/>
        </w:rPr>
        <w:t>of</w:t>
      </w:r>
      <w:r w:rsidRPr="006C2555">
        <w:rPr>
          <w:rFonts w:ascii="Arial" w:hAnsi="Arial" w:cs="Arial"/>
          <w:spacing w:val="1"/>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1"/>
        </w:rPr>
        <w:t xml:space="preserve">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feel</w:t>
      </w:r>
      <w:r w:rsidRPr="006C2555">
        <w:rPr>
          <w:rFonts w:ascii="Arial" w:hAnsi="Arial" w:cs="Arial"/>
          <w:spacing w:val="-3"/>
        </w:rPr>
        <w:t xml:space="preserve"> </w:t>
      </w:r>
      <w:r w:rsidRPr="006C2555">
        <w:rPr>
          <w:rFonts w:ascii="Arial" w:hAnsi="Arial" w:cs="Arial"/>
        </w:rPr>
        <w:t>heat</w:t>
      </w:r>
      <w:r w:rsidRPr="006C2555">
        <w:rPr>
          <w:rFonts w:ascii="Arial" w:hAnsi="Arial" w:cs="Arial"/>
          <w:spacing w:val="-3"/>
        </w:rPr>
        <w:t xml:space="preserve"> </w:t>
      </w:r>
      <w:r w:rsidRPr="006C2555">
        <w:rPr>
          <w:rFonts w:ascii="Arial" w:hAnsi="Arial" w:cs="Arial"/>
          <w:spacing w:val="-1"/>
        </w:rPr>
        <w:t>when</w:t>
      </w:r>
      <w:r w:rsidRPr="006C2555">
        <w:rPr>
          <w:rFonts w:ascii="Arial" w:hAnsi="Arial" w:cs="Arial"/>
        </w:rPr>
        <w:t xml:space="preserve"> </w:t>
      </w:r>
      <w:r w:rsidRPr="006C2555">
        <w:rPr>
          <w:rFonts w:ascii="Arial" w:hAnsi="Arial" w:cs="Arial"/>
          <w:spacing w:val="-1"/>
        </w:rPr>
        <w:t>opening</w:t>
      </w:r>
      <w:r w:rsidRPr="006C2555">
        <w:rPr>
          <w:rFonts w:ascii="Arial" w:hAnsi="Arial" w:cs="Arial"/>
          <w:spacing w:val="-4"/>
        </w:rPr>
        <w:t xml:space="preserve"> </w:t>
      </w:r>
      <w:r w:rsidRPr="006C2555">
        <w:rPr>
          <w:rFonts w:ascii="Arial" w:hAnsi="Arial" w:cs="Arial"/>
          <w:spacing w:val="-1"/>
        </w:rPr>
        <w:t xml:space="preserve">the </w:t>
      </w:r>
      <w:r w:rsidR="00E64D3D" w:rsidRPr="006C2555">
        <w:rPr>
          <w:rFonts w:ascii="Arial" w:hAnsi="Arial" w:cs="Arial"/>
          <w:spacing w:val="-1"/>
        </w:rPr>
        <w:t>door. If</w:t>
      </w:r>
      <w:r w:rsidRPr="006C2555">
        <w:rPr>
          <w:rFonts w:ascii="Arial" w:hAnsi="Arial" w:cs="Arial"/>
          <w:spacing w:val="-3"/>
        </w:rPr>
        <w:t xml:space="preserve"> </w:t>
      </w:r>
      <w:r w:rsidRPr="006C2555">
        <w:rPr>
          <w:rFonts w:ascii="Arial" w:hAnsi="Arial" w:cs="Arial"/>
        </w:rPr>
        <w:t>the</w:t>
      </w:r>
      <w:r w:rsidRPr="006C2555">
        <w:rPr>
          <w:rFonts w:ascii="Arial" w:hAnsi="Arial" w:cs="Arial"/>
          <w:spacing w:val="56"/>
          <w:w w:val="99"/>
        </w:rPr>
        <w:t xml:space="preserve"> </w:t>
      </w:r>
      <w:r w:rsidRPr="006C2555">
        <w:rPr>
          <w:rFonts w:ascii="Arial" w:hAnsi="Arial" w:cs="Arial"/>
        </w:rPr>
        <w:t>corridor</w:t>
      </w:r>
      <w:r w:rsidRPr="006C2555">
        <w:rPr>
          <w:rFonts w:ascii="Arial" w:hAnsi="Arial" w:cs="Arial"/>
          <w:spacing w:val="-6"/>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spacing w:val="-1"/>
        </w:rPr>
        <w:t>clear,</w:t>
      </w:r>
      <w:r w:rsidRPr="006C2555">
        <w:rPr>
          <w:rFonts w:ascii="Arial" w:hAnsi="Arial" w:cs="Arial"/>
          <w:spacing w:val="-6"/>
        </w:rPr>
        <w:t xml:space="preserve"> </w:t>
      </w:r>
      <w:r w:rsidRPr="006C2555">
        <w:rPr>
          <w:rFonts w:ascii="Arial" w:hAnsi="Arial" w:cs="Arial"/>
          <w:spacing w:val="-1"/>
        </w:rPr>
        <w:t>proceed</w:t>
      </w:r>
      <w:r w:rsidRPr="006C2555">
        <w:rPr>
          <w:rFonts w:ascii="Arial" w:hAnsi="Arial" w:cs="Arial"/>
          <w:spacing w:val="-5"/>
        </w:rPr>
        <w:t xml:space="preserve"> </w:t>
      </w:r>
      <w:r w:rsidRPr="006C2555">
        <w:rPr>
          <w:rFonts w:ascii="Arial" w:hAnsi="Arial" w:cs="Arial"/>
          <w:spacing w:val="-1"/>
        </w:rPr>
        <w:t>with</w:t>
      </w:r>
      <w:r w:rsidRPr="006C2555">
        <w:rPr>
          <w:rFonts w:ascii="Arial" w:hAnsi="Arial" w:cs="Arial"/>
          <w:spacing w:val="-5"/>
        </w:rPr>
        <w:t xml:space="preserve"> </w:t>
      </w:r>
      <w:r w:rsidRPr="006C2555">
        <w:rPr>
          <w:rFonts w:ascii="Arial" w:hAnsi="Arial" w:cs="Arial"/>
          <w:spacing w:val="-1"/>
        </w:rPr>
        <w:t>evacuation.</w:t>
      </w:r>
    </w:p>
    <w:p w14:paraId="6E089637" w14:textId="77777777" w:rsidR="009D59EC" w:rsidRDefault="009D59EC" w:rsidP="00427AD4">
      <w:pPr>
        <w:pStyle w:val="BodyText"/>
        <w:numPr>
          <w:ilvl w:val="0"/>
          <w:numId w:val="29"/>
        </w:numPr>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rPr>
        <w:t xml:space="preserve">are </w:t>
      </w:r>
      <w:r w:rsidRPr="006C2555">
        <w:rPr>
          <w:rFonts w:ascii="Arial" w:hAnsi="Arial" w:cs="Arial"/>
          <w:spacing w:val="-1"/>
        </w:rPr>
        <w:t>caught</w:t>
      </w:r>
      <w:r w:rsidRPr="006C2555">
        <w:rPr>
          <w:rFonts w:ascii="Arial" w:hAnsi="Arial" w:cs="Arial"/>
        </w:rPr>
        <w:t xml:space="preserve"> in</w:t>
      </w:r>
      <w:r w:rsidRPr="006C2555">
        <w:rPr>
          <w:rFonts w:ascii="Arial" w:hAnsi="Arial" w:cs="Arial"/>
          <w:spacing w:val="-3"/>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3"/>
        </w:rPr>
        <w:t xml:space="preserve"> </w:t>
      </w:r>
      <w:r w:rsidRPr="006C2555">
        <w:rPr>
          <w:rFonts w:ascii="Arial" w:hAnsi="Arial" w:cs="Arial"/>
          <w:spacing w:val="-1"/>
        </w:rPr>
        <w:t xml:space="preserve">heat, stay </w:t>
      </w:r>
      <w:r w:rsidRPr="006C2555">
        <w:rPr>
          <w:rFonts w:ascii="Arial" w:hAnsi="Arial" w:cs="Arial"/>
        </w:rPr>
        <w:t>low</w:t>
      </w:r>
      <w:r w:rsidRPr="006C2555">
        <w:rPr>
          <w:rFonts w:ascii="Arial" w:hAnsi="Arial" w:cs="Arial"/>
          <w:spacing w:val="-3"/>
        </w:rPr>
        <w:t xml:space="preserve"> </w:t>
      </w:r>
      <w:r w:rsidRPr="006C2555">
        <w:rPr>
          <w:rFonts w:ascii="Arial" w:hAnsi="Arial" w:cs="Arial"/>
        </w:rPr>
        <w:t>until</w:t>
      </w:r>
      <w:r w:rsidRPr="006C2555">
        <w:rPr>
          <w:rFonts w:ascii="Arial" w:hAnsi="Arial" w:cs="Arial"/>
          <w:spacing w:val="-6"/>
        </w:rPr>
        <w:t xml:space="preserve"> </w:t>
      </w:r>
      <w:r w:rsidRPr="006C2555">
        <w:rPr>
          <w:rFonts w:ascii="Arial" w:hAnsi="Arial" w:cs="Arial"/>
          <w:spacing w:val="-1"/>
        </w:rPr>
        <w:t>you</w:t>
      </w:r>
      <w:r w:rsidRPr="006C2555">
        <w:rPr>
          <w:rFonts w:ascii="Arial" w:hAnsi="Arial" w:cs="Arial"/>
          <w:spacing w:val="1"/>
        </w:rPr>
        <w:t xml:space="preserve"> </w:t>
      </w:r>
      <w:r w:rsidRPr="006C2555">
        <w:rPr>
          <w:rFonts w:ascii="Arial" w:hAnsi="Arial" w:cs="Arial"/>
          <w:spacing w:val="-1"/>
        </w:rPr>
        <w:t>reach</w:t>
      </w:r>
      <w:r w:rsidRPr="006C2555">
        <w:rPr>
          <w:rFonts w:ascii="Arial" w:hAnsi="Arial" w:cs="Arial"/>
          <w:spacing w:val="-3"/>
        </w:rPr>
        <w:t xml:space="preserve"> </w:t>
      </w:r>
      <w:r w:rsidRPr="006C2555">
        <w:rPr>
          <w:rFonts w:ascii="Arial" w:hAnsi="Arial" w:cs="Arial"/>
        </w:rPr>
        <w:t>a</w:t>
      </w:r>
      <w:r w:rsidRPr="006C2555">
        <w:rPr>
          <w:rFonts w:ascii="Arial" w:hAnsi="Arial" w:cs="Arial"/>
          <w:spacing w:val="-1"/>
        </w:rPr>
        <w:t xml:space="preserve"> safe</w:t>
      </w:r>
      <w:r w:rsidRPr="006C2555">
        <w:rPr>
          <w:rFonts w:ascii="Arial" w:hAnsi="Arial" w:cs="Arial"/>
          <w:spacing w:val="-2"/>
        </w:rPr>
        <w:t xml:space="preserve"> </w:t>
      </w:r>
      <w:r w:rsidRPr="006C2555">
        <w:rPr>
          <w:rFonts w:ascii="Arial" w:hAnsi="Arial" w:cs="Arial"/>
        </w:rPr>
        <w:t>area</w:t>
      </w:r>
      <w:r w:rsidRPr="006C2555">
        <w:rPr>
          <w:rFonts w:ascii="Arial" w:hAnsi="Arial" w:cs="Arial"/>
          <w:spacing w:val="-1"/>
        </w:rPr>
        <w:t xml:space="preserve"> such</w:t>
      </w:r>
      <w:r w:rsidRPr="006C2555">
        <w:rPr>
          <w:rFonts w:ascii="Arial" w:hAnsi="Arial" w:cs="Arial"/>
        </w:rPr>
        <w:t xml:space="preserve"> another smoke compartment.</w:t>
      </w:r>
      <w:r>
        <w:rPr>
          <w:rFonts w:ascii="Arial" w:hAnsi="Arial" w:cs="Arial"/>
        </w:rPr>
        <w:t xml:space="preserve"> </w:t>
      </w:r>
    </w:p>
    <w:p w14:paraId="5A77B7C3" w14:textId="77777777" w:rsidR="009D59EC" w:rsidRDefault="009D59EC" w:rsidP="009D59EC">
      <w:pPr>
        <w:pStyle w:val="BodyText"/>
        <w:tabs>
          <w:tab w:val="left" w:pos="2260"/>
        </w:tabs>
        <w:spacing w:line="276" w:lineRule="auto"/>
        <w:ind w:left="1440" w:right="1540" w:firstLine="0"/>
        <w:jc w:val="center"/>
        <w:rPr>
          <w:rFonts w:ascii="Arial" w:hAnsi="Arial" w:cs="Arial"/>
        </w:rPr>
      </w:pPr>
      <w:r>
        <w:rPr>
          <w:noProof/>
        </w:rPr>
        <w:lastRenderedPageBreak/>
        <w:drawing>
          <wp:inline distT="0" distB="0" distL="0" distR="0" wp14:anchorId="1A4E9CB3" wp14:editId="54DE42D6">
            <wp:extent cx="4792545" cy="42164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83"/>
                    <a:stretch/>
                  </pic:blipFill>
                  <pic:spPr bwMode="auto">
                    <a:xfrm>
                      <a:off x="0" y="0"/>
                      <a:ext cx="4811918" cy="4233444"/>
                    </a:xfrm>
                    <a:prstGeom prst="rect">
                      <a:avLst/>
                    </a:prstGeom>
                    <a:ln>
                      <a:noFill/>
                    </a:ln>
                    <a:extLst>
                      <a:ext uri="{53640926-AAD7-44D8-BBD7-CCE9431645EC}">
                        <a14:shadowObscured xmlns:a14="http://schemas.microsoft.com/office/drawing/2010/main"/>
                      </a:ext>
                    </a:extLst>
                  </pic:spPr>
                </pic:pic>
              </a:graphicData>
            </a:graphic>
          </wp:inline>
        </w:drawing>
      </w:r>
    </w:p>
    <w:p w14:paraId="3DD19060" w14:textId="77777777" w:rsidR="009D59EC" w:rsidRDefault="009D59EC" w:rsidP="009D59EC">
      <w:pPr>
        <w:pStyle w:val="BodyText"/>
        <w:spacing w:line="276" w:lineRule="auto"/>
        <w:ind w:right="1440"/>
        <w:rPr>
          <w:rFonts w:ascii="Arial" w:hAnsi="Arial" w:cs="Arial"/>
        </w:rPr>
      </w:pPr>
    </w:p>
    <w:p w14:paraId="2B9C993B" w14:textId="77777777" w:rsidR="009D59EC" w:rsidRDefault="009D59EC" w:rsidP="009D59EC">
      <w:pPr>
        <w:pStyle w:val="BodyText"/>
        <w:spacing w:line="276" w:lineRule="auto"/>
        <w:ind w:right="1440"/>
        <w:rPr>
          <w:rFonts w:ascii="Arial" w:hAnsi="Arial" w:cs="Arial"/>
        </w:rPr>
      </w:pPr>
    </w:p>
    <w:p w14:paraId="31AF248E" w14:textId="77777777" w:rsidR="009D59EC" w:rsidRPr="00AC45DE" w:rsidRDefault="009D59EC" w:rsidP="009D59EC">
      <w:pPr>
        <w:pStyle w:val="BodyText"/>
        <w:spacing w:line="276" w:lineRule="auto"/>
        <w:ind w:left="1440" w:right="1440" w:firstLine="0"/>
        <w:rPr>
          <w:rFonts w:ascii="Arial" w:hAnsi="Arial" w:cs="Arial"/>
          <w:color w:val="00A9A0"/>
          <w:sz w:val="36"/>
          <w:szCs w:val="36"/>
        </w:rPr>
      </w:pPr>
      <w:r w:rsidRPr="00AC45DE">
        <w:rPr>
          <w:rFonts w:ascii="Arial" w:hAnsi="Arial" w:cs="Arial"/>
          <w:color w:val="00A9A0"/>
          <w:sz w:val="36"/>
          <w:szCs w:val="36"/>
        </w:rPr>
        <w:t>Fire Safety Plan</w:t>
      </w:r>
    </w:p>
    <w:p w14:paraId="271A374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 xml:space="preserve">Smoking is prohibited in all buildings and vehicles. </w:t>
      </w:r>
    </w:p>
    <w:p w14:paraId="33C8450A"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Check cords and equipment.</w:t>
      </w:r>
    </w:p>
    <w:p w14:paraId="250D4FB9"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Report problems.</w:t>
      </w:r>
    </w:p>
    <w:p w14:paraId="0AB843C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where pull stations and fire extinguishers are located.</w:t>
      </w:r>
    </w:p>
    <w:p w14:paraId="5A0DCFE9" w14:textId="77777777" w:rsidR="009D59EC"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evacuation routes – stop and look – where are the exit signs.</w:t>
      </w:r>
    </w:p>
    <w:p w14:paraId="5EEDFF93" w14:textId="77777777" w:rsidR="00A4629F" w:rsidRPr="006C2555" w:rsidRDefault="00A4629F" w:rsidP="009D59EC">
      <w:pPr>
        <w:pStyle w:val="BodyText"/>
        <w:spacing w:line="276" w:lineRule="auto"/>
        <w:ind w:left="1440" w:right="1540"/>
        <w:rPr>
          <w:rFonts w:ascii="Arial" w:hAnsi="Arial" w:cs="Arial"/>
        </w:rPr>
      </w:pPr>
    </w:p>
    <w:p w14:paraId="6B7293C0" w14:textId="77777777" w:rsidR="00A4629F" w:rsidRPr="00AC45DE" w:rsidRDefault="00A4629F" w:rsidP="009D59EC">
      <w:pPr>
        <w:pStyle w:val="BodyText"/>
        <w:spacing w:line="276" w:lineRule="auto"/>
        <w:ind w:left="1440" w:right="1540" w:firstLine="0"/>
        <w:rPr>
          <w:rFonts w:ascii="Arial" w:hAnsi="Arial" w:cs="Arial"/>
          <w:color w:val="00A9A0"/>
          <w:sz w:val="36"/>
          <w:szCs w:val="36"/>
        </w:rPr>
      </w:pPr>
      <w:r w:rsidRPr="00AC45DE">
        <w:rPr>
          <w:rFonts w:ascii="Arial" w:hAnsi="Arial" w:cs="Arial"/>
          <w:color w:val="00A9A0"/>
          <w:sz w:val="36"/>
          <w:szCs w:val="36"/>
        </w:rPr>
        <w:t>Fire Response = RACE</w:t>
      </w:r>
    </w:p>
    <w:p w14:paraId="259B156D" w14:textId="77777777" w:rsidR="00A4629F" w:rsidRPr="009340A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R</w:t>
      </w:r>
      <w:r w:rsidRPr="006C2555">
        <w:rPr>
          <w:rFonts w:ascii="Arial" w:hAnsi="Arial" w:cs="Arial"/>
          <w:b/>
        </w:rPr>
        <w:t>escue</w:t>
      </w:r>
      <w:r w:rsidRPr="006C2555">
        <w:rPr>
          <w:rFonts w:ascii="Arial" w:hAnsi="Arial" w:cs="Arial"/>
        </w:rPr>
        <w:t xml:space="preserve"> – Rescue/remove person(s) from the immediate </w:t>
      </w:r>
      <w:r w:rsidRPr="009340A5">
        <w:rPr>
          <w:rFonts w:ascii="Arial" w:hAnsi="Arial" w:cs="Arial"/>
        </w:rPr>
        <w:t>danger.</w:t>
      </w:r>
    </w:p>
    <w:p w14:paraId="4991C6FF"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9340A5">
        <w:rPr>
          <w:rFonts w:ascii="Arial" w:hAnsi="Arial" w:cs="Arial"/>
          <w:b/>
          <w:color w:val="FF0000"/>
        </w:rPr>
        <w:t>A</w:t>
      </w:r>
      <w:r w:rsidRPr="009340A5">
        <w:rPr>
          <w:rFonts w:ascii="Arial" w:hAnsi="Arial" w:cs="Arial"/>
          <w:b/>
        </w:rPr>
        <w:t>larm</w:t>
      </w:r>
      <w:r w:rsidRPr="009340A5">
        <w:rPr>
          <w:rFonts w:ascii="Arial" w:hAnsi="Arial" w:cs="Arial"/>
        </w:rPr>
        <w:t xml:space="preserve"> – Active the nearest fire alarm pull station, then call 44444</w:t>
      </w:r>
      <w:r w:rsidRPr="006C2555">
        <w:rPr>
          <w:rFonts w:ascii="Arial" w:hAnsi="Arial" w:cs="Arial"/>
        </w:rPr>
        <w:t xml:space="preserve"> and/or 911.</w:t>
      </w:r>
    </w:p>
    <w:p w14:paraId="788BFAA7"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C</w:t>
      </w:r>
      <w:r w:rsidRPr="006C2555">
        <w:rPr>
          <w:rFonts w:ascii="Arial" w:hAnsi="Arial" w:cs="Arial"/>
          <w:b/>
        </w:rPr>
        <w:t>onfine</w:t>
      </w:r>
      <w:r w:rsidRPr="006C2555">
        <w:rPr>
          <w:rFonts w:ascii="Arial" w:hAnsi="Arial" w:cs="Arial"/>
        </w:rPr>
        <w:t xml:space="preserve"> – </w:t>
      </w:r>
      <w:proofErr w:type="spellStart"/>
      <w:r w:rsidRPr="006C2555">
        <w:rPr>
          <w:rFonts w:ascii="Arial" w:hAnsi="Arial" w:cs="Arial"/>
        </w:rPr>
        <w:t>Confine</w:t>
      </w:r>
      <w:proofErr w:type="spellEnd"/>
      <w:r w:rsidRPr="006C2555">
        <w:rPr>
          <w:rFonts w:ascii="Arial" w:hAnsi="Arial" w:cs="Arial"/>
        </w:rPr>
        <w:t xml:space="preserve"> fire and smoke by closing all doors in the area.</w:t>
      </w:r>
    </w:p>
    <w:p w14:paraId="2D1BC697" w14:textId="77777777" w:rsidR="00004560"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E</w:t>
      </w:r>
      <w:r w:rsidRPr="006C2555">
        <w:rPr>
          <w:rFonts w:ascii="Arial" w:hAnsi="Arial" w:cs="Arial"/>
          <w:b/>
        </w:rPr>
        <w:t>xtinguish or Evacuate</w:t>
      </w:r>
      <w:r w:rsidRPr="006C2555">
        <w:rPr>
          <w:rFonts w:ascii="Arial" w:hAnsi="Arial" w:cs="Arial"/>
        </w:rPr>
        <w:t xml:space="preserve"> – extinguish a small fire by using a portable fire extinguisher or use to escape from a large fire. Evacuate the building </w:t>
      </w:r>
      <w:r w:rsidRPr="006C2555">
        <w:rPr>
          <w:rFonts w:ascii="Arial" w:hAnsi="Arial" w:cs="Arial"/>
          <w:b/>
        </w:rPr>
        <w:t xml:space="preserve">ONLY </w:t>
      </w:r>
      <w:r w:rsidRPr="006C2555">
        <w:rPr>
          <w:rFonts w:ascii="Arial" w:hAnsi="Arial" w:cs="Arial"/>
        </w:rPr>
        <w:t xml:space="preserve">upon order of the Incident Commander or the Fire Department. </w:t>
      </w:r>
    </w:p>
    <w:p w14:paraId="1D9E5451" w14:textId="77777777" w:rsidR="00A4629F" w:rsidRPr="006C2555" w:rsidRDefault="00A4629F" w:rsidP="009D59EC">
      <w:pPr>
        <w:pStyle w:val="BodyText"/>
        <w:spacing w:line="276" w:lineRule="auto"/>
        <w:ind w:left="1440" w:right="1540"/>
        <w:rPr>
          <w:rFonts w:ascii="Arial" w:hAnsi="Arial" w:cs="Arial"/>
        </w:rPr>
      </w:pPr>
    </w:p>
    <w:p w14:paraId="5E156983" w14:textId="77777777" w:rsidR="00A668C4" w:rsidRPr="006C2555" w:rsidRDefault="00A668C4" w:rsidP="009D59EC">
      <w:pPr>
        <w:pStyle w:val="BodyText"/>
        <w:tabs>
          <w:tab w:val="left" w:pos="2260"/>
        </w:tabs>
        <w:spacing w:line="276" w:lineRule="auto"/>
        <w:ind w:left="1440" w:right="1540" w:firstLine="0"/>
        <w:rPr>
          <w:rFonts w:ascii="Arial" w:hAnsi="Arial" w:cs="Arial"/>
        </w:rPr>
      </w:pPr>
      <w:r w:rsidRPr="006C2555">
        <w:rPr>
          <w:rFonts w:ascii="Arial" w:hAnsi="Arial" w:cs="Arial"/>
        </w:rPr>
        <w:t xml:space="preserve">  </w:t>
      </w:r>
    </w:p>
    <w:p w14:paraId="767DA85E" w14:textId="77777777" w:rsidR="00A4629F" w:rsidRPr="00AC45DE" w:rsidRDefault="009D59EC" w:rsidP="0025616F">
      <w:pPr>
        <w:pStyle w:val="BodyText"/>
        <w:spacing w:line="276" w:lineRule="auto"/>
        <w:ind w:left="1440" w:right="1540" w:firstLine="0"/>
        <w:rPr>
          <w:rFonts w:ascii="Arial" w:hAnsi="Arial" w:cs="Arial"/>
          <w:sz w:val="36"/>
          <w:szCs w:val="36"/>
        </w:rPr>
      </w:pPr>
      <w:r w:rsidRPr="00AC45DE">
        <w:rPr>
          <w:rFonts w:ascii="Arial" w:hAnsi="Arial" w:cs="Arial"/>
          <w:color w:val="00A9A0"/>
          <w:sz w:val="36"/>
          <w:szCs w:val="36"/>
        </w:rPr>
        <w:lastRenderedPageBreak/>
        <w:t>How to Use a Fire Extinguisher</w:t>
      </w:r>
      <w:r w:rsidR="0025616F" w:rsidRPr="00AC45DE">
        <w:rPr>
          <w:rFonts w:ascii="Arial" w:hAnsi="Arial" w:cs="Arial"/>
          <w:color w:val="00A9A0"/>
          <w:sz w:val="36"/>
          <w:szCs w:val="36"/>
        </w:rPr>
        <w:t xml:space="preserve"> – PASS </w:t>
      </w:r>
    </w:p>
    <w:p w14:paraId="4DB11FEC" w14:textId="77777777" w:rsidR="00A4629F" w:rsidRPr="006C2555" w:rsidRDefault="00894B16" w:rsidP="009D59EC">
      <w:pPr>
        <w:pStyle w:val="Heading3"/>
        <w:spacing w:line="276" w:lineRule="auto"/>
        <w:ind w:left="1440" w:right="1540"/>
        <w:jc w:val="center"/>
        <w:rPr>
          <w:rFonts w:ascii="Arial" w:hAnsi="Arial" w:cs="Arial"/>
          <w:color w:val="5A5A5A"/>
          <w:spacing w:val="12"/>
          <w:sz w:val="24"/>
          <w:szCs w:val="24"/>
        </w:rPr>
      </w:pPr>
      <w:r w:rsidRPr="006C2555">
        <w:rPr>
          <w:rFonts w:ascii="Arial" w:hAnsi="Arial" w:cs="Arial"/>
          <w:noProof/>
          <w:color w:val="5A5A5A"/>
          <w:spacing w:val="12"/>
          <w:sz w:val="24"/>
          <w:szCs w:val="24"/>
        </w:rPr>
        <w:drawing>
          <wp:inline distT="0" distB="0" distL="0" distR="0" wp14:anchorId="6DB6F457" wp14:editId="1EC89D53">
            <wp:extent cx="6203725" cy="227393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681" b="22119"/>
                    <a:stretch/>
                  </pic:blipFill>
                  <pic:spPr bwMode="auto">
                    <a:xfrm>
                      <a:off x="0" y="0"/>
                      <a:ext cx="6234077" cy="2285060"/>
                    </a:xfrm>
                    <a:prstGeom prst="rect">
                      <a:avLst/>
                    </a:prstGeom>
                    <a:ln>
                      <a:noFill/>
                    </a:ln>
                    <a:extLst>
                      <a:ext uri="{53640926-AAD7-44D8-BBD7-CCE9431645EC}">
                        <a14:shadowObscured xmlns:a14="http://schemas.microsoft.com/office/drawing/2010/main"/>
                      </a:ext>
                    </a:extLst>
                  </pic:spPr>
                </pic:pic>
              </a:graphicData>
            </a:graphic>
          </wp:inline>
        </w:drawing>
      </w:r>
    </w:p>
    <w:p w14:paraId="6CBE78E1" w14:textId="77777777" w:rsidR="007C4D82" w:rsidRPr="006C2555" w:rsidRDefault="007C4D82" w:rsidP="002D22E8">
      <w:pPr>
        <w:spacing w:line="276" w:lineRule="auto"/>
        <w:ind w:left="1540" w:right="1540"/>
        <w:rPr>
          <w:rFonts w:ascii="Arial" w:hAnsi="Arial" w:cs="Arial"/>
          <w:color w:val="5A5A5A"/>
          <w:spacing w:val="12"/>
          <w:sz w:val="24"/>
          <w:szCs w:val="24"/>
        </w:rPr>
      </w:pPr>
    </w:p>
    <w:p w14:paraId="62303005" w14:textId="77777777" w:rsidR="00B35BFD" w:rsidRPr="0025616F" w:rsidRDefault="00B35BFD" w:rsidP="0025616F">
      <w:pPr>
        <w:spacing w:line="276" w:lineRule="auto"/>
        <w:ind w:left="630" w:right="1540"/>
        <w:jc w:val="both"/>
        <w:rPr>
          <w:rFonts w:ascii="Arial" w:hAnsi="Arial" w:cs="Arial"/>
          <w:color w:val="00A9A0"/>
          <w:spacing w:val="-11"/>
          <w:sz w:val="32"/>
          <w:szCs w:val="32"/>
        </w:rPr>
      </w:pPr>
      <w:r w:rsidRPr="0025616F">
        <w:rPr>
          <w:rFonts w:ascii="Arial" w:hAnsi="Arial" w:cs="Arial"/>
          <w:color w:val="00A9A0"/>
          <w:spacing w:val="-11"/>
          <w:sz w:val="32"/>
          <w:szCs w:val="32"/>
        </w:rPr>
        <w:t>STANDARDIZED EMERGENCY CODES</w:t>
      </w:r>
    </w:p>
    <w:p w14:paraId="6DAF1963" w14:textId="77777777" w:rsidR="00A4629F" w:rsidRPr="006C2555" w:rsidRDefault="00A4629F" w:rsidP="002D22E8">
      <w:pPr>
        <w:spacing w:line="276" w:lineRule="auto"/>
        <w:ind w:left="1540" w:right="1540"/>
        <w:rPr>
          <w:rFonts w:ascii="Arial" w:hAnsi="Arial" w:cs="Arial"/>
          <w:color w:val="BD582C"/>
          <w:spacing w:val="-11"/>
          <w:sz w:val="36"/>
          <w:szCs w:val="36"/>
        </w:rPr>
      </w:pPr>
    </w:p>
    <w:tbl>
      <w:tblPr>
        <w:tblW w:w="0" w:type="auto"/>
        <w:tblInd w:w="624" w:type="dxa"/>
        <w:tblLayout w:type="fixed"/>
        <w:tblCellMar>
          <w:left w:w="0" w:type="dxa"/>
          <w:right w:w="0" w:type="dxa"/>
        </w:tblCellMar>
        <w:tblLook w:val="01E0" w:firstRow="1" w:lastRow="1" w:firstColumn="1" w:lastColumn="1" w:noHBand="0" w:noVBand="0"/>
      </w:tblPr>
      <w:tblGrid>
        <w:gridCol w:w="2424"/>
        <w:gridCol w:w="6"/>
        <w:gridCol w:w="8094"/>
      </w:tblGrid>
      <w:tr w:rsidR="00A4629F" w:rsidRPr="006C2555" w14:paraId="4435768A" w14:textId="77777777" w:rsidTr="00A4629F">
        <w:trPr>
          <w:trHeight w:hRule="exact" w:val="957"/>
        </w:trPr>
        <w:tc>
          <w:tcPr>
            <w:tcW w:w="2430" w:type="dxa"/>
            <w:gridSpan w:val="2"/>
            <w:tcBorders>
              <w:top w:val="single" w:sz="5" w:space="0" w:color="C3B67A"/>
              <w:left w:val="single" w:sz="5" w:space="0" w:color="C3B67A"/>
              <w:bottom w:val="single" w:sz="5" w:space="0" w:color="C3B67A"/>
              <w:right w:val="single" w:sz="5" w:space="0" w:color="C3B67A"/>
            </w:tcBorders>
          </w:tcPr>
          <w:p w14:paraId="716DE88B" w14:textId="77777777" w:rsidR="00A4629F" w:rsidRPr="006C2555" w:rsidRDefault="00A4629F" w:rsidP="00A4629F">
            <w:pPr>
              <w:pStyle w:val="TableParagraph"/>
              <w:spacing w:before="72" w:line="309" w:lineRule="auto"/>
              <w:ind w:left="323" w:right="305"/>
              <w:jc w:val="center"/>
              <w:rPr>
                <w:rFonts w:ascii="Arial" w:eastAsia="Arial" w:hAnsi="Arial" w:cs="Arial"/>
                <w:sz w:val="24"/>
                <w:szCs w:val="24"/>
              </w:rPr>
            </w:pPr>
            <w:r w:rsidRPr="006C2555">
              <w:rPr>
                <w:rFonts w:ascii="Arial" w:hAnsi="Arial" w:cs="Arial"/>
                <w:b/>
                <w:color w:val="333333"/>
                <w:spacing w:val="-1"/>
                <w:sz w:val="24"/>
                <w:szCs w:val="24"/>
              </w:rPr>
              <w:t>Emergency</w:t>
            </w:r>
            <w:r w:rsidRPr="006C2555">
              <w:rPr>
                <w:rFonts w:ascii="Arial" w:hAnsi="Arial" w:cs="Arial"/>
                <w:b/>
                <w:color w:val="333333"/>
                <w:spacing w:val="20"/>
                <w:w w:val="103"/>
                <w:sz w:val="24"/>
                <w:szCs w:val="24"/>
              </w:rPr>
              <w:t xml:space="preserve"> </w:t>
            </w:r>
            <w:r w:rsidRPr="006C2555">
              <w:rPr>
                <w:rFonts w:ascii="Arial" w:hAnsi="Arial" w:cs="Arial"/>
                <w:b/>
                <w:color w:val="333333"/>
                <w:spacing w:val="-1"/>
                <w:w w:val="105"/>
                <w:sz w:val="24"/>
                <w:szCs w:val="24"/>
              </w:rPr>
              <w:t>Code</w:t>
            </w:r>
          </w:p>
        </w:tc>
        <w:tc>
          <w:tcPr>
            <w:tcW w:w="8094" w:type="dxa"/>
            <w:tcBorders>
              <w:top w:val="single" w:sz="5" w:space="0" w:color="C3B67A"/>
              <w:left w:val="single" w:sz="5" w:space="0" w:color="C3B67A"/>
              <w:bottom w:val="single" w:sz="5" w:space="0" w:color="C3B67A"/>
              <w:right w:val="single" w:sz="5" w:space="0" w:color="C3B67A"/>
            </w:tcBorders>
          </w:tcPr>
          <w:p w14:paraId="207F06D2" w14:textId="77777777" w:rsidR="00A4629F" w:rsidRPr="006C2555" w:rsidRDefault="00A4629F" w:rsidP="00A4629F">
            <w:pPr>
              <w:pStyle w:val="TableParagraph"/>
              <w:spacing w:before="72"/>
              <w:ind w:left="323"/>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A4629F" w:rsidRPr="006C2555" w14:paraId="4C37174E" w14:textId="77777777" w:rsidTr="00A4629F">
        <w:trPr>
          <w:trHeight w:hRule="exact" w:val="2281"/>
        </w:trPr>
        <w:tc>
          <w:tcPr>
            <w:tcW w:w="2424" w:type="dxa"/>
            <w:tcBorders>
              <w:top w:val="single" w:sz="5" w:space="0" w:color="C3B67A"/>
              <w:left w:val="single" w:sz="5" w:space="0" w:color="C3B67A"/>
              <w:bottom w:val="single" w:sz="5" w:space="0" w:color="C3B67A"/>
              <w:right w:val="single" w:sz="5" w:space="0" w:color="C3B67A"/>
            </w:tcBorders>
          </w:tcPr>
          <w:p w14:paraId="52115437" w14:textId="77777777" w:rsidR="00A4629F" w:rsidRPr="006C2555" w:rsidRDefault="00A4629F" w:rsidP="00A4629F">
            <w:pPr>
              <w:pStyle w:val="TableParagraph"/>
              <w:spacing w:before="72"/>
              <w:ind w:left="87" w:right="136"/>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3"/>
                <w:w w:val="105"/>
                <w:sz w:val="24"/>
                <w:szCs w:val="24"/>
              </w:rPr>
              <w:t xml:space="preserve"> </w:t>
            </w:r>
            <w:r w:rsidRPr="006C2555">
              <w:rPr>
                <w:rFonts w:ascii="Arial" w:hAnsi="Arial" w:cs="Arial"/>
                <w:b/>
                <w:color w:val="333333"/>
                <w:spacing w:val="-1"/>
                <w:w w:val="105"/>
                <w:sz w:val="24"/>
                <w:szCs w:val="24"/>
              </w:rPr>
              <w:t>BLUE</w:t>
            </w:r>
          </w:p>
          <w:p w14:paraId="7DD891C7"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Adult</w:t>
            </w:r>
          </w:p>
          <w:p w14:paraId="785D6A4A"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w w:val="105"/>
                <w:sz w:val="24"/>
                <w:szCs w:val="24"/>
              </w:rPr>
              <w:t>Maternity</w:t>
            </w:r>
          </w:p>
          <w:p w14:paraId="32C38169" w14:textId="77777777" w:rsidR="00A4629F" w:rsidRPr="006C2555" w:rsidRDefault="00A4629F" w:rsidP="00A4629F">
            <w:pPr>
              <w:pStyle w:val="TableParagraph"/>
              <w:ind w:left="323"/>
              <w:rPr>
                <w:rFonts w:ascii="Arial" w:eastAsia="Arial" w:hAnsi="Arial" w:cs="Arial"/>
                <w:sz w:val="24"/>
                <w:szCs w:val="24"/>
              </w:rPr>
            </w:pPr>
          </w:p>
          <w:p w14:paraId="11485B9C" w14:textId="77777777" w:rsidR="00A4629F" w:rsidRPr="006C2555" w:rsidRDefault="00A4629F" w:rsidP="00696079">
            <w:pPr>
              <w:pStyle w:val="ListParagraph"/>
              <w:numPr>
                <w:ilvl w:val="0"/>
                <w:numId w:val="2"/>
              </w:numPr>
              <w:tabs>
                <w:tab w:val="left" w:pos="493"/>
              </w:tabs>
              <w:ind w:left="323" w:hanging="220"/>
              <w:rPr>
                <w:rFonts w:ascii="Arial" w:eastAsia="Arial" w:hAnsi="Arial" w:cs="Arial"/>
                <w:sz w:val="24"/>
                <w:szCs w:val="24"/>
              </w:rPr>
            </w:pPr>
            <w:r w:rsidRPr="006C2555">
              <w:rPr>
                <w:rFonts w:ascii="Arial" w:hAnsi="Arial" w:cs="Arial"/>
                <w:b/>
                <w:color w:val="333333"/>
                <w:spacing w:val="-1"/>
                <w:w w:val="105"/>
                <w:sz w:val="24"/>
                <w:szCs w:val="24"/>
              </w:rPr>
              <w:t>Pediatric</w:t>
            </w:r>
          </w:p>
          <w:p w14:paraId="1FEF2792"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V.A.D.</w:t>
            </w:r>
          </w:p>
        </w:tc>
        <w:tc>
          <w:tcPr>
            <w:tcW w:w="8100" w:type="dxa"/>
            <w:gridSpan w:val="2"/>
            <w:tcBorders>
              <w:top w:val="single" w:sz="5" w:space="0" w:color="C3B67A"/>
              <w:left w:val="single" w:sz="5" w:space="0" w:color="C3B67A"/>
              <w:bottom w:val="single" w:sz="5" w:space="0" w:color="C3B67A"/>
              <w:right w:val="single" w:sz="5" w:space="0" w:color="C3B67A"/>
            </w:tcBorders>
          </w:tcPr>
          <w:p w14:paraId="34CDD2D9"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Cardiac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arrest</w:t>
            </w:r>
          </w:p>
          <w:p w14:paraId="571E9B42" w14:textId="77777777" w:rsidR="00A4629F" w:rsidRPr="006C2555" w:rsidRDefault="00A4629F" w:rsidP="00A4629F">
            <w:pPr>
              <w:pStyle w:val="TableParagraph"/>
              <w:spacing w:before="63" w:line="309" w:lineRule="auto"/>
              <w:ind w:left="323" w:right="538"/>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Blue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(Adult,</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Maternity,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Neonate,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Pediatric,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V.A.D.)</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A0683DC" w14:textId="77777777" w:rsidTr="00A4629F">
        <w:trPr>
          <w:trHeight w:hRule="exact" w:val="1416"/>
        </w:trPr>
        <w:tc>
          <w:tcPr>
            <w:tcW w:w="2424" w:type="dxa"/>
            <w:tcBorders>
              <w:top w:val="single" w:sz="5" w:space="0" w:color="C3B67A"/>
              <w:left w:val="single" w:sz="5" w:space="0" w:color="C3B67A"/>
              <w:bottom w:val="single" w:sz="5" w:space="0" w:color="C3B67A"/>
              <w:right w:val="single" w:sz="5" w:space="0" w:color="C3B67A"/>
            </w:tcBorders>
          </w:tcPr>
          <w:p w14:paraId="7885ED7D" w14:textId="77777777" w:rsidR="00A4629F" w:rsidRPr="006C2555" w:rsidRDefault="00A4629F" w:rsidP="00A4629F">
            <w:pPr>
              <w:pStyle w:val="TableParagraph"/>
              <w:spacing w:before="72"/>
              <w:ind w:left="323"/>
              <w:rPr>
                <w:rFonts w:ascii="Arial" w:eastAsia="Arial" w:hAnsi="Arial" w:cs="Arial"/>
                <w:sz w:val="24"/>
                <w:szCs w:val="24"/>
              </w:rPr>
            </w:pPr>
            <w:commentRangeStart w:id="124"/>
            <w:r w:rsidRPr="006C2555">
              <w:rPr>
                <w:rFonts w:ascii="Arial" w:hAnsi="Arial" w:cs="Arial"/>
                <w:b/>
                <w:color w:val="333333"/>
                <w:spacing w:val="-1"/>
                <w:w w:val="105"/>
                <w:sz w:val="24"/>
                <w:szCs w:val="24"/>
              </w:rPr>
              <w:t>CODE</w:t>
            </w:r>
            <w:r w:rsidRPr="006C2555">
              <w:rPr>
                <w:rFonts w:ascii="Arial" w:hAnsi="Arial" w:cs="Arial"/>
                <w:b/>
                <w:color w:val="333333"/>
                <w:spacing w:val="-24"/>
                <w:w w:val="105"/>
                <w:sz w:val="24"/>
                <w:szCs w:val="24"/>
              </w:rPr>
              <w:t xml:space="preserve"> </w:t>
            </w:r>
            <w:r w:rsidRPr="006C2555">
              <w:rPr>
                <w:rFonts w:ascii="Arial" w:hAnsi="Arial" w:cs="Arial"/>
                <w:b/>
                <w:color w:val="333333"/>
                <w:spacing w:val="-1"/>
                <w:w w:val="105"/>
                <w:sz w:val="24"/>
                <w:szCs w:val="24"/>
              </w:rPr>
              <w:t>GRAY</w:t>
            </w:r>
            <w:commentRangeEnd w:id="124"/>
            <w:r w:rsidR="0025616F">
              <w:rPr>
                <w:rStyle w:val="CommentReference"/>
              </w:rPr>
              <w:commentReference w:id="124"/>
            </w:r>
          </w:p>
        </w:tc>
        <w:tc>
          <w:tcPr>
            <w:tcW w:w="8100" w:type="dxa"/>
            <w:gridSpan w:val="2"/>
            <w:tcBorders>
              <w:top w:val="single" w:sz="5" w:space="0" w:color="C3B67A"/>
              <w:left w:val="single" w:sz="5" w:space="0" w:color="C3B67A"/>
              <w:bottom w:val="single" w:sz="5" w:space="0" w:color="C3B67A"/>
              <w:right w:val="single" w:sz="5" w:space="0" w:color="C3B67A"/>
            </w:tcBorders>
          </w:tcPr>
          <w:p w14:paraId="44F4D2AA" w14:textId="77777777" w:rsidR="00A4629F" w:rsidRPr="006C2555" w:rsidRDefault="00A4629F" w:rsidP="00A4629F">
            <w:pPr>
              <w:pStyle w:val="TableParagraph"/>
              <w:spacing w:before="72" w:line="309" w:lineRule="auto"/>
              <w:ind w:left="323" w:right="320"/>
              <w:rPr>
                <w:rFonts w:ascii="Arial" w:eastAsia="Arial" w:hAnsi="Arial" w:cs="Arial"/>
                <w:sz w:val="24"/>
                <w:szCs w:val="24"/>
              </w:rPr>
            </w:pPr>
            <w:r w:rsidRPr="006C2555">
              <w:rPr>
                <w:rFonts w:ascii="Arial" w:hAnsi="Arial" w:cs="Arial"/>
                <w:color w:val="333333"/>
                <w:spacing w:val="-1"/>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Person</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(aggressive,</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hostile,</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potentially</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persons)</w:t>
            </w:r>
          </w:p>
          <w:p w14:paraId="7F42A024" w14:textId="77777777" w:rsidR="00A4629F" w:rsidRPr="006C2555" w:rsidRDefault="00A4629F" w:rsidP="00A4629F">
            <w:pPr>
              <w:pStyle w:val="TableParagraph"/>
              <w:spacing w:before="1"/>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Gray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2E571A78" w14:textId="77777777" w:rsidTr="00A4629F">
        <w:trPr>
          <w:trHeight w:hRule="exact" w:val="1443"/>
        </w:trPr>
        <w:tc>
          <w:tcPr>
            <w:tcW w:w="2424" w:type="dxa"/>
            <w:tcBorders>
              <w:top w:val="single" w:sz="5" w:space="0" w:color="C3B67A"/>
              <w:left w:val="single" w:sz="5" w:space="0" w:color="C3B67A"/>
              <w:bottom w:val="single" w:sz="5" w:space="0" w:color="C3B67A"/>
              <w:right w:val="single" w:sz="5" w:space="0" w:color="C3B67A"/>
            </w:tcBorders>
          </w:tcPr>
          <w:p w14:paraId="26FD4F4A" w14:textId="77777777" w:rsidR="00A4629F" w:rsidRPr="006C2555" w:rsidRDefault="00A4629F" w:rsidP="00A4629F">
            <w:pPr>
              <w:pStyle w:val="TableParagraph"/>
              <w:spacing w:before="72" w:line="309" w:lineRule="auto"/>
              <w:ind w:left="323" w:right="502"/>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ORANGE</w:t>
            </w:r>
          </w:p>
        </w:tc>
        <w:tc>
          <w:tcPr>
            <w:tcW w:w="8100" w:type="dxa"/>
            <w:gridSpan w:val="2"/>
            <w:tcBorders>
              <w:top w:val="single" w:sz="5" w:space="0" w:color="C3B67A"/>
              <w:left w:val="single" w:sz="5" w:space="0" w:color="C3B67A"/>
              <w:bottom w:val="single" w:sz="5" w:space="0" w:color="C3B67A"/>
              <w:right w:val="single" w:sz="5" w:space="0" w:color="C3B67A"/>
            </w:tcBorders>
          </w:tcPr>
          <w:p w14:paraId="5ED77E7B"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Hazardous</w:t>
            </w:r>
            <w:r w:rsidRPr="006C2555">
              <w:rPr>
                <w:rFonts w:ascii="Arial" w:hAnsi="Arial" w:cs="Arial"/>
                <w:color w:val="333333"/>
                <w:spacing w:val="-28"/>
                <w:w w:val="105"/>
                <w:sz w:val="24"/>
                <w:szCs w:val="24"/>
              </w:rPr>
              <w:t xml:space="preserve"> </w:t>
            </w:r>
            <w:r w:rsidRPr="006C2555">
              <w:rPr>
                <w:rFonts w:ascii="Arial" w:hAnsi="Arial" w:cs="Arial"/>
                <w:color w:val="333333"/>
                <w:w w:val="105"/>
                <w:sz w:val="24"/>
                <w:szCs w:val="24"/>
              </w:rPr>
              <w:t>Material</w:t>
            </w:r>
            <w:r w:rsidRPr="006C2555">
              <w:rPr>
                <w:rFonts w:ascii="Arial" w:hAnsi="Arial" w:cs="Arial"/>
                <w:color w:val="333333"/>
                <w:spacing w:val="-29"/>
                <w:w w:val="105"/>
                <w:sz w:val="24"/>
                <w:szCs w:val="24"/>
              </w:rPr>
              <w:t xml:space="preserve"> </w:t>
            </w:r>
            <w:r w:rsidRPr="006C2555">
              <w:rPr>
                <w:rFonts w:ascii="Arial" w:hAnsi="Arial" w:cs="Arial"/>
                <w:color w:val="333333"/>
                <w:spacing w:val="-1"/>
                <w:w w:val="105"/>
                <w:sz w:val="24"/>
                <w:szCs w:val="24"/>
              </w:rPr>
              <w:t>Spill/Release</w:t>
            </w:r>
          </w:p>
          <w:p w14:paraId="0C1C2228"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Orange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Hazardous</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Materials</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Spill/Release</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9707EC6" w14:textId="77777777" w:rsidTr="00A4629F">
        <w:trPr>
          <w:trHeight w:hRule="exact" w:val="1704"/>
        </w:trPr>
        <w:tc>
          <w:tcPr>
            <w:tcW w:w="2424" w:type="dxa"/>
            <w:tcBorders>
              <w:top w:val="single" w:sz="5" w:space="0" w:color="C3B67A"/>
              <w:left w:val="single" w:sz="5" w:space="0" w:color="C3B67A"/>
              <w:bottom w:val="single" w:sz="5" w:space="0" w:color="C3B67A"/>
              <w:right w:val="single" w:sz="5" w:space="0" w:color="C3B67A"/>
            </w:tcBorders>
          </w:tcPr>
          <w:p w14:paraId="5E9F417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lastRenderedPageBreak/>
              <w:t>CODE</w:t>
            </w:r>
            <w:r w:rsidRPr="006C2555">
              <w:rPr>
                <w:rFonts w:ascii="Arial" w:hAnsi="Arial" w:cs="Arial"/>
                <w:b/>
                <w:color w:val="333333"/>
                <w:spacing w:val="-22"/>
                <w:w w:val="105"/>
                <w:sz w:val="24"/>
                <w:szCs w:val="24"/>
              </w:rPr>
              <w:t xml:space="preserve"> </w:t>
            </w:r>
            <w:r w:rsidRPr="006C2555">
              <w:rPr>
                <w:rFonts w:ascii="Arial" w:hAnsi="Arial" w:cs="Arial"/>
                <w:b/>
                <w:color w:val="333333"/>
                <w:spacing w:val="-1"/>
                <w:w w:val="105"/>
                <w:sz w:val="24"/>
                <w:szCs w:val="24"/>
              </w:rPr>
              <w:t>PINK</w:t>
            </w:r>
          </w:p>
        </w:tc>
        <w:tc>
          <w:tcPr>
            <w:tcW w:w="8100" w:type="dxa"/>
            <w:gridSpan w:val="2"/>
            <w:tcBorders>
              <w:top w:val="single" w:sz="5" w:space="0" w:color="C3B67A"/>
              <w:left w:val="single" w:sz="5" w:space="0" w:color="C3B67A"/>
              <w:bottom w:val="single" w:sz="5" w:space="0" w:color="C3B67A"/>
              <w:right w:val="single" w:sz="5" w:space="0" w:color="C3B67A"/>
            </w:tcBorders>
          </w:tcPr>
          <w:p w14:paraId="1E9E4958" w14:textId="77777777" w:rsidR="00A4629F" w:rsidRPr="006C2555" w:rsidRDefault="00A4629F" w:rsidP="00A4629F">
            <w:pPr>
              <w:pStyle w:val="TableParagraph"/>
              <w:spacing w:before="72" w:line="309" w:lineRule="auto"/>
              <w:ind w:left="323" w:right="189"/>
              <w:rPr>
                <w:rFonts w:ascii="Arial" w:eastAsia="Arial" w:hAnsi="Arial" w:cs="Arial"/>
                <w:sz w:val="24"/>
                <w:szCs w:val="24"/>
              </w:rPr>
            </w:pPr>
            <w:r w:rsidRPr="006C2555">
              <w:rPr>
                <w:rFonts w:ascii="Arial" w:hAnsi="Arial" w:cs="Arial"/>
                <w:color w:val="333333"/>
                <w:spacing w:val="-1"/>
                <w:w w:val="105"/>
                <w:sz w:val="24"/>
                <w:szCs w:val="24"/>
              </w:rPr>
              <w:t>Infant</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(infants/children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2</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years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Pink</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1"/>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insert</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3"/>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28"/>
                <w:w w:val="103"/>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missing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infant</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1"/>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29"/>
                <w:w w:val="103"/>
                <w:sz w:val="24"/>
                <w:szCs w:val="24"/>
              </w:rPr>
              <w:t xml:space="preserve"> </w:t>
            </w:r>
            <w:r w:rsidRPr="006C2555">
              <w:rPr>
                <w:rFonts w:ascii="Arial" w:hAnsi="Arial" w:cs="Arial"/>
                <w:i/>
                <w:color w:val="333333"/>
                <w:w w:val="105"/>
                <w:sz w:val="24"/>
                <w:szCs w:val="24"/>
              </w:rPr>
              <w:t>clothing)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individual</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that</w:t>
            </w:r>
            <w:r w:rsidRPr="006C2555">
              <w:rPr>
                <w:rFonts w:ascii="Arial" w:hAnsi="Arial" w:cs="Arial"/>
                <w:i/>
                <w:color w:val="333333"/>
                <w:spacing w:val="-10"/>
                <w:w w:val="105"/>
                <w:sz w:val="24"/>
                <w:szCs w:val="24"/>
              </w:rPr>
              <w:t xml:space="preserve"> </w:t>
            </w:r>
            <w:r w:rsidRPr="006C2555">
              <w:rPr>
                <w:rFonts w:ascii="Arial" w:hAnsi="Arial" w:cs="Arial"/>
                <w:i/>
                <w:color w:val="333333"/>
                <w:w w:val="105"/>
                <w:sz w:val="24"/>
                <w:szCs w:val="24"/>
              </w:rPr>
              <w:t>may</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be</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with,</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if</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available."</w:t>
            </w:r>
          </w:p>
        </w:tc>
      </w:tr>
      <w:tr w:rsidR="00A4629F" w:rsidRPr="006C2555" w14:paraId="0BC3B241" w14:textId="77777777" w:rsidTr="00A4629F">
        <w:trPr>
          <w:trHeight w:hRule="exact" w:val="1353"/>
        </w:trPr>
        <w:tc>
          <w:tcPr>
            <w:tcW w:w="2424" w:type="dxa"/>
            <w:tcBorders>
              <w:top w:val="single" w:sz="5" w:space="0" w:color="C3B67A"/>
              <w:left w:val="single" w:sz="5" w:space="0" w:color="C3B67A"/>
              <w:bottom w:val="single" w:sz="5" w:space="0" w:color="C3B67A"/>
              <w:right w:val="single" w:sz="5" w:space="0" w:color="C3B67A"/>
            </w:tcBorders>
          </w:tcPr>
          <w:p w14:paraId="2BBC488C" w14:textId="77777777" w:rsidR="00A4629F" w:rsidRPr="006C2555" w:rsidRDefault="00A4629F" w:rsidP="00A4629F">
            <w:pPr>
              <w:pStyle w:val="TableParagraph"/>
              <w:spacing w:before="72" w:line="309" w:lineRule="auto"/>
              <w:ind w:left="323" w:right="568"/>
              <w:rPr>
                <w:rFonts w:ascii="Arial" w:eastAsia="Arial" w:hAnsi="Arial" w:cs="Arial"/>
                <w:sz w:val="24"/>
                <w:szCs w:val="24"/>
              </w:rPr>
            </w:pPr>
            <w:r w:rsidRPr="006C2555">
              <w:rPr>
                <w:rFonts w:ascii="Arial" w:hAnsi="Arial" w:cs="Arial"/>
                <w:sz w:val="24"/>
                <w:szCs w:val="24"/>
              </w:rPr>
              <w:br w:type="page"/>
            </w: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PURPLE</w:t>
            </w:r>
          </w:p>
        </w:tc>
        <w:tc>
          <w:tcPr>
            <w:tcW w:w="8100" w:type="dxa"/>
            <w:gridSpan w:val="2"/>
            <w:tcBorders>
              <w:top w:val="single" w:sz="5" w:space="0" w:color="C3B67A"/>
              <w:left w:val="single" w:sz="5" w:space="0" w:color="C3B67A"/>
              <w:bottom w:val="single" w:sz="5" w:space="0" w:color="C3B67A"/>
              <w:right w:val="single" w:sz="5" w:space="0" w:color="C3B67A"/>
            </w:tcBorders>
          </w:tcPr>
          <w:p w14:paraId="7137FBCC" w14:textId="77777777" w:rsidR="00A4629F" w:rsidRPr="006C2555" w:rsidRDefault="00A4629F" w:rsidP="00A4629F">
            <w:pPr>
              <w:pStyle w:val="TableParagraph"/>
              <w:spacing w:before="72" w:line="309" w:lineRule="auto"/>
              <w:ind w:left="323" w:right="358"/>
              <w:rPr>
                <w:rFonts w:ascii="Arial" w:eastAsia="Arial" w:hAnsi="Arial" w:cs="Arial"/>
                <w:sz w:val="24"/>
                <w:szCs w:val="24"/>
              </w:rPr>
            </w:pPr>
            <w:r w:rsidRPr="006C2555">
              <w:rPr>
                <w:rFonts w:ascii="Arial" w:hAnsi="Arial" w:cs="Arial"/>
                <w:color w:val="333333"/>
                <w:spacing w:val="-1"/>
                <w:w w:val="105"/>
                <w:sz w:val="24"/>
                <w:szCs w:val="24"/>
              </w:rPr>
              <w:t>Child/Adult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(child/adult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over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2)</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Purple</w:t>
            </w:r>
            <w:r w:rsidRPr="006C2555">
              <w:rPr>
                <w:rFonts w:ascii="Arial" w:hAnsi="Arial" w:cs="Arial"/>
                <w:color w:val="333333"/>
                <w:spacing w:val="-10"/>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8"/>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27"/>
                <w:w w:val="103"/>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6"/>
                <w:w w:val="105"/>
                <w:sz w:val="24"/>
                <w:szCs w:val="24"/>
              </w:rPr>
              <w:t xml:space="preserve"> </w:t>
            </w:r>
            <w:r w:rsidRPr="006C2555">
              <w:rPr>
                <w:rFonts w:ascii="Arial" w:hAnsi="Arial" w:cs="Arial"/>
                <w:i/>
                <w:color w:val="333333"/>
                <w:w w:val="105"/>
                <w:sz w:val="24"/>
                <w:szCs w:val="24"/>
              </w:rPr>
              <w:t>clothing)"</w:t>
            </w:r>
          </w:p>
        </w:tc>
      </w:tr>
      <w:tr w:rsidR="00A4629F" w:rsidRPr="006C2555" w14:paraId="224197FE"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6D9A25E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1"/>
                <w:w w:val="105"/>
                <w:sz w:val="24"/>
                <w:szCs w:val="24"/>
              </w:rPr>
              <w:t xml:space="preserve"> </w:t>
            </w:r>
            <w:r w:rsidRPr="006C2555">
              <w:rPr>
                <w:rFonts w:ascii="Arial" w:hAnsi="Arial" w:cs="Arial"/>
                <w:b/>
                <w:color w:val="333333"/>
                <w:spacing w:val="-1"/>
                <w:w w:val="105"/>
                <w:sz w:val="24"/>
                <w:szCs w:val="24"/>
              </w:rPr>
              <w:t>RED</w:t>
            </w:r>
          </w:p>
        </w:tc>
        <w:tc>
          <w:tcPr>
            <w:tcW w:w="8100" w:type="dxa"/>
            <w:gridSpan w:val="2"/>
            <w:tcBorders>
              <w:top w:val="single" w:sz="5" w:space="0" w:color="C3B67A"/>
              <w:left w:val="single" w:sz="5" w:space="0" w:color="C3B67A"/>
              <w:bottom w:val="single" w:sz="5" w:space="0" w:color="C3B67A"/>
              <w:right w:val="single" w:sz="5" w:space="0" w:color="C3B67A"/>
            </w:tcBorders>
          </w:tcPr>
          <w:p w14:paraId="4DAC0067"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Fire</w:t>
            </w:r>
          </w:p>
          <w:p w14:paraId="5A985D56"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Red</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45C32279" w14:textId="77777777" w:rsidTr="00A4629F">
        <w:trPr>
          <w:trHeight w:hRule="exact" w:val="1893"/>
        </w:trPr>
        <w:tc>
          <w:tcPr>
            <w:tcW w:w="2424" w:type="dxa"/>
            <w:tcBorders>
              <w:top w:val="single" w:sz="5" w:space="0" w:color="C3B67A"/>
              <w:left w:val="single" w:sz="5" w:space="0" w:color="C3B67A"/>
              <w:bottom w:val="single" w:sz="5" w:space="0" w:color="C3B67A"/>
              <w:right w:val="single" w:sz="5" w:space="0" w:color="C3B67A"/>
            </w:tcBorders>
          </w:tcPr>
          <w:p w14:paraId="4970A664"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w:t>
            </w:r>
          </w:p>
        </w:tc>
        <w:tc>
          <w:tcPr>
            <w:tcW w:w="8100" w:type="dxa"/>
            <w:gridSpan w:val="2"/>
            <w:tcBorders>
              <w:top w:val="single" w:sz="5" w:space="0" w:color="C3B67A"/>
              <w:left w:val="single" w:sz="5" w:space="0" w:color="C3B67A"/>
              <w:bottom w:val="single" w:sz="5" w:space="0" w:color="C3B67A"/>
              <w:right w:val="single" w:sz="5" w:space="0" w:color="C3B67A"/>
            </w:tcBorders>
          </w:tcPr>
          <w:p w14:paraId="01AC303C"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Person with a Non-</w:t>
            </w:r>
            <w:proofErr w:type="gramStart"/>
            <w:r w:rsidRPr="006C2555">
              <w:rPr>
                <w:rFonts w:ascii="Arial" w:hAnsi="Arial" w:cs="Arial"/>
                <w:color w:val="333333"/>
                <w:spacing w:val="-1"/>
                <w:w w:val="105"/>
                <w:sz w:val="24"/>
                <w:szCs w:val="24"/>
              </w:rPr>
              <w:t>firearm</w:t>
            </w:r>
            <w:proofErr w:type="gramEnd"/>
            <w:r w:rsidRPr="006C2555">
              <w:rPr>
                <w:rFonts w:ascii="Arial" w:hAnsi="Arial" w:cs="Arial"/>
                <w:color w:val="333333"/>
                <w:spacing w:val="-1"/>
                <w:w w:val="105"/>
                <w:sz w:val="24"/>
                <w:szCs w:val="24"/>
              </w:rPr>
              <w:t xml:space="preserve"> Weapon and/or Hostage Situation ANNOUNCEMENT: "Code Silver - location. A security threat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11E50D83" w14:textId="77777777" w:rsidTr="00A4629F">
        <w:trPr>
          <w:trHeight w:hRule="exact" w:val="1803"/>
        </w:trPr>
        <w:tc>
          <w:tcPr>
            <w:tcW w:w="2424" w:type="dxa"/>
            <w:tcBorders>
              <w:top w:val="single" w:sz="5" w:space="0" w:color="C3B67A"/>
              <w:left w:val="single" w:sz="5" w:space="0" w:color="C3B67A"/>
              <w:bottom w:val="single" w:sz="5" w:space="0" w:color="C3B67A"/>
              <w:right w:val="single" w:sz="5" w:space="0" w:color="C3B67A"/>
            </w:tcBorders>
          </w:tcPr>
          <w:p w14:paraId="6A0E4A08"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 - ACTIVE SHOOTER</w:t>
            </w:r>
          </w:p>
        </w:tc>
        <w:tc>
          <w:tcPr>
            <w:tcW w:w="8100" w:type="dxa"/>
            <w:gridSpan w:val="2"/>
            <w:tcBorders>
              <w:top w:val="single" w:sz="5" w:space="0" w:color="C3B67A"/>
              <w:left w:val="single" w:sz="5" w:space="0" w:color="C3B67A"/>
              <w:bottom w:val="single" w:sz="5" w:space="0" w:color="C3B67A"/>
              <w:right w:val="single" w:sz="5" w:space="0" w:color="C3B67A"/>
            </w:tcBorders>
          </w:tcPr>
          <w:p w14:paraId="413B1017"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Silver - active shooter - location. A security threat involving a firearm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26D38D32" w14:textId="77777777" w:rsidTr="00A4629F">
        <w:trPr>
          <w:trHeight w:hRule="exact" w:val="1344"/>
        </w:trPr>
        <w:tc>
          <w:tcPr>
            <w:tcW w:w="2424" w:type="dxa"/>
            <w:tcBorders>
              <w:top w:val="single" w:sz="5" w:space="0" w:color="C3B67A"/>
              <w:left w:val="single" w:sz="5" w:space="0" w:color="C3B67A"/>
              <w:bottom w:val="single" w:sz="5" w:space="0" w:color="C3B67A"/>
              <w:right w:val="single" w:sz="5" w:space="0" w:color="C3B67A"/>
            </w:tcBorders>
          </w:tcPr>
          <w:p w14:paraId="1B441530"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LIME</w:t>
            </w:r>
          </w:p>
        </w:tc>
        <w:tc>
          <w:tcPr>
            <w:tcW w:w="8100" w:type="dxa"/>
            <w:gridSpan w:val="2"/>
            <w:tcBorders>
              <w:top w:val="single" w:sz="5" w:space="0" w:color="C3B67A"/>
              <w:left w:val="single" w:sz="5" w:space="0" w:color="C3B67A"/>
              <w:bottom w:val="single" w:sz="5" w:space="0" w:color="C3B67A"/>
              <w:right w:val="single" w:sz="5" w:space="0" w:color="C3B67A"/>
            </w:tcBorders>
          </w:tcPr>
          <w:p w14:paraId="1DED8790"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Electronic health record is down.</w:t>
            </w:r>
          </w:p>
          <w:p w14:paraId="3C7670D6"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Lime - initiate (EPIC, PACS, other) downtime procedures."</w:t>
            </w:r>
          </w:p>
        </w:tc>
      </w:tr>
      <w:tr w:rsidR="00A4629F" w:rsidRPr="006C2555" w14:paraId="286E8695"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1CDC8DA2"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SEPSIS</w:t>
            </w:r>
          </w:p>
        </w:tc>
        <w:tc>
          <w:tcPr>
            <w:tcW w:w="8100" w:type="dxa"/>
            <w:gridSpan w:val="2"/>
            <w:tcBorders>
              <w:top w:val="single" w:sz="5" w:space="0" w:color="C3B67A"/>
              <w:left w:val="single" w:sz="5" w:space="0" w:color="C3B67A"/>
              <w:bottom w:val="single" w:sz="5" w:space="0" w:color="C3B67A"/>
              <w:right w:val="single" w:sz="5" w:space="0" w:color="C3B67A"/>
            </w:tcBorders>
          </w:tcPr>
          <w:p w14:paraId="54324ADB"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 patient is in septic shock and needs emergent attention. ANNOUNCEMENT: "Code Sepsis - location."</w:t>
            </w:r>
          </w:p>
        </w:tc>
      </w:tr>
      <w:tr w:rsidR="00A4629F" w:rsidRPr="006C2555" w14:paraId="4088DBD2" w14:textId="77777777" w:rsidTr="00A4629F">
        <w:trPr>
          <w:trHeight w:hRule="exact" w:val="3315"/>
        </w:trPr>
        <w:tc>
          <w:tcPr>
            <w:tcW w:w="2424" w:type="dxa"/>
            <w:tcBorders>
              <w:top w:val="single" w:sz="5" w:space="0" w:color="C3B67A"/>
              <w:left w:val="single" w:sz="5" w:space="0" w:color="C3B67A"/>
              <w:bottom w:val="single" w:sz="5" w:space="0" w:color="C3B67A"/>
              <w:right w:val="single" w:sz="5" w:space="0" w:color="C3B67A"/>
            </w:tcBorders>
          </w:tcPr>
          <w:p w14:paraId="332DBF7F"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lastRenderedPageBreak/>
              <w:t>CODE TRIAGE, INTERNAL/ EXTERNAL ALERT/ ACTIVATE</w:t>
            </w:r>
          </w:p>
        </w:tc>
        <w:tc>
          <w:tcPr>
            <w:tcW w:w="8100" w:type="dxa"/>
            <w:gridSpan w:val="2"/>
            <w:tcBorders>
              <w:top w:val="single" w:sz="5" w:space="0" w:color="C3B67A"/>
              <w:left w:val="single" w:sz="5" w:space="0" w:color="C3B67A"/>
              <w:bottom w:val="single" w:sz="5" w:space="0" w:color="C3B67A"/>
              <w:right w:val="single" w:sz="5" w:space="0" w:color="C3B67A"/>
            </w:tcBorders>
          </w:tcPr>
          <w:p w14:paraId="7D183BE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Disaster/MCI/patient surge event. Activate Emergency Operations Plan for internal or external incident.</w:t>
            </w:r>
          </w:p>
          <w:p w14:paraId="25BF2C24"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Triage Internal/External – Alert – situation*." OR "Code Triage Internal/External – Activate – situation*. The emergency operations plan has been activated" When applicable the following should be added to the announcement: "Incident management team members should proceed to the location for a briefing."</w:t>
            </w:r>
          </w:p>
          <w:p w14:paraId="320D3A7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*NOTE: Plain language should be used to describe the "situation." For</w:t>
            </w:r>
          </w:p>
        </w:tc>
      </w:tr>
      <w:tr w:rsidR="00A4629F" w:rsidRPr="006C2555" w14:paraId="02F0E958"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5D65D30A"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YELLOW</w:t>
            </w:r>
          </w:p>
        </w:tc>
        <w:tc>
          <w:tcPr>
            <w:tcW w:w="8100" w:type="dxa"/>
            <w:gridSpan w:val="2"/>
            <w:tcBorders>
              <w:top w:val="single" w:sz="5" w:space="0" w:color="C3B67A"/>
              <w:left w:val="single" w:sz="5" w:space="0" w:color="C3B67A"/>
              <w:bottom w:val="single" w:sz="5" w:space="0" w:color="C3B67A"/>
              <w:right w:val="single" w:sz="5" w:space="0" w:color="C3B67A"/>
            </w:tcBorders>
          </w:tcPr>
          <w:p w14:paraId="265E18FA"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Bomb Threat (a bomb threat or the discovery of a suspicious device or item) ANNOUNCEMENT: "Code Yellow - location."</w:t>
            </w:r>
          </w:p>
        </w:tc>
      </w:tr>
    </w:tbl>
    <w:p w14:paraId="4C973845" w14:textId="77777777" w:rsidR="008851DA" w:rsidRPr="006C2555" w:rsidRDefault="008851DA">
      <w:pPr>
        <w:rPr>
          <w:rFonts w:ascii="Arial" w:hAnsi="Arial" w:cs="Arial"/>
          <w:color w:val="BD582C"/>
          <w:spacing w:val="-11"/>
          <w:sz w:val="36"/>
          <w:szCs w:val="36"/>
        </w:rPr>
      </w:pPr>
      <w:r w:rsidRPr="006C2555">
        <w:rPr>
          <w:rFonts w:ascii="Arial" w:hAnsi="Arial" w:cs="Arial"/>
          <w:color w:val="BD582C"/>
          <w:spacing w:val="-11"/>
          <w:sz w:val="36"/>
          <w:szCs w:val="36"/>
        </w:rPr>
        <w:br w:type="page"/>
      </w:r>
    </w:p>
    <w:tbl>
      <w:tblPr>
        <w:tblpPr w:leftFromText="180" w:rightFromText="180" w:vertAnchor="text" w:horzAnchor="margin" w:tblpX="618" w:tblpY="92"/>
        <w:tblW w:w="10249" w:type="dxa"/>
        <w:tblLayout w:type="fixed"/>
        <w:tblCellMar>
          <w:left w:w="0" w:type="dxa"/>
          <w:right w:w="0" w:type="dxa"/>
        </w:tblCellMar>
        <w:tblLook w:val="01E0" w:firstRow="1" w:lastRow="1" w:firstColumn="1" w:lastColumn="1" w:noHBand="0" w:noVBand="0"/>
      </w:tblPr>
      <w:tblGrid>
        <w:gridCol w:w="2424"/>
        <w:gridCol w:w="7825"/>
      </w:tblGrid>
      <w:tr w:rsidR="008851DA" w:rsidRPr="006C2555" w14:paraId="6C32D300" w14:textId="77777777" w:rsidTr="001A6B8E">
        <w:trPr>
          <w:trHeight w:hRule="exact" w:val="377"/>
        </w:trPr>
        <w:tc>
          <w:tcPr>
            <w:tcW w:w="2424" w:type="dxa"/>
            <w:tcBorders>
              <w:top w:val="single" w:sz="5" w:space="0" w:color="C3B67A"/>
              <w:left w:val="single" w:sz="5" w:space="0" w:color="C3B67A"/>
              <w:bottom w:val="single" w:sz="5" w:space="0" w:color="C3B67A"/>
              <w:right w:val="single" w:sz="5" w:space="0" w:color="C3B67A"/>
            </w:tcBorders>
          </w:tcPr>
          <w:p w14:paraId="60569125"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w w:val="105"/>
                <w:sz w:val="24"/>
                <w:szCs w:val="24"/>
              </w:rPr>
              <w:lastRenderedPageBreak/>
              <w:t>Medical</w:t>
            </w:r>
            <w:r w:rsidRPr="006C2555">
              <w:rPr>
                <w:rFonts w:ascii="Arial" w:hAnsi="Arial" w:cs="Arial"/>
                <w:b/>
                <w:color w:val="333333"/>
                <w:spacing w:val="-27"/>
                <w:w w:val="105"/>
                <w:sz w:val="24"/>
                <w:szCs w:val="24"/>
              </w:rPr>
              <w:t xml:space="preserve"> </w:t>
            </w:r>
            <w:r w:rsidRPr="006C2555">
              <w:rPr>
                <w:rFonts w:ascii="Arial" w:hAnsi="Arial" w:cs="Arial"/>
                <w:b/>
                <w:color w:val="333333"/>
                <w:spacing w:val="-1"/>
                <w:w w:val="105"/>
                <w:sz w:val="24"/>
                <w:szCs w:val="24"/>
              </w:rPr>
              <w:t>Alerts</w:t>
            </w:r>
          </w:p>
        </w:tc>
        <w:tc>
          <w:tcPr>
            <w:tcW w:w="7825" w:type="dxa"/>
            <w:tcBorders>
              <w:top w:val="single" w:sz="5" w:space="0" w:color="C3B67A"/>
              <w:left w:val="single" w:sz="5" w:space="0" w:color="C3B67A"/>
              <w:bottom w:val="single" w:sz="5" w:space="0" w:color="C3B67A"/>
              <w:right w:val="single" w:sz="5" w:space="0" w:color="C3B67A"/>
            </w:tcBorders>
          </w:tcPr>
          <w:p w14:paraId="740B2FB9"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8851DA" w:rsidRPr="006C2555" w14:paraId="19ED1D55" w14:textId="77777777" w:rsidTr="001A6B8E">
        <w:trPr>
          <w:trHeight w:hRule="exact" w:val="1165"/>
        </w:trPr>
        <w:tc>
          <w:tcPr>
            <w:tcW w:w="2424" w:type="dxa"/>
            <w:tcBorders>
              <w:top w:val="single" w:sz="5" w:space="0" w:color="C3B67A"/>
              <w:left w:val="single" w:sz="5" w:space="0" w:color="C3B67A"/>
              <w:bottom w:val="single" w:sz="5" w:space="0" w:color="C3B67A"/>
              <w:right w:val="single" w:sz="5" w:space="0" w:color="C3B67A"/>
            </w:tcBorders>
          </w:tcPr>
          <w:p w14:paraId="74D59E82"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C-SECTION</w:t>
            </w:r>
          </w:p>
        </w:tc>
        <w:tc>
          <w:tcPr>
            <w:tcW w:w="7825" w:type="dxa"/>
            <w:tcBorders>
              <w:top w:val="single" w:sz="5" w:space="0" w:color="C3B67A"/>
              <w:left w:val="single" w:sz="5" w:space="0" w:color="C3B67A"/>
              <w:bottom w:val="single" w:sz="5" w:space="0" w:color="C3B67A"/>
              <w:right w:val="single" w:sz="5" w:space="0" w:color="C3B67A"/>
            </w:tcBorders>
          </w:tcPr>
          <w:p w14:paraId="422ED6A4" w14:textId="77777777" w:rsidR="008851DA" w:rsidRPr="006C2555" w:rsidRDefault="008851DA" w:rsidP="00BF20FB">
            <w:pPr>
              <w:pStyle w:val="TableParagraph"/>
              <w:spacing w:before="72" w:line="309" w:lineRule="auto"/>
              <w:ind w:left="69" w:right="1644"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an</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02E0C693" w14:textId="77777777" w:rsidTr="00752C54">
        <w:trPr>
          <w:trHeight w:hRule="exact" w:val="1444"/>
        </w:trPr>
        <w:tc>
          <w:tcPr>
            <w:tcW w:w="2424" w:type="dxa"/>
            <w:tcBorders>
              <w:top w:val="single" w:sz="5" w:space="0" w:color="C3B67A"/>
              <w:left w:val="single" w:sz="5" w:space="0" w:color="C3B67A"/>
              <w:bottom w:val="single" w:sz="5" w:space="0" w:color="C3B67A"/>
              <w:right w:val="single" w:sz="5" w:space="0" w:color="C3B67A"/>
            </w:tcBorders>
          </w:tcPr>
          <w:p w14:paraId="388B11DB"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ECMO</w:t>
            </w:r>
          </w:p>
        </w:tc>
        <w:tc>
          <w:tcPr>
            <w:tcW w:w="7825" w:type="dxa"/>
            <w:tcBorders>
              <w:top w:val="single" w:sz="5" w:space="0" w:color="C3B67A"/>
              <w:left w:val="single" w:sz="5" w:space="0" w:color="C3B67A"/>
              <w:bottom w:val="single" w:sz="5" w:space="0" w:color="C3B67A"/>
              <w:right w:val="single" w:sz="5" w:space="0" w:color="C3B67A"/>
            </w:tcBorders>
          </w:tcPr>
          <w:p w14:paraId="4A38DF71" w14:textId="77777777" w:rsidR="008851DA" w:rsidRPr="006C2555" w:rsidRDefault="008851DA" w:rsidP="00BF20FB">
            <w:pPr>
              <w:pStyle w:val="TableParagraph"/>
              <w:spacing w:before="72" w:line="309" w:lineRule="auto"/>
              <w:ind w:left="69" w:right="79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extracorporeal</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life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support.</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ECMO</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(infant,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27"/>
                <w:w w:val="103"/>
                <w:sz w:val="24"/>
                <w:szCs w:val="24"/>
              </w:rPr>
              <w:t xml:space="preserve"> </w:t>
            </w:r>
            <w:r w:rsidRPr="006C2555">
              <w:rPr>
                <w:rFonts w:ascii="Arial" w:hAnsi="Arial" w:cs="Arial"/>
                <w:i/>
                <w:color w:val="333333"/>
                <w:spacing w:val="-1"/>
                <w:w w:val="105"/>
                <w:sz w:val="24"/>
                <w:szCs w:val="24"/>
              </w:rPr>
              <w:t>location."</w:t>
            </w:r>
          </w:p>
        </w:tc>
      </w:tr>
      <w:tr w:rsidR="008851DA" w:rsidRPr="006C2555" w14:paraId="569D2FA6" w14:textId="77777777" w:rsidTr="001A6B8E">
        <w:trPr>
          <w:trHeight w:hRule="exact" w:val="1399"/>
        </w:trPr>
        <w:tc>
          <w:tcPr>
            <w:tcW w:w="2424" w:type="dxa"/>
            <w:tcBorders>
              <w:top w:val="single" w:sz="5" w:space="0" w:color="C3B67A"/>
              <w:left w:val="single" w:sz="5" w:space="0" w:color="C3B67A"/>
              <w:bottom w:val="single" w:sz="5" w:space="0" w:color="C3B67A"/>
              <w:right w:val="single" w:sz="5" w:space="0" w:color="C3B67A"/>
            </w:tcBorders>
          </w:tcPr>
          <w:p w14:paraId="042EA4B0" w14:textId="77777777" w:rsidR="008851DA" w:rsidRPr="006C2555" w:rsidRDefault="008851DA" w:rsidP="00BF20FB">
            <w:pPr>
              <w:pStyle w:val="TableParagraph"/>
              <w:spacing w:before="72" w:line="309" w:lineRule="auto"/>
              <w:ind w:left="69" w:right="638" w:firstLine="9"/>
              <w:rPr>
                <w:rFonts w:ascii="Arial" w:eastAsia="Arial" w:hAnsi="Arial" w:cs="Arial"/>
                <w:sz w:val="24"/>
                <w:szCs w:val="24"/>
              </w:rPr>
            </w:pPr>
            <w:r w:rsidRPr="006C2555">
              <w:rPr>
                <w:rFonts w:ascii="Arial" w:hAnsi="Arial" w:cs="Arial"/>
                <w:b/>
                <w:color w:val="333333"/>
                <w:spacing w:val="-1"/>
                <w:w w:val="105"/>
                <w:sz w:val="24"/>
                <w:szCs w:val="24"/>
              </w:rPr>
              <w:t>IMMINENT</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DELIVERY</w:t>
            </w:r>
          </w:p>
        </w:tc>
        <w:tc>
          <w:tcPr>
            <w:tcW w:w="7825" w:type="dxa"/>
            <w:tcBorders>
              <w:top w:val="single" w:sz="5" w:space="0" w:color="C3B67A"/>
              <w:left w:val="single" w:sz="5" w:space="0" w:color="C3B67A"/>
              <w:bottom w:val="single" w:sz="5" w:space="0" w:color="C3B67A"/>
              <w:right w:val="single" w:sz="5" w:space="0" w:color="C3B67A"/>
            </w:tcBorders>
          </w:tcPr>
          <w:p w14:paraId="0C7098A8" w14:textId="77777777" w:rsidR="008851DA" w:rsidRPr="006C2555" w:rsidRDefault="008851DA" w:rsidP="00BF20FB">
            <w:pPr>
              <w:pStyle w:val="TableParagraph"/>
              <w:spacing w:before="72" w:line="309" w:lineRule="auto"/>
              <w:ind w:left="69" w:right="250"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advanced</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stages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cannot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be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transported</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&amp;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Unit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prior</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0"/>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Medical</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Imminent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383DE6C1" w14:textId="77777777" w:rsidTr="001A6B8E">
        <w:trPr>
          <w:trHeight w:hRule="exact" w:val="1363"/>
        </w:trPr>
        <w:tc>
          <w:tcPr>
            <w:tcW w:w="2424" w:type="dxa"/>
            <w:tcBorders>
              <w:top w:val="single" w:sz="5" w:space="0" w:color="C3B67A"/>
              <w:left w:val="single" w:sz="5" w:space="0" w:color="C3B67A"/>
              <w:bottom w:val="single" w:sz="5" w:space="0" w:color="C3B67A"/>
              <w:right w:val="single" w:sz="5" w:space="0" w:color="C3B67A"/>
            </w:tcBorders>
          </w:tcPr>
          <w:p w14:paraId="6739E0F3" w14:textId="77777777" w:rsidR="008851DA" w:rsidRPr="006C2555" w:rsidRDefault="008851DA" w:rsidP="00BF20FB">
            <w:pPr>
              <w:pStyle w:val="TableParagraph"/>
              <w:spacing w:before="72" w:line="309" w:lineRule="auto"/>
              <w:ind w:left="69" w:right="201" w:firstLine="9"/>
              <w:rPr>
                <w:rFonts w:ascii="Arial" w:eastAsia="Arial" w:hAnsi="Arial" w:cs="Arial"/>
                <w:sz w:val="24"/>
                <w:szCs w:val="24"/>
              </w:rPr>
            </w:pPr>
            <w:r w:rsidRPr="006C2555">
              <w:rPr>
                <w:rFonts w:ascii="Arial" w:hAnsi="Arial" w:cs="Arial"/>
                <w:b/>
                <w:color w:val="333333"/>
                <w:w w:val="105"/>
                <w:sz w:val="24"/>
                <w:szCs w:val="24"/>
              </w:rPr>
              <w:t>MASSIVE</w:t>
            </w:r>
            <w:r w:rsidRPr="006C2555">
              <w:rPr>
                <w:rFonts w:ascii="Arial" w:hAnsi="Arial" w:cs="Arial"/>
                <w:b/>
                <w:color w:val="333333"/>
                <w:w w:val="103"/>
                <w:sz w:val="24"/>
                <w:szCs w:val="24"/>
              </w:rPr>
              <w:t xml:space="preserve"> </w:t>
            </w:r>
            <w:r w:rsidRPr="006C2555">
              <w:rPr>
                <w:rFonts w:ascii="Arial" w:hAnsi="Arial" w:cs="Arial"/>
                <w:b/>
                <w:color w:val="333333"/>
                <w:spacing w:val="-1"/>
                <w:w w:val="105"/>
                <w:sz w:val="24"/>
                <w:szCs w:val="24"/>
              </w:rPr>
              <w:t>BLOOD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TRANSFUSION</w:t>
            </w:r>
          </w:p>
        </w:tc>
        <w:tc>
          <w:tcPr>
            <w:tcW w:w="7825" w:type="dxa"/>
            <w:tcBorders>
              <w:top w:val="single" w:sz="5" w:space="0" w:color="C3B67A"/>
              <w:left w:val="single" w:sz="5" w:space="0" w:color="C3B67A"/>
              <w:bottom w:val="single" w:sz="5" w:space="0" w:color="C3B67A"/>
              <w:right w:val="single" w:sz="5" w:space="0" w:color="C3B67A"/>
            </w:tcBorders>
          </w:tcPr>
          <w:p w14:paraId="3277C7EF" w14:textId="77777777" w:rsidR="008851DA" w:rsidRPr="006C2555" w:rsidRDefault="008851DA" w:rsidP="00BF20FB">
            <w:pPr>
              <w:pStyle w:val="TableParagraph"/>
              <w:spacing w:before="72" w:line="309" w:lineRule="auto"/>
              <w:ind w:left="69" w:right="10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emergently</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24"/>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bl>
    <w:p w14:paraId="39CA462B" w14:textId="77777777" w:rsidR="008851DA" w:rsidRPr="006C2555" w:rsidRDefault="008851DA" w:rsidP="008851DA">
      <w:pPr>
        <w:rPr>
          <w:rFonts w:ascii="Arial" w:hAnsi="Arial" w:cs="Arial"/>
        </w:rPr>
      </w:pPr>
    </w:p>
    <w:p w14:paraId="1FF2A11C" w14:textId="77777777" w:rsidR="008851DA" w:rsidRPr="006C2555" w:rsidRDefault="008851DA" w:rsidP="008851DA">
      <w:pPr>
        <w:rPr>
          <w:rFonts w:ascii="Arial" w:hAnsi="Arial" w:cs="Arial"/>
        </w:rPr>
      </w:pPr>
    </w:p>
    <w:p w14:paraId="3A1B7F92" w14:textId="77777777" w:rsidR="008851DA" w:rsidRPr="006C2555" w:rsidRDefault="008851DA" w:rsidP="008851DA">
      <w:pPr>
        <w:rPr>
          <w:rFonts w:ascii="Arial" w:hAnsi="Arial" w:cs="Arial"/>
        </w:rPr>
      </w:pPr>
    </w:p>
    <w:p w14:paraId="4BF9DA0E" w14:textId="77777777" w:rsidR="008851DA" w:rsidRPr="006C2555" w:rsidRDefault="008851DA" w:rsidP="008851DA">
      <w:pPr>
        <w:rPr>
          <w:rFonts w:ascii="Arial" w:hAnsi="Arial" w:cs="Arial"/>
        </w:rPr>
      </w:pPr>
    </w:p>
    <w:p w14:paraId="4B2F3901" w14:textId="77777777" w:rsidR="008851DA" w:rsidRPr="006C2555" w:rsidRDefault="008851DA" w:rsidP="008851DA">
      <w:pPr>
        <w:rPr>
          <w:rFonts w:ascii="Arial" w:hAnsi="Arial" w:cs="Arial"/>
        </w:rPr>
      </w:pPr>
    </w:p>
    <w:p w14:paraId="6DAAC71C" w14:textId="77777777" w:rsidR="008851DA" w:rsidRPr="006C2555" w:rsidRDefault="008851DA" w:rsidP="008851DA">
      <w:pPr>
        <w:rPr>
          <w:rFonts w:ascii="Arial" w:hAnsi="Arial" w:cs="Arial"/>
        </w:rPr>
      </w:pPr>
    </w:p>
    <w:p w14:paraId="4BA55EA7" w14:textId="77777777" w:rsidR="008851DA" w:rsidRPr="006C2555" w:rsidRDefault="008851DA" w:rsidP="008851DA">
      <w:pPr>
        <w:rPr>
          <w:rFonts w:ascii="Arial" w:hAnsi="Arial" w:cs="Arial"/>
        </w:rPr>
      </w:pPr>
    </w:p>
    <w:p w14:paraId="222D12A6" w14:textId="77777777" w:rsidR="008851DA" w:rsidRPr="006C2555" w:rsidRDefault="008851DA" w:rsidP="008851DA">
      <w:pPr>
        <w:spacing w:before="265"/>
        <w:ind w:right="420"/>
        <w:rPr>
          <w:rFonts w:ascii="Arial" w:hAnsi="Arial" w:cs="Arial"/>
          <w:color w:val="BD582C"/>
          <w:spacing w:val="-11"/>
          <w:sz w:val="56"/>
        </w:rPr>
      </w:pPr>
    </w:p>
    <w:p w14:paraId="363125F3" w14:textId="77777777" w:rsidR="008851DA" w:rsidRPr="006C2555" w:rsidRDefault="008851DA" w:rsidP="008851DA">
      <w:pPr>
        <w:spacing w:before="265"/>
        <w:ind w:right="420"/>
        <w:rPr>
          <w:rFonts w:ascii="Arial" w:hAnsi="Arial" w:cs="Arial"/>
          <w:color w:val="BD582C"/>
          <w:spacing w:val="-11"/>
          <w:sz w:val="56"/>
        </w:rPr>
      </w:pPr>
    </w:p>
    <w:p w14:paraId="1689A53C" w14:textId="77777777" w:rsidR="009438D0" w:rsidRPr="006C2555" w:rsidRDefault="009438D0" w:rsidP="008851DA">
      <w:pPr>
        <w:spacing w:before="265"/>
        <w:ind w:right="420"/>
        <w:rPr>
          <w:rFonts w:ascii="Arial" w:hAnsi="Arial" w:cs="Arial"/>
          <w:color w:val="BD582C"/>
          <w:spacing w:val="-11"/>
          <w:sz w:val="56"/>
        </w:rPr>
      </w:pPr>
    </w:p>
    <w:p w14:paraId="3994ACFD" w14:textId="77777777" w:rsidR="005E7FCD" w:rsidRPr="006C2555" w:rsidRDefault="005E7FCD" w:rsidP="008851DA">
      <w:pPr>
        <w:spacing w:before="265"/>
        <w:ind w:right="420"/>
        <w:rPr>
          <w:rFonts w:ascii="Arial" w:hAnsi="Arial" w:cs="Arial"/>
          <w:color w:val="BD582C"/>
          <w:spacing w:val="-11"/>
          <w:sz w:val="56"/>
        </w:rPr>
      </w:pPr>
    </w:p>
    <w:tbl>
      <w:tblPr>
        <w:tblpPr w:leftFromText="180" w:rightFromText="180" w:vertAnchor="text" w:horzAnchor="margin" w:tblpX="618" w:tblpY="257"/>
        <w:tblW w:w="10254" w:type="dxa"/>
        <w:tblLayout w:type="fixed"/>
        <w:tblCellMar>
          <w:left w:w="0" w:type="dxa"/>
          <w:right w:w="0" w:type="dxa"/>
        </w:tblCellMar>
        <w:tblLook w:val="01E0" w:firstRow="1" w:lastRow="1" w:firstColumn="1" w:lastColumn="1" w:noHBand="0" w:noVBand="0"/>
      </w:tblPr>
      <w:tblGrid>
        <w:gridCol w:w="2424"/>
        <w:gridCol w:w="7830"/>
      </w:tblGrid>
      <w:tr w:rsidR="008851DA" w:rsidRPr="006C2555" w14:paraId="1F8F419D" w14:textId="77777777" w:rsidTr="00752C54">
        <w:trPr>
          <w:trHeight w:hRule="exact" w:val="1360"/>
        </w:trPr>
        <w:tc>
          <w:tcPr>
            <w:tcW w:w="2424" w:type="dxa"/>
            <w:tcBorders>
              <w:top w:val="single" w:sz="5" w:space="0" w:color="C3B67A"/>
              <w:left w:val="single" w:sz="5" w:space="0" w:color="C3B67A"/>
              <w:bottom w:val="single" w:sz="5" w:space="0" w:color="C3B67A"/>
              <w:right w:val="single" w:sz="5" w:space="0" w:color="C3B67A"/>
            </w:tcBorders>
          </w:tcPr>
          <w:p w14:paraId="17BD369C" w14:textId="77777777" w:rsidR="008851DA" w:rsidRPr="006C2555" w:rsidRDefault="008851DA" w:rsidP="00752C54">
            <w:pPr>
              <w:pStyle w:val="TableParagraph"/>
              <w:spacing w:before="72" w:line="309" w:lineRule="auto"/>
              <w:ind w:left="69" w:right="528"/>
              <w:rPr>
                <w:rFonts w:ascii="Arial" w:eastAsia="Arial" w:hAnsi="Arial" w:cs="Arial"/>
                <w:sz w:val="24"/>
                <w:szCs w:val="24"/>
              </w:rPr>
            </w:pPr>
            <w:r w:rsidRPr="006C2555">
              <w:rPr>
                <w:rFonts w:ascii="Arial" w:hAnsi="Arial" w:cs="Arial"/>
                <w:b/>
                <w:color w:val="333333"/>
                <w:spacing w:val="-1"/>
                <w:w w:val="105"/>
                <w:sz w:val="24"/>
                <w:szCs w:val="24"/>
              </w:rPr>
              <w:t>RAPID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RESPONSE</w:t>
            </w:r>
          </w:p>
        </w:tc>
        <w:tc>
          <w:tcPr>
            <w:tcW w:w="7830" w:type="dxa"/>
            <w:tcBorders>
              <w:top w:val="single" w:sz="5" w:space="0" w:color="C3B67A"/>
              <w:left w:val="single" w:sz="5" w:space="0" w:color="C3B67A"/>
              <w:bottom w:val="single" w:sz="5" w:space="0" w:color="C3B67A"/>
              <w:right w:val="single" w:sz="5" w:space="0" w:color="C3B67A"/>
            </w:tcBorders>
          </w:tcPr>
          <w:p w14:paraId="50E4CA33" w14:textId="77777777" w:rsidR="008851DA" w:rsidRPr="006C2555" w:rsidRDefault="008851DA" w:rsidP="00752C54">
            <w:pPr>
              <w:pStyle w:val="TableParagraph"/>
              <w:spacing w:before="72" w:line="309" w:lineRule="auto"/>
              <w:ind w:left="69" w:right="85"/>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early</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signs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clinical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deterioration</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prevent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cardiac</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arrest.</w:t>
            </w:r>
          </w:p>
          <w:p w14:paraId="742DE3F6" w14:textId="77777777" w:rsidR="008851DA" w:rsidRPr="006C2555" w:rsidRDefault="008851DA" w:rsidP="00752C54">
            <w:pPr>
              <w:pStyle w:val="TableParagraph"/>
              <w:spacing w:before="1"/>
              <w:ind w:left="69"/>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Rapid</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Response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148382F0" w14:textId="77777777" w:rsidTr="00752C54">
        <w:trPr>
          <w:trHeight w:hRule="exact" w:val="1261"/>
        </w:trPr>
        <w:tc>
          <w:tcPr>
            <w:tcW w:w="2424" w:type="dxa"/>
            <w:tcBorders>
              <w:top w:val="single" w:sz="5" w:space="0" w:color="C3B67A"/>
              <w:left w:val="single" w:sz="5" w:space="0" w:color="C3B67A"/>
              <w:bottom w:val="single" w:sz="5" w:space="0" w:color="C3B67A"/>
              <w:right w:val="single" w:sz="5" w:space="0" w:color="C3B67A"/>
            </w:tcBorders>
          </w:tcPr>
          <w:p w14:paraId="55D4F794"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SEPSIS</w:t>
            </w:r>
          </w:p>
        </w:tc>
        <w:tc>
          <w:tcPr>
            <w:tcW w:w="7830" w:type="dxa"/>
            <w:tcBorders>
              <w:top w:val="single" w:sz="5" w:space="0" w:color="C3B67A"/>
              <w:left w:val="single" w:sz="5" w:space="0" w:color="C3B67A"/>
              <w:bottom w:val="single" w:sz="5" w:space="0" w:color="C3B67A"/>
              <w:right w:val="single" w:sz="5" w:space="0" w:color="C3B67A"/>
            </w:tcBorders>
          </w:tcPr>
          <w:p w14:paraId="662AD6E9" w14:textId="77777777" w:rsidR="008851DA" w:rsidRPr="006C2555" w:rsidRDefault="008851DA" w:rsidP="00752C54">
            <w:pPr>
              <w:pStyle w:val="TableParagraph"/>
              <w:spacing w:before="72" w:line="309" w:lineRule="auto"/>
              <w:ind w:left="69" w:right="170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has</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severe</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sepsis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urgent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Sepsis</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3"/>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6AAD893D" w14:textId="77777777" w:rsidTr="00752C54">
        <w:trPr>
          <w:trHeight w:hRule="exact" w:val="1828"/>
        </w:trPr>
        <w:tc>
          <w:tcPr>
            <w:tcW w:w="2424" w:type="dxa"/>
            <w:tcBorders>
              <w:top w:val="single" w:sz="5" w:space="0" w:color="C3B67A"/>
              <w:left w:val="single" w:sz="5" w:space="0" w:color="C3B67A"/>
              <w:bottom w:val="single" w:sz="5" w:space="0" w:color="C3B67A"/>
              <w:right w:val="single" w:sz="5" w:space="0" w:color="C3B67A"/>
            </w:tcBorders>
          </w:tcPr>
          <w:p w14:paraId="1442DFF2"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STEMI</w:t>
            </w:r>
          </w:p>
        </w:tc>
        <w:tc>
          <w:tcPr>
            <w:tcW w:w="7830" w:type="dxa"/>
            <w:tcBorders>
              <w:top w:val="single" w:sz="5" w:space="0" w:color="C3B67A"/>
              <w:left w:val="single" w:sz="5" w:space="0" w:color="C3B67A"/>
              <w:bottom w:val="single" w:sz="5" w:space="0" w:color="C3B67A"/>
              <w:right w:val="single" w:sz="5" w:space="0" w:color="C3B67A"/>
            </w:tcBorders>
          </w:tcPr>
          <w:p w14:paraId="64960793" w14:textId="77777777" w:rsidR="008851DA" w:rsidRPr="006C2555" w:rsidRDefault="008851DA" w:rsidP="00752C54">
            <w:pPr>
              <w:pStyle w:val="TableParagraph"/>
              <w:spacing w:before="72" w:line="309" w:lineRule="auto"/>
              <w:ind w:left="69" w:right="44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myocardial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infarction</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ECG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evidence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ST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elevation</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22"/>
                <w:w w:val="105"/>
                <w:sz w:val="24"/>
                <w:szCs w:val="24"/>
              </w:rPr>
              <w:t xml:space="preserve"> </w:t>
            </w:r>
            <w:r w:rsidRPr="006C2555">
              <w:rPr>
                <w:rFonts w:ascii="Arial" w:hAnsi="Arial" w:cs="Arial"/>
                <w:color w:val="333333"/>
                <w:spacing w:val="-1"/>
                <w:w w:val="105"/>
                <w:sz w:val="24"/>
                <w:szCs w:val="24"/>
              </w:rPr>
              <w:t>percutaneous</w:t>
            </w:r>
            <w:r w:rsidRPr="006C2555">
              <w:rPr>
                <w:rFonts w:ascii="Arial" w:hAnsi="Arial" w:cs="Arial"/>
                <w:color w:val="333333"/>
                <w:spacing w:val="-22"/>
                <w:w w:val="105"/>
                <w:sz w:val="24"/>
                <w:szCs w:val="24"/>
              </w:rPr>
              <w:t xml:space="preserve"> </w:t>
            </w:r>
            <w:r w:rsidRPr="006C2555">
              <w:rPr>
                <w:rFonts w:ascii="Arial" w:hAnsi="Arial" w:cs="Arial"/>
                <w:color w:val="333333"/>
                <w:w w:val="105"/>
                <w:sz w:val="24"/>
                <w:szCs w:val="24"/>
              </w:rPr>
              <w:t>coronary</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intervention.</w:t>
            </w:r>
          </w:p>
        </w:tc>
      </w:tr>
    </w:tbl>
    <w:p w14:paraId="1E76C626"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4D9C633D" w14:textId="77777777" w:rsidR="009438D0" w:rsidRPr="006C2555" w:rsidRDefault="009438D0" w:rsidP="002D22E8">
      <w:pPr>
        <w:spacing w:line="276" w:lineRule="auto"/>
        <w:ind w:left="1540" w:right="1540"/>
        <w:rPr>
          <w:rFonts w:ascii="Arial" w:hAnsi="Arial" w:cs="Arial"/>
          <w:color w:val="BD582C"/>
          <w:spacing w:val="-11"/>
          <w:sz w:val="36"/>
          <w:szCs w:val="36"/>
        </w:rPr>
      </w:pPr>
    </w:p>
    <w:p w14:paraId="03980749" w14:textId="77777777" w:rsidR="00176142" w:rsidRDefault="00176142" w:rsidP="002D22E8">
      <w:pPr>
        <w:spacing w:line="276" w:lineRule="auto"/>
        <w:ind w:left="1540" w:right="1540"/>
        <w:rPr>
          <w:rFonts w:ascii="Arial" w:hAnsi="Arial" w:cs="Arial"/>
          <w:color w:val="BD582C"/>
          <w:spacing w:val="-11"/>
          <w:sz w:val="36"/>
          <w:szCs w:val="36"/>
        </w:rPr>
      </w:pPr>
    </w:p>
    <w:p w14:paraId="7A5C331D" w14:textId="77777777" w:rsidR="0025616F" w:rsidRPr="006C2555" w:rsidRDefault="0025616F" w:rsidP="002D22E8">
      <w:pPr>
        <w:spacing w:line="276" w:lineRule="auto"/>
        <w:ind w:left="1540" w:right="1540"/>
        <w:rPr>
          <w:rFonts w:ascii="Arial" w:hAnsi="Arial" w:cs="Arial"/>
          <w:color w:val="BD582C"/>
          <w:spacing w:val="-11"/>
          <w:sz w:val="36"/>
          <w:szCs w:val="36"/>
        </w:rPr>
      </w:pPr>
    </w:p>
    <w:p w14:paraId="3E21D732"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33497627" w14:textId="77777777" w:rsidR="0025616F" w:rsidRDefault="0025616F" w:rsidP="0025616F">
      <w:pPr>
        <w:spacing w:line="276" w:lineRule="auto"/>
        <w:ind w:left="1440" w:right="1540"/>
        <w:rPr>
          <w:rFonts w:ascii="Arial" w:hAnsi="Arial" w:cs="Arial"/>
          <w:color w:val="BD582C"/>
          <w:spacing w:val="-11"/>
          <w:sz w:val="24"/>
          <w:szCs w:val="24"/>
        </w:rPr>
      </w:pPr>
    </w:p>
    <w:p w14:paraId="18CD6B23" w14:textId="77777777" w:rsidR="00356AE9" w:rsidRDefault="00356AE9" w:rsidP="0025616F">
      <w:pPr>
        <w:spacing w:line="276" w:lineRule="auto"/>
        <w:ind w:left="1440" w:right="1540"/>
        <w:rPr>
          <w:rFonts w:ascii="Arial" w:hAnsi="Arial" w:cs="Arial"/>
          <w:spacing w:val="-11"/>
          <w:sz w:val="24"/>
          <w:szCs w:val="24"/>
        </w:rPr>
      </w:pPr>
    </w:p>
    <w:p w14:paraId="185C99D5" w14:textId="06D33B94" w:rsidR="00356AE9" w:rsidRPr="00356AE9" w:rsidRDefault="00BA6DEC" w:rsidP="00517B91">
      <w:pPr>
        <w:pStyle w:val="Heading3"/>
        <w:spacing w:line="276" w:lineRule="auto"/>
        <w:ind w:left="1440" w:right="1541"/>
        <w:rPr>
          <w:rFonts w:ascii="Arial" w:hAnsi="Arial" w:cs="Arial"/>
          <w:spacing w:val="-11"/>
          <w:sz w:val="24"/>
          <w:szCs w:val="24"/>
        </w:rPr>
      </w:pPr>
      <w:r w:rsidRPr="00E1743C">
        <w:rPr>
          <w:rFonts w:ascii="Arial" w:hAnsi="Arial" w:cs="Arial"/>
          <w:color w:val="00A9A0"/>
          <w:spacing w:val="-3"/>
        </w:rPr>
        <w:t>Code</w:t>
      </w:r>
      <w:r w:rsidRPr="00E1743C">
        <w:rPr>
          <w:rFonts w:ascii="Arial" w:hAnsi="Arial" w:cs="Arial"/>
          <w:color w:val="00A9A0"/>
          <w:spacing w:val="-17"/>
        </w:rPr>
        <w:t xml:space="preserve"> </w:t>
      </w:r>
    </w:p>
    <w:p w14:paraId="33864A42" w14:textId="77777777" w:rsidR="00D51751" w:rsidRPr="0025616F" w:rsidRDefault="00D51751" w:rsidP="00D51751">
      <w:pPr>
        <w:spacing w:line="276" w:lineRule="auto"/>
        <w:ind w:left="1440" w:right="1540"/>
        <w:rPr>
          <w:rFonts w:ascii="Arial" w:hAnsi="Arial" w:cs="Arial"/>
          <w:color w:val="00A9A0"/>
          <w:spacing w:val="-11"/>
          <w:sz w:val="32"/>
          <w:szCs w:val="32"/>
        </w:rPr>
      </w:pPr>
      <w:r w:rsidRPr="0025616F">
        <w:rPr>
          <w:rFonts w:ascii="Arial" w:hAnsi="Arial" w:cs="Arial"/>
          <w:color w:val="00A9A0"/>
          <w:spacing w:val="-11"/>
          <w:sz w:val="32"/>
          <w:szCs w:val="32"/>
        </w:rPr>
        <w:t>Code Gray</w:t>
      </w:r>
    </w:p>
    <w:p w14:paraId="41DBA390" w14:textId="77777777" w:rsidR="008F0010" w:rsidRPr="0025616F" w:rsidRDefault="008F0010" w:rsidP="0025616F">
      <w:pPr>
        <w:spacing w:line="276" w:lineRule="auto"/>
        <w:ind w:left="1440" w:right="1540"/>
        <w:rPr>
          <w:rFonts w:ascii="Arial" w:hAnsi="Arial" w:cs="Arial"/>
          <w:spacing w:val="-11"/>
          <w:sz w:val="24"/>
          <w:szCs w:val="24"/>
        </w:rPr>
      </w:pPr>
      <w:r w:rsidRPr="0025616F">
        <w:rPr>
          <w:rFonts w:ascii="Arial" w:hAnsi="Arial" w:cs="Arial"/>
          <w:spacing w:val="-11"/>
          <w:sz w:val="24"/>
          <w:szCs w:val="24"/>
        </w:rPr>
        <w:t>Will be initiated for any event with aggressive, hostile, combative, or potentially combative behavior from a patient, visitor, or staff member, without the display of weapons.</w:t>
      </w:r>
    </w:p>
    <w:p w14:paraId="221EA022" w14:textId="77777777" w:rsidR="008F0010" w:rsidRPr="0025616F" w:rsidRDefault="008F0010" w:rsidP="0025616F">
      <w:pPr>
        <w:spacing w:line="276" w:lineRule="auto"/>
        <w:ind w:left="1440" w:right="1540"/>
        <w:rPr>
          <w:rFonts w:ascii="Arial" w:hAnsi="Arial" w:cs="Arial"/>
          <w:spacing w:val="-11"/>
          <w:sz w:val="24"/>
          <w:szCs w:val="24"/>
          <w:u w:val="single"/>
        </w:rPr>
      </w:pPr>
    </w:p>
    <w:p w14:paraId="0BF20382" w14:textId="77777777" w:rsidR="008F0010" w:rsidRPr="00CE794D" w:rsidRDefault="008F0010" w:rsidP="0025616F">
      <w:pPr>
        <w:spacing w:line="276" w:lineRule="auto"/>
        <w:ind w:left="1440" w:right="1540"/>
        <w:rPr>
          <w:rFonts w:ascii="Arial" w:hAnsi="Arial" w:cs="Arial"/>
          <w:spacing w:val="-11"/>
          <w:sz w:val="24"/>
          <w:szCs w:val="24"/>
          <w:u w:val="single"/>
        </w:rPr>
      </w:pPr>
      <w:r w:rsidRPr="00CE794D">
        <w:rPr>
          <w:rFonts w:ascii="Arial" w:hAnsi="Arial" w:cs="Arial"/>
          <w:spacing w:val="-11"/>
          <w:sz w:val="24"/>
          <w:szCs w:val="24"/>
          <w:u w:val="single"/>
        </w:rPr>
        <w:t>Response Procedures</w:t>
      </w:r>
    </w:p>
    <w:p w14:paraId="5E7D4CD2" w14:textId="77777777" w:rsidR="008F0010" w:rsidRPr="009340A5" w:rsidRDefault="008F0010" w:rsidP="0025616F">
      <w:pPr>
        <w:spacing w:line="276" w:lineRule="auto"/>
        <w:ind w:left="1440" w:right="1540"/>
        <w:rPr>
          <w:rFonts w:ascii="Arial" w:hAnsi="Arial" w:cs="Arial"/>
          <w:spacing w:val="-11"/>
          <w:sz w:val="24"/>
          <w:szCs w:val="24"/>
        </w:rPr>
      </w:pPr>
      <w:r w:rsidRPr="00CE794D">
        <w:rPr>
          <w:rFonts w:ascii="Arial" w:hAnsi="Arial" w:cs="Arial"/>
          <w:spacing w:val="-11"/>
          <w:sz w:val="24"/>
          <w:szCs w:val="24"/>
        </w:rPr>
        <w:t xml:space="preserve">At the first indication of a </w:t>
      </w:r>
      <w:r w:rsidRPr="009340A5">
        <w:rPr>
          <w:rFonts w:ascii="Arial" w:hAnsi="Arial" w:cs="Arial"/>
          <w:spacing w:val="-11"/>
          <w:sz w:val="24"/>
          <w:szCs w:val="24"/>
        </w:rPr>
        <w:t>perceived Code Gray:</w:t>
      </w:r>
    </w:p>
    <w:p w14:paraId="07F8EFC8"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lastRenderedPageBreak/>
        <w:t>Dial the emergency number 4-4444</w:t>
      </w:r>
    </w:p>
    <w:p w14:paraId="741376D0"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Describe the incident to the operator, including the specific location</w:t>
      </w:r>
    </w:p>
    <w:p w14:paraId="29C1FB61"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determine when an “All Clear” will be announced.</w:t>
      </w:r>
    </w:p>
    <w:p w14:paraId="11D58EC9" w14:textId="77777777" w:rsidR="008F0010" w:rsidRPr="009340A5" w:rsidRDefault="008F0010" w:rsidP="0025616F">
      <w:pPr>
        <w:spacing w:line="276" w:lineRule="auto"/>
        <w:ind w:left="1440" w:right="1540"/>
        <w:rPr>
          <w:rFonts w:ascii="Arial" w:hAnsi="Arial" w:cs="Arial"/>
          <w:spacing w:val="-11"/>
          <w:sz w:val="24"/>
          <w:szCs w:val="24"/>
        </w:rPr>
      </w:pPr>
    </w:p>
    <w:p w14:paraId="48D360A1" w14:textId="77777777" w:rsidR="008F0010" w:rsidRPr="009340A5" w:rsidRDefault="008F0010" w:rsidP="0025616F">
      <w:pPr>
        <w:spacing w:line="276" w:lineRule="auto"/>
        <w:ind w:left="1440" w:right="1540"/>
        <w:rPr>
          <w:rFonts w:ascii="Arial" w:hAnsi="Arial" w:cs="Arial"/>
          <w:spacing w:val="-11"/>
          <w:sz w:val="24"/>
          <w:szCs w:val="24"/>
          <w:u w:val="single"/>
        </w:rPr>
      </w:pPr>
      <w:r w:rsidRPr="009340A5">
        <w:rPr>
          <w:rFonts w:ascii="Arial" w:hAnsi="Arial" w:cs="Arial"/>
          <w:spacing w:val="-11"/>
          <w:sz w:val="24"/>
          <w:szCs w:val="24"/>
          <w:u w:val="single"/>
        </w:rPr>
        <w:t>Post Incident</w:t>
      </w:r>
    </w:p>
    <w:p w14:paraId="702ECF63"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conduct a post investigation debriefing.  You will be interviewed to gather incident specific information.</w:t>
      </w:r>
    </w:p>
    <w:p w14:paraId="4ED6ED12"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Complete the Workplace Violence Incident Report and, if applicable, an electronic </w:t>
      </w:r>
      <w:r w:rsidRPr="009340A5">
        <w:rPr>
          <w:rFonts w:ascii="Arial" w:hAnsi="Arial" w:cs="Arial"/>
          <w:i/>
          <w:spacing w:val="-11"/>
          <w:sz w:val="24"/>
          <w:szCs w:val="24"/>
        </w:rPr>
        <w:t xml:space="preserve">Report of Injury </w:t>
      </w:r>
      <w:r w:rsidRPr="009340A5">
        <w:rPr>
          <w:rFonts w:ascii="Arial" w:hAnsi="Arial" w:cs="Arial"/>
          <w:spacing w:val="-11"/>
          <w:sz w:val="24"/>
          <w:szCs w:val="24"/>
        </w:rPr>
        <w:t>(</w:t>
      </w:r>
      <w:proofErr w:type="spellStart"/>
      <w:r w:rsidRPr="009340A5">
        <w:rPr>
          <w:rFonts w:ascii="Arial" w:hAnsi="Arial" w:cs="Arial"/>
          <w:spacing w:val="-11"/>
          <w:sz w:val="24"/>
          <w:szCs w:val="24"/>
        </w:rPr>
        <w:t>eRO</w:t>
      </w:r>
      <w:r w:rsidR="004C7C14" w:rsidRPr="009340A5">
        <w:rPr>
          <w:rFonts w:ascii="Arial" w:hAnsi="Arial" w:cs="Arial"/>
          <w:spacing w:val="-11"/>
          <w:sz w:val="24"/>
          <w:szCs w:val="24"/>
        </w:rPr>
        <w:t>I</w:t>
      </w:r>
      <w:proofErr w:type="spellEnd"/>
      <w:r w:rsidRPr="009340A5">
        <w:rPr>
          <w:rFonts w:ascii="Arial" w:hAnsi="Arial" w:cs="Arial"/>
          <w:spacing w:val="-11"/>
          <w:sz w:val="24"/>
          <w:szCs w:val="24"/>
        </w:rPr>
        <w:t xml:space="preserve">), Patient Safety Report (PSR) and Quality Risk Assessment. </w:t>
      </w:r>
    </w:p>
    <w:p w14:paraId="265198CB" w14:textId="77777777" w:rsidR="00EE177C" w:rsidRPr="009340A5" w:rsidRDefault="00EE177C" w:rsidP="0025616F">
      <w:pPr>
        <w:spacing w:line="276" w:lineRule="auto"/>
        <w:ind w:left="1440" w:right="1540"/>
        <w:rPr>
          <w:rFonts w:ascii="Arial" w:hAnsi="Arial" w:cs="Arial"/>
          <w:color w:val="BD582C"/>
          <w:spacing w:val="-11"/>
          <w:sz w:val="24"/>
          <w:szCs w:val="24"/>
        </w:rPr>
      </w:pPr>
    </w:p>
    <w:p w14:paraId="235F61A4" w14:textId="77777777" w:rsidR="008F0010" w:rsidRPr="009340A5" w:rsidRDefault="008F0010" w:rsidP="0025616F">
      <w:pPr>
        <w:spacing w:line="276" w:lineRule="auto"/>
        <w:ind w:left="1440" w:right="1540"/>
        <w:rPr>
          <w:rFonts w:ascii="Arial" w:hAnsi="Arial" w:cs="Arial"/>
          <w:color w:val="00A9A0"/>
          <w:spacing w:val="-11"/>
          <w:sz w:val="36"/>
          <w:szCs w:val="36"/>
        </w:rPr>
      </w:pPr>
      <w:r w:rsidRPr="009340A5">
        <w:rPr>
          <w:rFonts w:ascii="Arial" w:hAnsi="Arial" w:cs="Arial"/>
          <w:color w:val="00A9A0"/>
          <w:spacing w:val="-11"/>
          <w:sz w:val="36"/>
          <w:szCs w:val="36"/>
        </w:rPr>
        <w:t>Infant</w:t>
      </w:r>
      <w:r w:rsidR="00CE794D" w:rsidRPr="009340A5">
        <w:rPr>
          <w:rFonts w:ascii="Arial" w:hAnsi="Arial" w:cs="Arial"/>
          <w:color w:val="00A9A0"/>
          <w:spacing w:val="-11"/>
          <w:sz w:val="36"/>
          <w:szCs w:val="36"/>
        </w:rPr>
        <w:t xml:space="preserve"> / Child </w:t>
      </w:r>
      <w:r w:rsidRPr="009340A5">
        <w:rPr>
          <w:rFonts w:ascii="Arial" w:hAnsi="Arial" w:cs="Arial"/>
          <w:color w:val="00A9A0"/>
          <w:spacing w:val="-11"/>
          <w:sz w:val="36"/>
          <w:szCs w:val="36"/>
        </w:rPr>
        <w:t>Security</w:t>
      </w:r>
    </w:p>
    <w:p w14:paraId="1D318568" w14:textId="77777777" w:rsidR="008F0010" w:rsidRPr="009340A5" w:rsidRDefault="008F0010"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There is an Infant Security System installed in Women</w:t>
      </w:r>
      <w:r w:rsidR="00EE177C" w:rsidRPr="009340A5">
        <w:rPr>
          <w:rFonts w:ascii="Arial" w:hAnsi="Arial" w:cs="Arial"/>
          <w:spacing w:val="-11"/>
          <w:sz w:val="24"/>
          <w:szCs w:val="24"/>
        </w:rPr>
        <w:t>’s</w:t>
      </w:r>
      <w:r w:rsidRPr="009340A5">
        <w:rPr>
          <w:rFonts w:ascii="Arial" w:hAnsi="Arial" w:cs="Arial"/>
          <w:spacing w:val="-11"/>
          <w:sz w:val="24"/>
          <w:szCs w:val="24"/>
        </w:rPr>
        <w:t xml:space="preserve"> and Infant Center (Labor &amp; Delivery, Nursery, NICU &amp; Pediatrics) to protect our infants and prevent infant abductions. Code Pink and Code Purple are used in the event of a missing infant or child.</w:t>
      </w:r>
    </w:p>
    <w:p w14:paraId="0FD79C6F" w14:textId="77777777" w:rsidR="008F0010" w:rsidRPr="009340A5" w:rsidRDefault="008F0010" w:rsidP="0025616F">
      <w:pPr>
        <w:spacing w:line="276" w:lineRule="auto"/>
        <w:ind w:left="1440" w:right="1540"/>
        <w:rPr>
          <w:rFonts w:ascii="Arial" w:hAnsi="Arial" w:cs="Arial"/>
          <w:spacing w:val="-11"/>
          <w:sz w:val="24"/>
          <w:szCs w:val="24"/>
        </w:rPr>
      </w:pPr>
    </w:p>
    <w:p w14:paraId="5D9903E5" w14:textId="77777777" w:rsidR="008F0010" w:rsidRPr="009340A5" w:rsidRDefault="008F0010"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Pink</w:t>
      </w:r>
    </w:p>
    <w:p w14:paraId="52376386" w14:textId="77777777" w:rsidR="008F0010" w:rsidRPr="009340A5" w:rsidRDefault="00EE177C" w:rsidP="0025616F">
      <w:pPr>
        <w:spacing w:line="276" w:lineRule="auto"/>
        <w:ind w:left="1440" w:right="1540"/>
        <w:jc w:val="both"/>
        <w:rPr>
          <w:rFonts w:ascii="Arial" w:hAnsi="Arial" w:cs="Arial"/>
          <w:spacing w:val="-11"/>
          <w:sz w:val="24"/>
          <w:szCs w:val="24"/>
        </w:rPr>
      </w:pPr>
      <w:r w:rsidRPr="009340A5">
        <w:rPr>
          <w:rFonts w:ascii="Arial" w:hAnsi="Arial" w:cs="Arial"/>
          <w:spacing w:val="-11"/>
          <w:sz w:val="24"/>
          <w:szCs w:val="24"/>
        </w:rPr>
        <w:t>Code pink i</w:t>
      </w:r>
      <w:r w:rsidR="008F0010" w:rsidRPr="009340A5">
        <w:rPr>
          <w:rFonts w:ascii="Arial" w:hAnsi="Arial" w:cs="Arial"/>
          <w:spacing w:val="-11"/>
          <w:sz w:val="24"/>
          <w:szCs w:val="24"/>
        </w:rPr>
        <w:t>s initiated when an infant</w:t>
      </w:r>
      <w:r w:rsidRPr="009340A5">
        <w:rPr>
          <w:rFonts w:ascii="Arial" w:hAnsi="Arial" w:cs="Arial"/>
          <w:spacing w:val="-11"/>
          <w:sz w:val="24"/>
          <w:szCs w:val="24"/>
        </w:rPr>
        <w:t xml:space="preserve"> or </w:t>
      </w:r>
      <w:r w:rsidR="008F0010" w:rsidRPr="009340A5">
        <w:rPr>
          <w:rFonts w:ascii="Arial" w:hAnsi="Arial" w:cs="Arial"/>
          <w:spacing w:val="-11"/>
          <w:sz w:val="24"/>
          <w:szCs w:val="24"/>
        </w:rPr>
        <w:t>child less than 2 years of age is discovered missing or has been abducted.</w:t>
      </w:r>
    </w:p>
    <w:p w14:paraId="31F1E4C5" w14:textId="77777777" w:rsidR="008F0010" w:rsidRPr="009340A5" w:rsidRDefault="008F0010" w:rsidP="0025616F">
      <w:pPr>
        <w:spacing w:line="276" w:lineRule="auto"/>
        <w:ind w:left="1440" w:right="1540"/>
        <w:jc w:val="both"/>
        <w:rPr>
          <w:rFonts w:ascii="Arial" w:hAnsi="Arial" w:cs="Arial"/>
          <w:b/>
          <w:spacing w:val="-11"/>
          <w:sz w:val="24"/>
          <w:szCs w:val="24"/>
        </w:rPr>
      </w:pPr>
    </w:p>
    <w:p w14:paraId="27E23249" w14:textId="77777777" w:rsidR="008F0010" w:rsidRPr="009340A5" w:rsidRDefault="008F0010" w:rsidP="0025616F">
      <w:pPr>
        <w:spacing w:line="276" w:lineRule="auto"/>
        <w:ind w:left="1440" w:right="1540"/>
        <w:jc w:val="both"/>
        <w:rPr>
          <w:rFonts w:ascii="Arial" w:hAnsi="Arial" w:cs="Arial"/>
          <w:b/>
          <w:spacing w:val="-11"/>
          <w:sz w:val="24"/>
          <w:szCs w:val="24"/>
        </w:rPr>
      </w:pPr>
      <w:r w:rsidRPr="009340A5">
        <w:rPr>
          <w:rFonts w:ascii="Arial" w:hAnsi="Arial" w:cs="Arial"/>
          <w:b/>
          <w:spacing w:val="-11"/>
          <w:sz w:val="24"/>
          <w:szCs w:val="24"/>
        </w:rPr>
        <w:t>Staff response to a missing or abducted infant/child</w:t>
      </w:r>
    </w:p>
    <w:p w14:paraId="2BAFD065" w14:textId="77777777" w:rsidR="008F0010" w:rsidRPr="009340A5" w:rsidRDefault="008F0010" w:rsidP="00427AD4">
      <w:pPr>
        <w:pStyle w:val="ListParagraph"/>
        <w:numPr>
          <w:ilvl w:val="0"/>
          <w:numId w:val="32"/>
        </w:numPr>
        <w:spacing w:line="276" w:lineRule="auto"/>
        <w:ind w:right="1540"/>
        <w:jc w:val="both"/>
        <w:rPr>
          <w:rFonts w:ascii="Arial" w:hAnsi="Arial" w:cs="Arial"/>
          <w:spacing w:val="-11"/>
          <w:sz w:val="24"/>
          <w:szCs w:val="24"/>
        </w:rPr>
      </w:pPr>
      <w:r w:rsidRPr="009340A5">
        <w:rPr>
          <w:rFonts w:ascii="Arial" w:hAnsi="Arial" w:cs="Arial"/>
          <w:spacing w:val="-11"/>
          <w:sz w:val="24"/>
          <w:szCs w:val="24"/>
        </w:rPr>
        <w:t>Call the emergency number (4-4444) the moment an infant/child is confirmed missing or abducted</w:t>
      </w:r>
      <w:r w:rsidR="00EE177C" w:rsidRPr="009340A5">
        <w:rPr>
          <w:rFonts w:ascii="Arial" w:hAnsi="Arial" w:cs="Arial"/>
          <w:spacing w:val="-11"/>
          <w:sz w:val="24"/>
          <w:szCs w:val="24"/>
        </w:rPr>
        <w:t xml:space="preserve">. </w:t>
      </w:r>
    </w:p>
    <w:p w14:paraId="12DA7D2C" w14:textId="77777777" w:rsidR="008F0010" w:rsidRPr="00BB1E30" w:rsidRDefault="008F0010" w:rsidP="00427AD4">
      <w:pPr>
        <w:pStyle w:val="ListParagraph"/>
        <w:numPr>
          <w:ilvl w:val="0"/>
          <w:numId w:val="32"/>
        </w:numPr>
        <w:spacing w:line="276" w:lineRule="auto"/>
        <w:ind w:right="1540"/>
        <w:jc w:val="both"/>
        <w:rPr>
          <w:rFonts w:ascii="Arial" w:hAnsi="Arial" w:cs="Arial"/>
          <w:spacing w:val="-11"/>
          <w:sz w:val="24"/>
          <w:szCs w:val="24"/>
        </w:rPr>
      </w:pPr>
      <w:r w:rsidRPr="00BB1E30">
        <w:rPr>
          <w:rFonts w:ascii="Arial" w:hAnsi="Arial" w:cs="Arial"/>
          <w:spacing w:val="-11"/>
          <w:sz w:val="24"/>
          <w:szCs w:val="24"/>
        </w:rPr>
        <w:t>State an infant/child is missing or abducted and provide:</w:t>
      </w:r>
    </w:p>
    <w:p w14:paraId="6300C997"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Your name and the location where the infant/child was last seen</w:t>
      </w:r>
      <w:r w:rsidR="00EE177C" w:rsidRPr="00BB1E30">
        <w:rPr>
          <w:rFonts w:ascii="Arial" w:hAnsi="Arial" w:cs="Arial"/>
          <w:spacing w:val="-11"/>
          <w:sz w:val="24"/>
          <w:szCs w:val="24"/>
        </w:rPr>
        <w:t>.</w:t>
      </w:r>
    </w:p>
    <w:p w14:paraId="3042801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The infant/child’s name and physical description (age, gender, race, etc.)</w:t>
      </w:r>
      <w:r w:rsidR="00EE177C" w:rsidRPr="00BB1E30">
        <w:rPr>
          <w:rFonts w:ascii="Arial" w:hAnsi="Arial" w:cs="Arial"/>
          <w:spacing w:val="-11"/>
          <w:sz w:val="24"/>
          <w:szCs w:val="24"/>
        </w:rPr>
        <w:t>.</w:t>
      </w:r>
    </w:p>
    <w:p w14:paraId="023800B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Any additional details about the abduction or absence (e.g. description of the abductor)</w:t>
      </w:r>
      <w:r w:rsidR="00EE177C" w:rsidRPr="00BB1E30">
        <w:rPr>
          <w:rFonts w:ascii="Arial" w:hAnsi="Arial" w:cs="Arial"/>
          <w:spacing w:val="-11"/>
          <w:sz w:val="24"/>
          <w:szCs w:val="24"/>
        </w:rPr>
        <w:t>.</w:t>
      </w:r>
    </w:p>
    <w:p w14:paraId="397F4B16" w14:textId="77777777" w:rsidR="008F0010" w:rsidRPr="0025616F" w:rsidRDefault="008F0010" w:rsidP="0025616F">
      <w:pPr>
        <w:spacing w:line="276" w:lineRule="auto"/>
        <w:ind w:left="1440" w:right="1540"/>
        <w:jc w:val="both"/>
        <w:rPr>
          <w:rFonts w:ascii="Arial" w:hAnsi="Arial" w:cs="Arial"/>
          <w:spacing w:val="-11"/>
          <w:sz w:val="24"/>
          <w:szCs w:val="24"/>
        </w:rPr>
      </w:pPr>
    </w:p>
    <w:p w14:paraId="3F64DDD6" w14:textId="77777777" w:rsidR="002C0803" w:rsidRPr="0025616F" w:rsidRDefault="002C0803" w:rsidP="0025616F">
      <w:pPr>
        <w:spacing w:line="276" w:lineRule="auto"/>
        <w:ind w:left="1440" w:right="1540"/>
        <w:rPr>
          <w:rFonts w:ascii="Arial" w:hAnsi="Arial" w:cs="Arial"/>
          <w:b/>
          <w:spacing w:val="-11"/>
          <w:sz w:val="24"/>
          <w:szCs w:val="24"/>
        </w:rPr>
      </w:pPr>
      <w:r w:rsidRPr="0025616F">
        <w:rPr>
          <w:rFonts w:ascii="Arial" w:hAnsi="Arial" w:cs="Arial"/>
          <w:b/>
          <w:spacing w:val="-11"/>
          <w:sz w:val="24"/>
          <w:szCs w:val="24"/>
        </w:rPr>
        <w:t>Staff Response to a Code Pink Announcement</w:t>
      </w:r>
    </w:p>
    <w:p w14:paraId="1B9F23E0" w14:textId="77777777" w:rsidR="002C0803" w:rsidRPr="0025616F"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Immediately stop all non-critical work and proceed to your department’s pre-assigned area(s) to observe stairwell door, elevator areas and exit doors.  If outside of your department, monitor the nearest exit.  Continue monitoring until “Code Pink” – All Clear” is announced.</w:t>
      </w:r>
    </w:p>
    <w:p w14:paraId="433006A4"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 xml:space="preserve">Identify and report suspicious individual(s) to the emergency </w:t>
      </w:r>
      <w:r w:rsidRPr="009340A5">
        <w:rPr>
          <w:rFonts w:ascii="Arial" w:hAnsi="Arial" w:cs="Arial"/>
          <w:spacing w:val="-11"/>
          <w:sz w:val="24"/>
          <w:szCs w:val="24"/>
        </w:rPr>
        <w:t>number (4-4444).</w:t>
      </w:r>
    </w:p>
    <w:p w14:paraId="247B993F"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Respectfully engage anyone who is carrying an infant or may be concealing an infant.  Explain the situation and request to inspect objects.</w:t>
      </w:r>
    </w:p>
    <w:p w14:paraId="34B2CD4B"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If the suspected abductor flees, do not forcibly restrain them.  If safe to do so, </w:t>
      </w:r>
      <w:r w:rsidRPr="009340A5">
        <w:rPr>
          <w:rFonts w:ascii="Arial" w:hAnsi="Arial" w:cs="Arial"/>
          <w:spacing w:val="-11"/>
          <w:sz w:val="24"/>
          <w:szCs w:val="24"/>
        </w:rPr>
        <w:lastRenderedPageBreak/>
        <w:t>follow them taking note of their appearance, what they are wearing and how the exit the building.</w:t>
      </w:r>
    </w:p>
    <w:p w14:paraId="4A7A940E"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 abductor reaches the parking lot and attempts to leave by car, take note of the vehicle’s make, model, color and license plate.</w:t>
      </w:r>
    </w:p>
    <w:p w14:paraId="5B8EC6CF" w14:textId="77777777" w:rsidR="00B23192" w:rsidRPr="009340A5" w:rsidRDefault="00B23192" w:rsidP="0025616F">
      <w:pPr>
        <w:spacing w:line="276" w:lineRule="auto"/>
        <w:ind w:left="1440" w:right="1540"/>
        <w:rPr>
          <w:rFonts w:ascii="Arial" w:hAnsi="Arial" w:cs="Arial"/>
          <w:b/>
          <w:color w:val="BD582C"/>
          <w:spacing w:val="-11"/>
          <w:sz w:val="24"/>
          <w:szCs w:val="24"/>
        </w:rPr>
      </w:pPr>
    </w:p>
    <w:p w14:paraId="0F6DD85B" w14:textId="77777777" w:rsidR="002C0803" w:rsidRPr="009340A5" w:rsidRDefault="002C0803"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Purple</w:t>
      </w:r>
    </w:p>
    <w:p w14:paraId="0411D6C8" w14:textId="77777777" w:rsidR="002C0803" w:rsidRPr="009340A5" w:rsidRDefault="002C0803"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Is initiated when a child/adult over the age of 2 is discovered missing or has been abducted.</w:t>
      </w:r>
    </w:p>
    <w:p w14:paraId="3B696137" w14:textId="77777777" w:rsidR="00B23192" w:rsidRPr="009340A5" w:rsidRDefault="00B23192" w:rsidP="0025616F">
      <w:pPr>
        <w:spacing w:line="276" w:lineRule="auto"/>
        <w:ind w:left="1440" w:right="1540"/>
        <w:rPr>
          <w:rFonts w:ascii="Arial" w:hAnsi="Arial" w:cs="Arial"/>
          <w:spacing w:val="-11"/>
          <w:sz w:val="24"/>
          <w:szCs w:val="24"/>
        </w:rPr>
      </w:pPr>
    </w:p>
    <w:p w14:paraId="54C35B6A"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should initiate a “Code Purple” when the missing child/adult:</w:t>
      </w:r>
    </w:p>
    <w:p w14:paraId="6596C294"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 minor</w:t>
      </w:r>
      <w:r w:rsidR="00AA04A5" w:rsidRPr="009340A5">
        <w:rPr>
          <w:rFonts w:ascii="Arial" w:hAnsi="Arial" w:cs="Arial"/>
          <w:spacing w:val="-11"/>
          <w:sz w:val="24"/>
          <w:szCs w:val="24"/>
        </w:rPr>
        <w:t>.</w:t>
      </w:r>
    </w:p>
    <w:p w14:paraId="63B39622"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May have been removed from the facility against their will</w:t>
      </w:r>
      <w:r w:rsidR="00AA04A5" w:rsidRPr="009340A5">
        <w:rPr>
          <w:rFonts w:ascii="Arial" w:hAnsi="Arial" w:cs="Arial"/>
          <w:spacing w:val="-11"/>
          <w:sz w:val="24"/>
          <w:szCs w:val="24"/>
        </w:rPr>
        <w:t>.</w:t>
      </w:r>
    </w:p>
    <w:p w14:paraId="7B93858B"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Has a central line, IV, PICC Line, catheter, etc.</w:t>
      </w:r>
    </w:p>
    <w:p w14:paraId="6577149D"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awaiting Psychiatric Emergency Service evaluation</w:t>
      </w:r>
      <w:r w:rsidR="00AA04A5" w:rsidRPr="009340A5">
        <w:rPr>
          <w:rFonts w:ascii="Arial" w:hAnsi="Arial" w:cs="Arial"/>
          <w:spacing w:val="-11"/>
          <w:sz w:val="24"/>
          <w:szCs w:val="24"/>
        </w:rPr>
        <w:t>.</w:t>
      </w:r>
    </w:p>
    <w:p w14:paraId="245EB343"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Poses a danger to themselves or others as documented by physician</w:t>
      </w:r>
      <w:r w:rsidR="00AA04A5" w:rsidRPr="009340A5">
        <w:rPr>
          <w:rFonts w:ascii="Arial" w:hAnsi="Arial" w:cs="Arial"/>
          <w:spacing w:val="-11"/>
          <w:sz w:val="24"/>
          <w:szCs w:val="24"/>
        </w:rPr>
        <w:t>.</w:t>
      </w:r>
    </w:p>
    <w:p w14:paraId="600FDE37"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on a conservatorship</w:t>
      </w:r>
      <w:r w:rsidR="00AA04A5" w:rsidRPr="009340A5">
        <w:rPr>
          <w:rFonts w:ascii="Arial" w:hAnsi="Arial" w:cs="Arial"/>
          <w:spacing w:val="-11"/>
          <w:sz w:val="24"/>
          <w:szCs w:val="24"/>
        </w:rPr>
        <w:t>.</w:t>
      </w:r>
    </w:p>
    <w:p w14:paraId="5BCCCBC1"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Anytime a clinician has concerns with the patient leaving the facility</w:t>
      </w:r>
      <w:r w:rsidR="00AA04A5" w:rsidRPr="009340A5">
        <w:rPr>
          <w:rFonts w:ascii="Arial" w:hAnsi="Arial" w:cs="Arial"/>
          <w:spacing w:val="-11"/>
          <w:sz w:val="24"/>
          <w:szCs w:val="24"/>
        </w:rPr>
        <w:t>.</w:t>
      </w:r>
    </w:p>
    <w:p w14:paraId="5AB19AE8" w14:textId="77777777" w:rsidR="00AA04A5" w:rsidRPr="009340A5" w:rsidRDefault="00AA04A5" w:rsidP="0025616F">
      <w:pPr>
        <w:pStyle w:val="ListParagraph"/>
        <w:spacing w:line="276" w:lineRule="auto"/>
        <w:ind w:left="1440" w:right="1540"/>
        <w:rPr>
          <w:rFonts w:ascii="Arial" w:hAnsi="Arial" w:cs="Arial"/>
          <w:spacing w:val="-11"/>
          <w:sz w:val="24"/>
          <w:szCs w:val="24"/>
        </w:rPr>
      </w:pPr>
    </w:p>
    <w:p w14:paraId="6A90906B"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missing or abducted child/adult:</w:t>
      </w:r>
    </w:p>
    <w:p w14:paraId="4701466B"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Call the emergency number the moment a child/adult is confirmed missing or abducted.</w:t>
      </w:r>
    </w:p>
    <w:p w14:paraId="16F73FC7"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State a child/adult is missing or abducted and provide:</w:t>
      </w:r>
    </w:p>
    <w:p w14:paraId="26568505" w14:textId="77777777" w:rsidR="002C0803"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Your name and the location where the child</w:t>
      </w:r>
      <w:r w:rsidR="00544022">
        <w:rPr>
          <w:rFonts w:ascii="Arial" w:hAnsi="Arial" w:cs="Arial"/>
          <w:spacing w:val="-11"/>
          <w:sz w:val="24"/>
          <w:szCs w:val="24"/>
        </w:rPr>
        <w:t>/adult</w:t>
      </w:r>
      <w:r w:rsidRPr="009340A5">
        <w:rPr>
          <w:rFonts w:ascii="Arial" w:hAnsi="Arial" w:cs="Arial"/>
          <w:spacing w:val="-11"/>
          <w:sz w:val="24"/>
          <w:szCs w:val="24"/>
        </w:rPr>
        <w:t xml:space="preserve"> was last seen</w:t>
      </w:r>
      <w:r w:rsidR="003B1255" w:rsidRPr="009340A5">
        <w:rPr>
          <w:rFonts w:ascii="Arial" w:hAnsi="Arial" w:cs="Arial"/>
          <w:spacing w:val="-11"/>
          <w:sz w:val="24"/>
          <w:szCs w:val="24"/>
        </w:rPr>
        <w:t>.</w:t>
      </w:r>
    </w:p>
    <w:p w14:paraId="6039CE7B"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The child’s</w:t>
      </w:r>
      <w:r w:rsidR="00544022">
        <w:rPr>
          <w:rFonts w:ascii="Arial" w:hAnsi="Arial" w:cs="Arial"/>
          <w:spacing w:val="-11"/>
          <w:sz w:val="24"/>
          <w:szCs w:val="24"/>
        </w:rPr>
        <w:t>/adult’s</w:t>
      </w:r>
      <w:r w:rsidRPr="009340A5">
        <w:rPr>
          <w:rFonts w:ascii="Arial" w:hAnsi="Arial" w:cs="Arial"/>
          <w:spacing w:val="-11"/>
          <w:sz w:val="24"/>
          <w:szCs w:val="24"/>
        </w:rPr>
        <w:t xml:space="preserve"> name and physical description (age, gender, race, etc.)</w:t>
      </w:r>
      <w:r w:rsidR="003B1255" w:rsidRPr="009340A5">
        <w:rPr>
          <w:rFonts w:ascii="Arial" w:hAnsi="Arial" w:cs="Arial"/>
          <w:spacing w:val="-11"/>
          <w:sz w:val="24"/>
          <w:szCs w:val="24"/>
        </w:rPr>
        <w:t>.</w:t>
      </w:r>
    </w:p>
    <w:p w14:paraId="24B33155"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Any additional details about the abduction or absence (e.g. description of the abductor)</w:t>
      </w:r>
      <w:r w:rsidR="003B1255" w:rsidRPr="009340A5">
        <w:rPr>
          <w:rFonts w:ascii="Arial" w:hAnsi="Arial" w:cs="Arial"/>
          <w:spacing w:val="-11"/>
          <w:sz w:val="24"/>
          <w:szCs w:val="24"/>
        </w:rPr>
        <w:t>.</w:t>
      </w:r>
    </w:p>
    <w:p w14:paraId="09784BE5" w14:textId="77777777" w:rsidR="002C0803" w:rsidRPr="009340A5" w:rsidRDefault="002C0803" w:rsidP="0025616F">
      <w:pPr>
        <w:spacing w:line="276" w:lineRule="auto"/>
        <w:ind w:left="1440" w:right="1540"/>
        <w:rPr>
          <w:rFonts w:ascii="Arial" w:hAnsi="Arial" w:cs="Arial"/>
          <w:b/>
          <w:spacing w:val="-11"/>
          <w:sz w:val="24"/>
          <w:szCs w:val="24"/>
        </w:rPr>
      </w:pPr>
    </w:p>
    <w:p w14:paraId="670444A4"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Code Purple Announcement:</w:t>
      </w:r>
    </w:p>
    <w:p w14:paraId="29CA271D"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9340A5">
        <w:rPr>
          <w:rFonts w:ascii="Arial" w:hAnsi="Arial" w:cs="Arial"/>
          <w:spacing w:val="-11"/>
          <w:sz w:val="24"/>
          <w:szCs w:val="24"/>
        </w:rPr>
        <w:t>Immediately stop all non-critical work and proceed to your department’s p</w:t>
      </w:r>
      <w:r w:rsidRPr="00BB1E30">
        <w:rPr>
          <w:rFonts w:ascii="Arial" w:hAnsi="Arial" w:cs="Arial"/>
          <w:spacing w:val="-11"/>
          <w:sz w:val="24"/>
          <w:szCs w:val="24"/>
        </w:rPr>
        <w:t xml:space="preserve">re-assigned area(s) to observe stairwell doors, elevator areas and exit doors.  If outside of your department, monitor the nearest exit. Continue monitoring until “Code </w:t>
      </w:r>
      <w:r w:rsidR="00954C56" w:rsidRPr="00BB1E30">
        <w:rPr>
          <w:rFonts w:ascii="Arial" w:hAnsi="Arial" w:cs="Arial"/>
          <w:spacing w:val="-11"/>
          <w:sz w:val="24"/>
          <w:szCs w:val="24"/>
        </w:rPr>
        <w:t>P</w:t>
      </w:r>
      <w:r w:rsidRPr="00BB1E30">
        <w:rPr>
          <w:rFonts w:ascii="Arial" w:hAnsi="Arial" w:cs="Arial"/>
          <w:spacing w:val="-11"/>
          <w:sz w:val="24"/>
          <w:szCs w:val="24"/>
        </w:rPr>
        <w:t>urple – All Clear” is announced.</w:t>
      </w:r>
    </w:p>
    <w:p w14:paraId="4B4B4DB7"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matching the description of the missing child/adult and call the emergency number.</w:t>
      </w:r>
    </w:p>
    <w:p w14:paraId="22F1389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Respectfully engage anyone who is carrying a child or may be concealing a small child.  Explain the situation and request to inspect small objects.</w:t>
      </w:r>
    </w:p>
    <w:p w14:paraId="1B144A1A"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in obvious distress (struggling, needing assistance, appearing lost/confused, etc.) and call emergency number.</w:t>
      </w:r>
    </w:p>
    <w:p w14:paraId="746B9418"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flees, do not forcible restrain them. If safe to do so, follow them taking </w:t>
      </w:r>
      <w:r w:rsidRPr="00BB1E30">
        <w:rPr>
          <w:rFonts w:ascii="Arial" w:hAnsi="Arial" w:cs="Arial"/>
          <w:spacing w:val="-11"/>
          <w:sz w:val="24"/>
          <w:szCs w:val="24"/>
        </w:rPr>
        <w:lastRenderedPageBreak/>
        <w:t>note of their appearance, what they are wearing and how the</w:t>
      </w:r>
      <w:r w:rsidR="00076CD3" w:rsidRPr="00BB1E30">
        <w:rPr>
          <w:rFonts w:ascii="Arial" w:hAnsi="Arial" w:cs="Arial"/>
          <w:spacing w:val="-11"/>
          <w:sz w:val="24"/>
          <w:szCs w:val="24"/>
        </w:rPr>
        <w:t>y</w:t>
      </w:r>
      <w:r w:rsidRPr="00BB1E30">
        <w:rPr>
          <w:rFonts w:ascii="Arial" w:hAnsi="Arial" w:cs="Arial"/>
          <w:spacing w:val="-11"/>
          <w:sz w:val="24"/>
          <w:szCs w:val="24"/>
        </w:rPr>
        <w:t xml:space="preserve"> exit</w:t>
      </w:r>
      <w:r w:rsidR="00076CD3" w:rsidRPr="00BB1E30">
        <w:rPr>
          <w:rFonts w:ascii="Arial" w:hAnsi="Arial" w:cs="Arial"/>
          <w:spacing w:val="-11"/>
          <w:sz w:val="24"/>
          <w:szCs w:val="24"/>
        </w:rPr>
        <w:t>ed</w:t>
      </w:r>
      <w:r w:rsidRPr="00BB1E30">
        <w:rPr>
          <w:rFonts w:ascii="Arial" w:hAnsi="Arial" w:cs="Arial"/>
          <w:spacing w:val="-11"/>
          <w:sz w:val="24"/>
          <w:szCs w:val="24"/>
        </w:rPr>
        <w:t xml:space="preserve"> the building.</w:t>
      </w:r>
    </w:p>
    <w:p w14:paraId="5E1D55F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abductor reaches the parking lot and attempts to leave by car, take note of the vehicle’s make, model, color and license plate. </w:t>
      </w:r>
    </w:p>
    <w:p w14:paraId="26774796" w14:textId="77777777" w:rsidR="002C0803" w:rsidRPr="0025616F" w:rsidRDefault="002C0803" w:rsidP="0025616F">
      <w:pPr>
        <w:spacing w:line="276" w:lineRule="auto"/>
        <w:ind w:left="1440" w:right="1540"/>
        <w:rPr>
          <w:rFonts w:ascii="Arial" w:eastAsia="Calibri" w:hAnsi="Arial" w:cs="Arial"/>
          <w:sz w:val="24"/>
          <w:szCs w:val="24"/>
        </w:rPr>
      </w:pPr>
    </w:p>
    <w:p w14:paraId="49020615" w14:textId="70B09ACC" w:rsidR="00843AED" w:rsidRDefault="00920E15" w:rsidP="00843AED">
      <w:pPr>
        <w:tabs>
          <w:tab w:val="left" w:pos="3924"/>
        </w:tabs>
        <w:spacing w:line="276" w:lineRule="auto"/>
        <w:ind w:left="1541" w:right="1541"/>
        <w:rPr>
          <w:rFonts w:ascii="Arial" w:hAnsi="Arial" w:cs="Arial"/>
          <w:color w:val="00A9A0"/>
          <w:sz w:val="32"/>
          <w:szCs w:val="32"/>
        </w:rPr>
      </w:pPr>
      <w:commentRangeStart w:id="125"/>
      <w:r w:rsidRPr="009340A5">
        <w:rPr>
          <w:rFonts w:ascii="Arial" w:hAnsi="Arial" w:cs="Arial"/>
          <w:color w:val="00A9A0"/>
          <w:sz w:val="32"/>
          <w:szCs w:val="32"/>
        </w:rPr>
        <w:t xml:space="preserve">Responding to a Code </w:t>
      </w:r>
      <w:proofErr w:type="gramStart"/>
      <w:r w:rsidRPr="009340A5">
        <w:rPr>
          <w:rFonts w:ascii="Arial" w:hAnsi="Arial" w:cs="Arial"/>
          <w:color w:val="00A9A0"/>
          <w:sz w:val="32"/>
          <w:szCs w:val="32"/>
        </w:rPr>
        <w:t>Blue</w:t>
      </w:r>
      <w:r w:rsidR="00517B91">
        <w:rPr>
          <w:rFonts w:ascii="Arial" w:hAnsi="Arial" w:cs="Arial"/>
          <w:color w:val="00A9A0"/>
          <w:sz w:val="32"/>
          <w:szCs w:val="32"/>
        </w:rPr>
        <w:t xml:space="preserve"> </w:t>
      </w:r>
      <w:r w:rsidRPr="009340A5">
        <w:rPr>
          <w:rFonts w:ascii="Arial" w:hAnsi="Arial" w:cs="Arial"/>
          <w:color w:val="00A9A0"/>
          <w:sz w:val="32"/>
          <w:szCs w:val="32"/>
        </w:rPr>
        <w:t xml:space="preserve"> or</w:t>
      </w:r>
      <w:proofErr w:type="gramEnd"/>
      <w:r w:rsidRPr="009340A5">
        <w:rPr>
          <w:rFonts w:ascii="Arial" w:hAnsi="Arial" w:cs="Arial"/>
          <w:color w:val="00A9A0"/>
          <w:sz w:val="32"/>
          <w:szCs w:val="32"/>
        </w:rPr>
        <w:t xml:space="preserve"> Other Medical Emergency</w:t>
      </w:r>
      <w:commentRangeEnd w:id="125"/>
      <w:r w:rsidR="00640A28">
        <w:rPr>
          <w:rStyle w:val="CommentReference"/>
        </w:rPr>
        <w:commentReference w:id="125"/>
      </w:r>
    </w:p>
    <w:p w14:paraId="185A8276"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If you witness a patient, visitor or staff member who is in cardiac and/or respiratory distress, or having a medical emergency, immediately seek medical-nursing assistance by calling for help–and by dialing 5-5555 from a hospital phone. </w:t>
      </w:r>
    </w:p>
    <w:p w14:paraId="634BABED" w14:textId="77777777" w:rsidR="00920E15" w:rsidRPr="009340A5" w:rsidRDefault="00920E15" w:rsidP="00920E15">
      <w:pPr>
        <w:pStyle w:val="BodyText"/>
        <w:spacing w:line="276" w:lineRule="auto"/>
        <w:ind w:left="1541" w:right="1541" w:firstLine="0"/>
        <w:rPr>
          <w:rFonts w:ascii="Arial" w:hAnsi="Arial" w:cs="Arial"/>
        </w:rPr>
      </w:pPr>
    </w:p>
    <w:p w14:paraId="690F92BD"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Patient care areas should also use the Code Blue alarm system </w:t>
      </w:r>
      <w:r w:rsidRPr="009340A5">
        <w:rPr>
          <w:rFonts w:ascii="Arial" w:hAnsi="Arial" w:cs="Arial"/>
          <w:b/>
        </w:rPr>
        <w:t>and</w:t>
      </w:r>
      <w:r w:rsidRPr="009340A5">
        <w:rPr>
          <w:rFonts w:ascii="Arial" w:hAnsi="Arial" w:cs="Arial"/>
        </w:rPr>
        <w:t xml:space="preserve"> alert the hospital Operator by dialing 5-5555.   </w:t>
      </w:r>
    </w:p>
    <w:p w14:paraId="157D4F3A" w14:textId="77777777" w:rsidR="00920E15" w:rsidRPr="009340A5" w:rsidRDefault="00920E15" w:rsidP="00920E15">
      <w:pPr>
        <w:pStyle w:val="BodyText"/>
        <w:spacing w:line="276" w:lineRule="auto"/>
        <w:ind w:left="1541" w:right="1541" w:firstLine="0"/>
        <w:rPr>
          <w:rFonts w:ascii="Arial" w:hAnsi="Arial" w:cs="Arial"/>
          <w:spacing w:val="-1"/>
        </w:rPr>
      </w:pPr>
    </w:p>
    <w:p w14:paraId="03553380" w14:textId="77777777" w:rsidR="00920E15" w:rsidRDefault="00920E15" w:rsidP="00920E15">
      <w:pPr>
        <w:pStyle w:val="BodyText"/>
        <w:spacing w:line="276" w:lineRule="auto"/>
        <w:ind w:left="1541" w:right="1541" w:firstLine="0"/>
        <w:rPr>
          <w:rFonts w:ascii="Arial" w:hAnsi="Arial" w:cs="Arial"/>
          <w:spacing w:val="-1"/>
        </w:rPr>
      </w:pPr>
      <w:r w:rsidRPr="009340A5">
        <w:rPr>
          <w:rFonts w:ascii="Arial" w:hAnsi="Arial" w:cs="Arial"/>
          <w:spacing w:val="-1"/>
        </w:rPr>
        <w:t>For other types of urgent medical situations (Rapid Response) and non-medical emergencies (Code Red, Code Gray, etc.), dial 4-4444 from an in-house phone, provide nature of emergency, your name and location.</w:t>
      </w:r>
      <w:r w:rsidRPr="00CC4528">
        <w:rPr>
          <w:rFonts w:ascii="Arial" w:hAnsi="Arial" w:cs="Arial"/>
          <w:spacing w:val="-1"/>
        </w:rPr>
        <w:t xml:space="preserve"> </w:t>
      </w:r>
    </w:p>
    <w:p w14:paraId="357C5FD9" w14:textId="77777777" w:rsidR="00991073" w:rsidRDefault="00991073" w:rsidP="00920E15">
      <w:pPr>
        <w:pStyle w:val="BodyText"/>
        <w:spacing w:line="276" w:lineRule="auto"/>
        <w:ind w:left="1541" w:right="1541" w:firstLine="0"/>
        <w:rPr>
          <w:rFonts w:ascii="Arial" w:hAnsi="Arial" w:cs="Arial"/>
          <w:spacing w:val="-1"/>
        </w:rPr>
      </w:pPr>
    </w:p>
    <w:p w14:paraId="7F75E843" w14:textId="1ECE558C" w:rsidR="00991073" w:rsidRPr="00991073" w:rsidRDefault="00991073" w:rsidP="00920E15">
      <w:pPr>
        <w:pStyle w:val="BodyText"/>
        <w:spacing w:line="276" w:lineRule="auto"/>
        <w:ind w:left="1541" w:right="1541" w:firstLine="0"/>
        <w:rPr>
          <w:rFonts w:ascii="Arial" w:hAnsi="Arial" w:cs="Arial"/>
          <w:b/>
        </w:rPr>
      </w:pPr>
      <w:r w:rsidRPr="00991073">
        <w:rPr>
          <w:rFonts w:ascii="Arial" w:hAnsi="Arial" w:cs="Arial"/>
          <w:b/>
          <w:spacing w:val="-1"/>
        </w:rPr>
        <w:t xml:space="preserve">Note:  For patient and non-patient emergencies in the 1912 or </w:t>
      </w:r>
      <w:proofErr w:type="spellStart"/>
      <w:r w:rsidRPr="00991073">
        <w:rPr>
          <w:rFonts w:ascii="Arial" w:hAnsi="Arial" w:cs="Arial"/>
          <w:b/>
          <w:spacing w:val="-1"/>
        </w:rPr>
        <w:t>Monteagle</w:t>
      </w:r>
      <w:proofErr w:type="spellEnd"/>
      <w:r w:rsidRPr="00991073">
        <w:rPr>
          <w:rFonts w:ascii="Arial" w:hAnsi="Arial" w:cs="Arial"/>
          <w:b/>
          <w:spacing w:val="-1"/>
        </w:rPr>
        <w:t xml:space="preserve"> </w:t>
      </w:r>
      <w:proofErr w:type="spellStart"/>
      <w:r w:rsidRPr="00991073">
        <w:rPr>
          <w:rFonts w:ascii="Arial" w:hAnsi="Arial" w:cs="Arial"/>
          <w:b/>
          <w:spacing w:val="-1"/>
        </w:rPr>
        <w:t>Bldgs</w:t>
      </w:r>
      <w:proofErr w:type="spellEnd"/>
      <w:r w:rsidRPr="00991073">
        <w:rPr>
          <w:rFonts w:ascii="Arial" w:hAnsi="Arial" w:cs="Arial"/>
          <w:b/>
          <w:spacing w:val="-1"/>
        </w:rPr>
        <w:t>, call 911.</w:t>
      </w:r>
    </w:p>
    <w:p w14:paraId="76A5574A" w14:textId="77777777" w:rsidR="00920E15" w:rsidRDefault="00920E15" w:rsidP="0025616F">
      <w:pPr>
        <w:spacing w:line="276" w:lineRule="auto"/>
        <w:ind w:left="1440" w:right="1540"/>
        <w:rPr>
          <w:rFonts w:ascii="Arial" w:hAnsi="Arial" w:cs="Arial"/>
          <w:color w:val="00A9A0"/>
          <w:spacing w:val="-11"/>
          <w:sz w:val="32"/>
          <w:szCs w:val="32"/>
        </w:rPr>
      </w:pPr>
    </w:p>
    <w:p w14:paraId="2F327270" w14:textId="77777777" w:rsidR="00517B91" w:rsidRPr="00517B91" w:rsidRDefault="00517B91" w:rsidP="00517B91">
      <w:pPr>
        <w:spacing w:line="276" w:lineRule="auto"/>
        <w:ind w:left="1440" w:right="1540"/>
        <w:rPr>
          <w:rFonts w:ascii="Arial" w:hAnsi="Arial" w:cs="Arial"/>
          <w:color w:val="00A9A0"/>
          <w:spacing w:val="-11"/>
          <w:sz w:val="32"/>
          <w:szCs w:val="32"/>
        </w:rPr>
      </w:pPr>
      <w:r w:rsidRPr="00517B91">
        <w:rPr>
          <w:rFonts w:ascii="Arial" w:hAnsi="Arial" w:cs="Arial"/>
          <w:color w:val="00A9A0"/>
          <w:spacing w:val="-11"/>
          <w:sz w:val="32"/>
          <w:szCs w:val="32"/>
        </w:rPr>
        <w:t>Code Team</w:t>
      </w:r>
    </w:p>
    <w:p w14:paraId="3D5CF094" w14:textId="6CB49C5F" w:rsidR="00517B91" w:rsidRPr="00517B91" w:rsidRDefault="00517B91" w:rsidP="00517B91">
      <w:pPr>
        <w:spacing w:line="276" w:lineRule="auto"/>
        <w:ind w:left="1440" w:right="1540"/>
        <w:rPr>
          <w:rFonts w:ascii="Arial" w:hAnsi="Arial" w:cs="Arial"/>
          <w:spacing w:val="-11"/>
        </w:rPr>
      </w:pPr>
      <w:r w:rsidRPr="00517B91">
        <w:rPr>
          <w:rFonts w:ascii="Arial" w:hAnsi="Arial" w:cs="Arial"/>
          <w:spacing w:val="-11"/>
        </w:rPr>
        <w:t xml:space="preserve">The Code Team will respond to all patient medical emergencies </w:t>
      </w:r>
      <w:r w:rsidRPr="00517B91">
        <w:rPr>
          <w:rFonts w:ascii="Arial" w:hAnsi="Arial" w:cs="Arial"/>
          <w:spacing w:val="-11"/>
          <w:u w:val="single"/>
        </w:rPr>
        <w:t>in the main hospital</w:t>
      </w:r>
      <w:r w:rsidRPr="00517B91">
        <w:rPr>
          <w:rFonts w:ascii="Arial" w:hAnsi="Arial" w:cs="Arial"/>
          <w:spacing w:val="-11"/>
        </w:rPr>
        <w:t xml:space="preserve"> and will respond to non-patient emergencies only if requested Code Blue</w:t>
      </w:r>
      <w:r w:rsidR="00991073">
        <w:rPr>
          <w:rFonts w:ascii="Arial" w:hAnsi="Arial" w:cs="Arial"/>
          <w:spacing w:val="-11"/>
        </w:rPr>
        <w:t xml:space="preserve"> (5-5555</w:t>
      </w:r>
      <w:proofErr w:type="gramStart"/>
      <w:r w:rsidR="00991073">
        <w:rPr>
          <w:rFonts w:ascii="Arial" w:hAnsi="Arial" w:cs="Arial"/>
          <w:spacing w:val="-11"/>
        </w:rPr>
        <w:t xml:space="preserve">) </w:t>
      </w:r>
      <w:r w:rsidRPr="00517B91">
        <w:rPr>
          <w:rFonts w:ascii="Arial" w:hAnsi="Arial" w:cs="Arial"/>
          <w:spacing w:val="-11"/>
        </w:rPr>
        <w:t xml:space="preserve"> is</w:t>
      </w:r>
      <w:proofErr w:type="gramEnd"/>
      <w:r w:rsidRPr="00517B91">
        <w:rPr>
          <w:rFonts w:ascii="Arial" w:hAnsi="Arial" w:cs="Arial"/>
          <w:spacing w:val="-11"/>
        </w:rPr>
        <w:t xml:space="preserve"> called. The Code Team is multi-disciplinary, made up of ICU physicians, n</w:t>
      </w:r>
      <w:r>
        <w:rPr>
          <w:rFonts w:ascii="Arial" w:hAnsi="Arial" w:cs="Arial"/>
          <w:spacing w:val="-11"/>
        </w:rPr>
        <w:t>urses, respiratory therapists, s</w:t>
      </w:r>
      <w:r w:rsidRPr="00517B91">
        <w:rPr>
          <w:rFonts w:ascii="Arial" w:hAnsi="Arial" w:cs="Arial"/>
          <w:spacing w:val="-11"/>
        </w:rPr>
        <w:t>ecurity, and a nursing supervisor.</w:t>
      </w:r>
    </w:p>
    <w:p w14:paraId="6E8DF0A8" w14:textId="77777777" w:rsidR="00640A28" w:rsidRDefault="00640A28" w:rsidP="0025616F">
      <w:pPr>
        <w:spacing w:line="276" w:lineRule="auto"/>
        <w:ind w:left="1440" w:right="1540"/>
        <w:rPr>
          <w:rFonts w:ascii="Arial" w:hAnsi="Arial" w:cs="Arial"/>
          <w:color w:val="00A9A0"/>
          <w:spacing w:val="-11"/>
          <w:sz w:val="32"/>
          <w:szCs w:val="32"/>
        </w:rPr>
      </w:pPr>
    </w:p>
    <w:p w14:paraId="4012AF04" w14:textId="0B1CE51B"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What do you do if you get injured?</w:t>
      </w:r>
    </w:p>
    <w:p w14:paraId="27D1040C" w14:textId="77777777" w:rsidR="00104E6F" w:rsidRPr="0025616F" w:rsidRDefault="00104E6F" w:rsidP="0025616F">
      <w:pPr>
        <w:widowControl/>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Employees are required to report all work-related injuries and/or illnesses to their supervisor or the on-duty supervisor immediately and complete an Electronic Report of Injury Form (</w:t>
      </w:r>
      <w:proofErr w:type="spellStart"/>
      <w:r w:rsidRPr="0025616F">
        <w:rPr>
          <w:rFonts w:ascii="Arial" w:eastAsia="Times New Roman" w:hAnsi="Arial" w:cs="Arial"/>
          <w:color w:val="000000"/>
          <w:sz w:val="24"/>
          <w:szCs w:val="24"/>
        </w:rPr>
        <w:t>eROI</w:t>
      </w:r>
      <w:proofErr w:type="spellEnd"/>
      <w:r w:rsidRPr="0025616F">
        <w:rPr>
          <w:rFonts w:ascii="Arial" w:eastAsia="Times New Roman" w:hAnsi="Arial" w:cs="Arial"/>
          <w:color w:val="000000"/>
          <w:sz w:val="24"/>
          <w:szCs w:val="24"/>
        </w:rPr>
        <w:t xml:space="preserve">) by the end of shift in which the injury or illness occurred. The forms are located on the CPMC Intranet under </w:t>
      </w:r>
      <w:r w:rsidRPr="0025616F">
        <w:rPr>
          <w:rFonts w:ascii="Arial" w:eastAsia="Times New Roman" w:hAnsi="Arial" w:cs="Arial"/>
          <w:i/>
          <w:color w:val="000000"/>
          <w:sz w:val="24"/>
          <w:szCs w:val="24"/>
        </w:rPr>
        <w:t>Frequently Reviewed Forms – Environment of Care</w:t>
      </w:r>
      <w:r w:rsidRPr="0025616F">
        <w:rPr>
          <w:rFonts w:ascii="Arial" w:eastAsia="Times New Roman" w:hAnsi="Arial" w:cs="Arial"/>
          <w:color w:val="000000"/>
          <w:sz w:val="24"/>
          <w:szCs w:val="24"/>
        </w:rPr>
        <w:t>.</w:t>
      </w:r>
    </w:p>
    <w:p w14:paraId="189500CD" w14:textId="77777777" w:rsidR="00104E6F" w:rsidRPr="0025616F" w:rsidRDefault="00104E6F" w:rsidP="0025616F">
      <w:pPr>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Upon completion and submission of the form, an incident analysis will be completed by the employee’s manager to determine what caused the incident and actions needed to be taken to prevent the incident from reoccurring.</w:t>
      </w:r>
    </w:p>
    <w:p w14:paraId="274C740B" w14:textId="77777777" w:rsidR="00104E6F" w:rsidRDefault="00104E6F" w:rsidP="0025616F">
      <w:pPr>
        <w:spacing w:line="276" w:lineRule="auto"/>
        <w:ind w:left="1440" w:right="1540"/>
        <w:rPr>
          <w:rFonts w:ascii="Arial" w:hAnsi="Arial" w:cs="Arial"/>
          <w:color w:val="00A9A0"/>
          <w:spacing w:val="-11"/>
          <w:sz w:val="24"/>
          <w:szCs w:val="24"/>
        </w:rPr>
      </w:pPr>
    </w:p>
    <w:p w14:paraId="67DFD169" w14:textId="77777777" w:rsidR="00991073" w:rsidRDefault="00991073" w:rsidP="0025616F">
      <w:pPr>
        <w:spacing w:line="276" w:lineRule="auto"/>
        <w:ind w:left="1440" w:right="1540"/>
        <w:rPr>
          <w:rFonts w:ascii="Arial" w:hAnsi="Arial" w:cs="Arial"/>
          <w:color w:val="00A9A0"/>
          <w:spacing w:val="-11"/>
          <w:sz w:val="24"/>
          <w:szCs w:val="24"/>
        </w:rPr>
      </w:pPr>
    </w:p>
    <w:p w14:paraId="10718E60" w14:textId="77777777" w:rsidR="00991073" w:rsidRPr="00F13107" w:rsidRDefault="00991073" w:rsidP="0025616F">
      <w:pPr>
        <w:spacing w:line="276" w:lineRule="auto"/>
        <w:ind w:left="1440" w:right="1540"/>
        <w:rPr>
          <w:rFonts w:ascii="Arial" w:hAnsi="Arial" w:cs="Arial"/>
          <w:color w:val="00A9A0"/>
          <w:spacing w:val="-11"/>
          <w:sz w:val="24"/>
          <w:szCs w:val="24"/>
        </w:rPr>
      </w:pPr>
    </w:p>
    <w:p w14:paraId="3B0C8CFC" w14:textId="77777777"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lastRenderedPageBreak/>
        <w:t>Workplace Violence Reporting</w:t>
      </w:r>
    </w:p>
    <w:p w14:paraId="6B8961DB" w14:textId="77777777" w:rsidR="00104E6F" w:rsidRPr="00F13107" w:rsidRDefault="00104E6F" w:rsidP="0025616F">
      <w:pPr>
        <w:widowControl/>
        <w:spacing w:line="276" w:lineRule="auto"/>
        <w:ind w:left="1440" w:right="1540"/>
        <w:rPr>
          <w:rFonts w:ascii="Arial" w:eastAsia="Times New Roman" w:hAnsi="Arial" w:cs="Arial"/>
          <w:sz w:val="24"/>
          <w:szCs w:val="24"/>
        </w:rPr>
      </w:pPr>
      <w:r w:rsidRPr="00F13107">
        <w:rPr>
          <w:rFonts w:ascii="Arial" w:eastAsia="Times New Roman" w:hAnsi="Arial" w:cs="Arial"/>
          <w:sz w:val="24"/>
          <w:szCs w:val="24"/>
        </w:rPr>
        <w:t xml:space="preserve">Effective April 1, 2017, employees working in inpatient and outpatient settings and clinics on hospital licenses are required to report workplace violence incidents into the </w:t>
      </w:r>
      <w:r w:rsidRPr="00F13107">
        <w:rPr>
          <w:rFonts w:ascii="Arial" w:eastAsia="Times New Roman" w:hAnsi="Arial" w:cs="Arial"/>
          <w:i/>
          <w:sz w:val="24"/>
          <w:szCs w:val="24"/>
          <w:u w:val="single"/>
        </w:rPr>
        <w:t>Midas Workplace Violence Incident Report</w:t>
      </w:r>
      <w:r w:rsidRPr="00F13107">
        <w:rPr>
          <w:rFonts w:ascii="Arial" w:eastAsia="Times New Roman" w:hAnsi="Arial" w:cs="Arial"/>
          <w:sz w:val="24"/>
          <w:szCs w:val="24"/>
        </w:rPr>
        <w:t>.</w:t>
      </w:r>
    </w:p>
    <w:p w14:paraId="107C0540"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00E210F1" w14:textId="77777777" w:rsidR="00104E6F" w:rsidRPr="0025616F" w:rsidRDefault="00104E6F" w:rsidP="0025616F">
      <w:pPr>
        <w:widowControl/>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Adopted on October 20, 2016, certain health</w:t>
      </w:r>
      <w:r w:rsidR="004C7C14" w:rsidRPr="0025616F">
        <w:rPr>
          <w:rFonts w:ascii="Arial" w:eastAsia="Times New Roman" w:hAnsi="Arial" w:cs="Arial"/>
          <w:sz w:val="24"/>
          <w:szCs w:val="24"/>
        </w:rPr>
        <w:t xml:space="preserve"> </w:t>
      </w:r>
      <w:r w:rsidRPr="0025616F">
        <w:rPr>
          <w:rFonts w:ascii="Arial" w:eastAsia="Times New Roman" w:hAnsi="Arial" w:cs="Arial"/>
          <w:sz w:val="24"/>
          <w:szCs w:val="24"/>
        </w:rPr>
        <w:t>care facilities as defined by the new Cal/OSHA</w:t>
      </w:r>
      <w:r w:rsidRPr="0025616F">
        <w:rPr>
          <w:rFonts w:ascii="Arial" w:eastAsia="Times New Roman" w:hAnsi="Arial" w:cs="Arial"/>
          <w:b/>
          <w:sz w:val="24"/>
          <w:szCs w:val="24"/>
        </w:rPr>
        <w:t xml:space="preserve"> </w:t>
      </w:r>
      <w:r w:rsidRPr="0025616F">
        <w:rPr>
          <w:rFonts w:ascii="Arial" w:eastAsia="Times New Roman" w:hAnsi="Arial" w:cs="Arial"/>
          <w:sz w:val="24"/>
          <w:szCs w:val="24"/>
        </w:rPr>
        <w:t>Workplace Violence Prevention Plan standards, Section 3342, California Code of Regulations Title 8, are required to maintain a log of all incidents of workplace violence by April 1, 2017.</w:t>
      </w:r>
    </w:p>
    <w:p w14:paraId="7BB092DD"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3FFF13A9" w14:textId="77777777" w:rsidR="00104E6F" w:rsidRPr="0025616F" w:rsidRDefault="00104E6F" w:rsidP="0025616F">
      <w:pPr>
        <w:widowControl/>
        <w:shd w:val="clear" w:color="auto" w:fill="FFFFFF"/>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The purpose of the new standard is to protect employees, physicians, volunteers, and contracted personnel from aggressive and violent behavior.  For example, physical and/or verbal assault, sexual assault, threats, and violation of a restraining order.</w:t>
      </w:r>
    </w:p>
    <w:p w14:paraId="37A204A6"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In addition, if an employee is injured in a workplace violence incident they must complete an</w:t>
      </w:r>
      <w:r w:rsidRPr="0025616F">
        <w:rPr>
          <w:rFonts w:ascii="Arial" w:eastAsia="Times New Roman" w:hAnsi="Arial" w:cs="Arial"/>
          <w:b/>
          <w:sz w:val="24"/>
          <w:szCs w:val="24"/>
        </w:rPr>
        <w:t xml:space="preserve"> </w:t>
      </w:r>
      <w:r w:rsidRPr="0025616F">
        <w:rPr>
          <w:rFonts w:ascii="Arial" w:eastAsia="Times New Roman" w:hAnsi="Arial" w:cs="Arial"/>
          <w:sz w:val="24"/>
          <w:szCs w:val="24"/>
        </w:rPr>
        <w:t>Electronic Report of Injury (</w:t>
      </w:r>
      <w:proofErr w:type="spellStart"/>
      <w:r w:rsidRPr="0025616F">
        <w:rPr>
          <w:rFonts w:ascii="Arial" w:eastAsia="Times New Roman" w:hAnsi="Arial" w:cs="Arial"/>
          <w:sz w:val="24"/>
          <w:szCs w:val="24"/>
        </w:rPr>
        <w:t>eROI</w:t>
      </w:r>
      <w:proofErr w:type="spellEnd"/>
      <w:r w:rsidRPr="0025616F">
        <w:rPr>
          <w:rFonts w:ascii="Arial" w:eastAsia="Times New Roman" w:hAnsi="Arial" w:cs="Arial"/>
          <w:sz w:val="24"/>
          <w:szCs w:val="24"/>
        </w:rPr>
        <w:t xml:space="preserve">) Form </w:t>
      </w:r>
      <w:r w:rsidRPr="0025616F">
        <w:rPr>
          <w:rFonts w:ascii="Arial" w:eastAsia="Times New Roman" w:hAnsi="Arial" w:cs="Arial"/>
          <w:b/>
          <w:sz w:val="24"/>
          <w:szCs w:val="24"/>
        </w:rPr>
        <w:t>AND</w:t>
      </w:r>
      <w:r w:rsidRPr="0025616F">
        <w:rPr>
          <w:rFonts w:ascii="Arial" w:eastAsia="Times New Roman" w:hAnsi="Arial" w:cs="Arial"/>
          <w:sz w:val="24"/>
          <w:szCs w:val="24"/>
        </w:rPr>
        <w:t xml:space="preserve"> a Workplace Violence Incident Report.</w:t>
      </w:r>
    </w:p>
    <w:p w14:paraId="5D992E5E" w14:textId="77777777" w:rsidR="004912A8" w:rsidRPr="0025616F" w:rsidRDefault="004912A8" w:rsidP="0025616F">
      <w:pPr>
        <w:widowControl/>
        <w:tabs>
          <w:tab w:val="left" w:pos="6390"/>
        </w:tabs>
        <w:spacing w:line="276" w:lineRule="auto"/>
        <w:ind w:left="1440" w:right="1540"/>
        <w:rPr>
          <w:rFonts w:ascii="Arial" w:eastAsia="Times New Roman" w:hAnsi="Arial" w:cs="Arial"/>
          <w:sz w:val="24"/>
          <w:szCs w:val="24"/>
        </w:rPr>
      </w:pPr>
    </w:p>
    <w:p w14:paraId="5894B2B9"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 xml:space="preserve">If a patient is injured, the employee must go to the </w:t>
      </w:r>
      <w:r w:rsidRPr="00F13107">
        <w:rPr>
          <w:rFonts w:ascii="Arial" w:eastAsia="Times New Roman" w:hAnsi="Arial" w:cs="Arial"/>
          <w:sz w:val="24"/>
          <w:szCs w:val="24"/>
        </w:rPr>
        <w:t>Hospital Midas Tools Page</w:t>
      </w:r>
      <w:r w:rsidRPr="0025616F">
        <w:rPr>
          <w:rFonts w:ascii="Arial" w:eastAsia="Times New Roman" w:hAnsi="Arial" w:cs="Arial"/>
          <w:sz w:val="24"/>
          <w:szCs w:val="24"/>
        </w:rPr>
        <w:t xml:space="preserve"> and complete a patient injury form.  </w:t>
      </w:r>
    </w:p>
    <w:p w14:paraId="5B995698" w14:textId="77777777" w:rsidR="00104E6F" w:rsidRPr="0025616F" w:rsidRDefault="00104E6F" w:rsidP="0025616F">
      <w:pPr>
        <w:widowControl/>
        <w:autoSpaceDE w:val="0"/>
        <w:autoSpaceDN w:val="0"/>
        <w:spacing w:line="276" w:lineRule="auto"/>
        <w:ind w:left="1440" w:right="1540"/>
        <w:rPr>
          <w:rFonts w:ascii="Arial" w:eastAsia="Calibri" w:hAnsi="Arial" w:cs="Arial"/>
          <w:bCs/>
          <w:sz w:val="24"/>
          <w:szCs w:val="24"/>
        </w:rPr>
      </w:pPr>
      <w:r w:rsidRPr="0025616F">
        <w:rPr>
          <w:rFonts w:ascii="Arial" w:eastAsia="Calibri" w:hAnsi="Arial" w:cs="Arial"/>
          <w:bCs/>
          <w:sz w:val="24"/>
          <w:szCs w:val="24"/>
        </w:rPr>
        <w:t>Safety, security, human resources, risk management, and operations management will coordinate a post incident investigation.</w:t>
      </w:r>
    </w:p>
    <w:p w14:paraId="249BFAEF" w14:textId="77777777" w:rsidR="00104E6F" w:rsidRPr="006C2555" w:rsidRDefault="00104E6F" w:rsidP="002D22E8">
      <w:pPr>
        <w:spacing w:line="276" w:lineRule="auto"/>
        <w:ind w:left="1540" w:right="1540"/>
        <w:rPr>
          <w:rFonts w:ascii="Arial" w:hAnsi="Arial" w:cs="Arial"/>
          <w:spacing w:val="-11"/>
          <w:sz w:val="24"/>
          <w:szCs w:val="24"/>
        </w:rPr>
      </w:pPr>
    </w:p>
    <w:p w14:paraId="0EF66404" w14:textId="77777777" w:rsidR="00104E6F" w:rsidRPr="006C2555" w:rsidRDefault="00104E6F" w:rsidP="00F13107">
      <w:pPr>
        <w:spacing w:line="276" w:lineRule="auto"/>
        <w:ind w:left="1440" w:right="1540"/>
        <w:rPr>
          <w:rFonts w:ascii="Arial" w:eastAsia="Calibri" w:hAnsi="Arial" w:cs="Arial"/>
          <w:sz w:val="24"/>
          <w:szCs w:val="24"/>
        </w:rPr>
      </w:pPr>
    </w:p>
    <w:p w14:paraId="1D67A1FB" w14:textId="3C3677CF" w:rsidR="006B3E9A" w:rsidRPr="00F13107" w:rsidRDefault="006B3E9A" w:rsidP="00F13107">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 xml:space="preserve">MRI </w:t>
      </w:r>
      <w:r w:rsidR="0077447C" w:rsidRPr="00F13107">
        <w:rPr>
          <w:rFonts w:ascii="Arial" w:hAnsi="Arial" w:cs="Arial"/>
          <w:color w:val="00A9A0"/>
          <w:spacing w:val="-11"/>
          <w:sz w:val="32"/>
          <w:szCs w:val="32"/>
        </w:rPr>
        <w:t xml:space="preserve">Suite </w:t>
      </w:r>
      <w:r w:rsidRPr="00F13107">
        <w:rPr>
          <w:rFonts w:ascii="Arial" w:hAnsi="Arial" w:cs="Arial"/>
          <w:color w:val="00A9A0"/>
          <w:spacing w:val="-11"/>
          <w:sz w:val="32"/>
          <w:szCs w:val="32"/>
        </w:rPr>
        <w:t>Safety</w:t>
      </w:r>
    </w:p>
    <w:p w14:paraId="2BBDDA53" w14:textId="77777777" w:rsidR="00CE1D16" w:rsidRPr="00F13107" w:rsidRDefault="00F13107" w:rsidP="00F13107">
      <w:pPr>
        <w:pStyle w:val="BodyText"/>
        <w:spacing w:before="265" w:line="275" w:lineRule="auto"/>
        <w:ind w:left="1440" w:right="1918" w:firstLine="0"/>
        <w:rPr>
          <w:rFonts w:ascii="Arial" w:hAnsi="Arial" w:cs="Arial"/>
        </w:rPr>
      </w:pPr>
      <w:r w:rsidRPr="00F13107">
        <w:rPr>
          <w:rFonts w:ascii="Arial" w:hAnsi="Arial" w:cs="Arial"/>
        </w:rPr>
        <w:t xml:space="preserve">For security and safety reasons, access to MRI suite is limited to MRI personnel and security and is </w:t>
      </w:r>
      <w:r w:rsidRPr="00544022">
        <w:rPr>
          <w:rFonts w:ascii="Arial" w:hAnsi="Arial" w:cs="Arial"/>
          <w:b/>
        </w:rPr>
        <w:t>controlled</w:t>
      </w:r>
      <w:r w:rsidRPr="00F13107">
        <w:rPr>
          <w:rFonts w:ascii="Arial" w:hAnsi="Arial" w:cs="Arial"/>
        </w:rPr>
        <w:t xml:space="preserve">. </w:t>
      </w:r>
      <w:r w:rsidR="00CE1D16" w:rsidRPr="00F13107">
        <w:rPr>
          <w:rFonts w:ascii="Arial" w:hAnsi="Arial" w:cs="Arial"/>
        </w:rPr>
        <w:t>The</w:t>
      </w:r>
      <w:r w:rsidR="00CE1D16" w:rsidRPr="00F13107">
        <w:rPr>
          <w:rFonts w:ascii="Arial" w:hAnsi="Arial" w:cs="Arial"/>
          <w:spacing w:val="-3"/>
        </w:rPr>
        <w:t xml:space="preserve"> </w:t>
      </w:r>
      <w:r w:rsidR="00CE1D16" w:rsidRPr="00F13107">
        <w:rPr>
          <w:rFonts w:ascii="Arial" w:hAnsi="Arial" w:cs="Arial"/>
        </w:rPr>
        <w:t>MRI</w:t>
      </w:r>
      <w:r w:rsidR="00CE1D16" w:rsidRPr="00F13107">
        <w:rPr>
          <w:rFonts w:ascii="Arial" w:hAnsi="Arial" w:cs="Arial"/>
          <w:spacing w:val="-2"/>
        </w:rPr>
        <w:t xml:space="preserve"> </w:t>
      </w:r>
      <w:r w:rsidR="00CE1D16" w:rsidRPr="00F13107">
        <w:rPr>
          <w:rFonts w:ascii="Arial" w:hAnsi="Arial" w:cs="Arial"/>
          <w:spacing w:val="-1"/>
        </w:rPr>
        <w:t>spaces</w:t>
      </w:r>
      <w:r w:rsidR="00CE1D16" w:rsidRPr="00F13107">
        <w:rPr>
          <w:rFonts w:ascii="Arial" w:hAnsi="Arial" w:cs="Arial"/>
          <w:spacing w:val="-4"/>
        </w:rPr>
        <w:t xml:space="preserve"> </w:t>
      </w:r>
      <w:r w:rsidR="00CE1D16" w:rsidRPr="00F13107">
        <w:rPr>
          <w:rFonts w:ascii="Arial" w:hAnsi="Arial" w:cs="Arial"/>
        </w:rPr>
        <w:t>are</w:t>
      </w:r>
      <w:r w:rsidR="00CE1D16" w:rsidRPr="00F13107">
        <w:rPr>
          <w:rFonts w:ascii="Arial" w:hAnsi="Arial" w:cs="Arial"/>
          <w:spacing w:val="-3"/>
        </w:rPr>
        <w:t xml:space="preserve"> </w:t>
      </w:r>
      <w:r w:rsidR="00CE1D16" w:rsidRPr="00F13107">
        <w:rPr>
          <w:rFonts w:ascii="Arial" w:hAnsi="Arial" w:cs="Arial"/>
          <w:spacing w:val="-1"/>
        </w:rPr>
        <w:t>zoned</w:t>
      </w:r>
      <w:r w:rsidR="00CE1D16" w:rsidRPr="00F13107">
        <w:rPr>
          <w:rFonts w:ascii="Arial" w:hAnsi="Arial" w:cs="Arial"/>
          <w:spacing w:val="1"/>
        </w:rPr>
        <w:t xml:space="preserve"> </w:t>
      </w:r>
      <w:r w:rsidR="00CE1D16" w:rsidRPr="00F13107">
        <w:rPr>
          <w:rFonts w:ascii="Arial" w:hAnsi="Arial" w:cs="Arial"/>
          <w:spacing w:val="-1"/>
        </w:rPr>
        <w:t>to protect</w:t>
      </w:r>
      <w:r w:rsidR="00CE1D16" w:rsidRPr="00F13107">
        <w:rPr>
          <w:rFonts w:ascii="Arial" w:hAnsi="Arial" w:cs="Arial"/>
        </w:rPr>
        <w:t xml:space="preserve"> </w:t>
      </w:r>
      <w:r w:rsidR="00CE1D16" w:rsidRPr="00F13107">
        <w:rPr>
          <w:rFonts w:ascii="Arial" w:hAnsi="Arial" w:cs="Arial"/>
          <w:spacing w:val="-1"/>
        </w:rPr>
        <w:t>staff,</w:t>
      </w:r>
      <w:r w:rsidR="00CE1D16" w:rsidRPr="00F13107">
        <w:rPr>
          <w:rFonts w:ascii="Arial" w:hAnsi="Arial" w:cs="Arial"/>
          <w:spacing w:val="-4"/>
        </w:rPr>
        <w:t xml:space="preserve"> </w:t>
      </w:r>
      <w:r w:rsidR="00CE1D16" w:rsidRPr="00F13107">
        <w:rPr>
          <w:rFonts w:ascii="Arial" w:hAnsi="Arial" w:cs="Arial"/>
          <w:spacing w:val="-1"/>
        </w:rPr>
        <w:t>patients</w:t>
      </w:r>
      <w:r w:rsidR="00CE1D16" w:rsidRPr="00F13107">
        <w:rPr>
          <w:rFonts w:ascii="Arial" w:hAnsi="Arial" w:cs="Arial"/>
          <w:spacing w:val="-2"/>
        </w:rPr>
        <w:t xml:space="preserve"> </w:t>
      </w:r>
      <w:r w:rsidR="00CE1D16" w:rsidRPr="00F13107">
        <w:rPr>
          <w:rFonts w:ascii="Arial" w:hAnsi="Arial" w:cs="Arial"/>
          <w:spacing w:val="-1"/>
        </w:rPr>
        <w:t>and</w:t>
      </w:r>
      <w:r w:rsidR="00CE1D16" w:rsidRPr="00F13107">
        <w:rPr>
          <w:rFonts w:ascii="Arial" w:hAnsi="Arial" w:cs="Arial"/>
          <w:spacing w:val="-3"/>
        </w:rPr>
        <w:t xml:space="preserve"> </w:t>
      </w:r>
      <w:r w:rsidR="00CE1D16" w:rsidRPr="00F13107">
        <w:rPr>
          <w:rFonts w:ascii="Arial" w:hAnsi="Arial" w:cs="Arial"/>
        </w:rPr>
        <w:t>families.</w:t>
      </w:r>
      <w:r w:rsidR="00CE1D16" w:rsidRPr="00F13107">
        <w:rPr>
          <w:rFonts w:ascii="Arial" w:hAnsi="Arial" w:cs="Arial"/>
          <w:spacing w:val="49"/>
        </w:rPr>
        <w:t xml:space="preserve"> </w:t>
      </w:r>
      <w:r w:rsidR="00CE1D16" w:rsidRPr="00F13107">
        <w:rPr>
          <w:rFonts w:ascii="Arial" w:hAnsi="Arial" w:cs="Arial"/>
        </w:rPr>
        <w:t>Zoning</w:t>
      </w:r>
      <w:r w:rsidR="00CE1D16" w:rsidRPr="00F13107">
        <w:rPr>
          <w:rFonts w:ascii="Arial" w:hAnsi="Arial" w:cs="Arial"/>
          <w:spacing w:val="-2"/>
        </w:rPr>
        <w:t xml:space="preserve"> </w:t>
      </w:r>
      <w:r w:rsidR="00CE1D16" w:rsidRPr="00F13107">
        <w:rPr>
          <w:rFonts w:ascii="Arial" w:hAnsi="Arial" w:cs="Arial"/>
        </w:rPr>
        <w:t>is</w:t>
      </w:r>
      <w:r w:rsidR="00CE1D16" w:rsidRPr="00F13107">
        <w:rPr>
          <w:rFonts w:ascii="Arial" w:hAnsi="Arial" w:cs="Arial"/>
          <w:spacing w:val="-3"/>
        </w:rPr>
        <w:t xml:space="preserve"> </w:t>
      </w:r>
      <w:r w:rsidR="00CE1D16" w:rsidRPr="00F13107">
        <w:rPr>
          <w:rFonts w:ascii="Arial" w:hAnsi="Arial" w:cs="Arial"/>
        </w:rPr>
        <w:t>noted</w:t>
      </w:r>
      <w:r w:rsidR="00CE1D16" w:rsidRPr="00F13107">
        <w:rPr>
          <w:rFonts w:ascii="Arial" w:hAnsi="Arial" w:cs="Arial"/>
          <w:spacing w:val="-3"/>
        </w:rPr>
        <w:t xml:space="preserve"> </w:t>
      </w:r>
      <w:r w:rsidR="00CE1D16" w:rsidRPr="00F13107">
        <w:rPr>
          <w:rFonts w:ascii="Arial" w:hAnsi="Arial" w:cs="Arial"/>
        </w:rPr>
        <w:t>as</w:t>
      </w:r>
      <w:r w:rsidR="00CE1D16" w:rsidRPr="00F13107">
        <w:rPr>
          <w:rFonts w:ascii="Arial" w:hAnsi="Arial" w:cs="Arial"/>
          <w:spacing w:val="43"/>
        </w:rPr>
        <w:t xml:space="preserve"> </w:t>
      </w:r>
      <w:r w:rsidR="00CE1D16" w:rsidRPr="00F13107">
        <w:rPr>
          <w:rFonts w:ascii="Arial" w:hAnsi="Arial" w:cs="Arial"/>
          <w:spacing w:val="-1"/>
        </w:rPr>
        <w:t>follows:</w:t>
      </w:r>
    </w:p>
    <w:p w14:paraId="2D6D6836" w14:textId="77777777" w:rsidR="00CE1D16" w:rsidRPr="00F13107" w:rsidRDefault="00CE1D16" w:rsidP="00427AD4">
      <w:pPr>
        <w:pStyle w:val="BodyText"/>
        <w:numPr>
          <w:ilvl w:val="0"/>
          <w:numId w:val="38"/>
        </w:numPr>
        <w:tabs>
          <w:tab w:val="left" w:pos="2260"/>
        </w:tabs>
        <w:spacing w:before="200"/>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w:t>
      </w:r>
      <w:r w:rsidRPr="00F13107">
        <w:rPr>
          <w:rFonts w:ascii="Arial" w:hAnsi="Arial" w:cs="Arial"/>
          <w:spacing w:val="-3"/>
        </w:rPr>
        <w:t xml:space="preserve"> </w:t>
      </w:r>
      <w:r w:rsidRPr="00F13107">
        <w:rPr>
          <w:rFonts w:ascii="Arial" w:hAnsi="Arial" w:cs="Arial"/>
          <w:spacing w:val="-1"/>
        </w:rPr>
        <w:t>Unscreened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6"/>
        </w:rPr>
        <w:t xml:space="preserve"> </w:t>
      </w:r>
      <w:r w:rsidRPr="00F13107">
        <w:rPr>
          <w:rFonts w:ascii="Arial" w:hAnsi="Arial" w:cs="Arial"/>
        </w:rPr>
        <w:t>patients,</w:t>
      </w:r>
      <w:r w:rsidRPr="00F13107">
        <w:rPr>
          <w:rFonts w:ascii="Arial" w:hAnsi="Arial" w:cs="Arial"/>
          <w:spacing w:val="-6"/>
        </w:rPr>
        <w:t xml:space="preserve"> </w:t>
      </w:r>
      <w:r w:rsidRPr="00F13107">
        <w:rPr>
          <w:rFonts w:ascii="Arial" w:hAnsi="Arial" w:cs="Arial"/>
          <w:spacing w:val="-1"/>
        </w:rPr>
        <w:t>personnel</w:t>
      </w:r>
      <w:r w:rsidRPr="00F13107">
        <w:rPr>
          <w:rFonts w:ascii="Arial" w:hAnsi="Arial" w:cs="Arial"/>
          <w:spacing w:val="-2"/>
        </w:rPr>
        <w:t xml:space="preserve"> </w:t>
      </w:r>
      <w:r w:rsidRPr="00F13107">
        <w:rPr>
          <w:rFonts w:ascii="Arial" w:hAnsi="Arial" w:cs="Arial"/>
          <w:spacing w:val="-1"/>
        </w:rPr>
        <w:t>and</w:t>
      </w:r>
      <w:r w:rsidRPr="00F13107">
        <w:rPr>
          <w:rFonts w:ascii="Arial" w:hAnsi="Arial" w:cs="Arial"/>
          <w:spacing w:val="-7"/>
        </w:rPr>
        <w:t xml:space="preserve"> </w:t>
      </w:r>
      <w:r w:rsidRPr="00F13107">
        <w:rPr>
          <w:rFonts w:ascii="Arial" w:hAnsi="Arial" w:cs="Arial"/>
          <w:spacing w:val="-1"/>
        </w:rPr>
        <w:t>visitors</w:t>
      </w:r>
    </w:p>
    <w:p w14:paraId="5943B316" w14:textId="77777777" w:rsidR="00CE1D16" w:rsidRPr="00F13107" w:rsidRDefault="00CE1D16" w:rsidP="00427AD4">
      <w:pPr>
        <w:pStyle w:val="BodyText"/>
        <w:numPr>
          <w:ilvl w:val="0"/>
          <w:numId w:val="38"/>
        </w:numPr>
        <w:tabs>
          <w:tab w:val="left" w:pos="2260"/>
        </w:tabs>
        <w:spacing w:before="44"/>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III:</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rPr>
        <w:t>,</w:t>
      </w:r>
      <w:r w:rsidRPr="00F13107">
        <w:rPr>
          <w:rFonts w:ascii="Arial" w:hAnsi="Arial" w:cs="Arial"/>
          <w:spacing w:val="-5"/>
        </w:rPr>
        <w:t xml:space="preserve"> </w:t>
      </w:r>
      <w:r w:rsidRPr="00F13107">
        <w:rPr>
          <w:rFonts w:ascii="Arial" w:hAnsi="Arial" w:cs="Arial"/>
          <w:spacing w:val="-1"/>
        </w:rPr>
        <w:t>personnel</w:t>
      </w:r>
      <w:r w:rsidRPr="00F13107">
        <w:rPr>
          <w:rFonts w:ascii="Arial" w:hAnsi="Arial" w:cs="Arial"/>
          <w:spacing w:val="-3"/>
        </w:rPr>
        <w:t xml:space="preserve"> </w:t>
      </w:r>
      <w:r w:rsidRPr="00F13107">
        <w:rPr>
          <w:rFonts w:ascii="Arial" w:hAnsi="Arial" w:cs="Arial"/>
          <w:spacing w:val="-1"/>
        </w:rPr>
        <w:t>and</w:t>
      </w:r>
      <w:r w:rsidRPr="00F13107">
        <w:rPr>
          <w:rFonts w:ascii="Arial" w:hAnsi="Arial" w:cs="Arial"/>
          <w:spacing w:val="-4"/>
        </w:rPr>
        <w:t xml:space="preserve"> </w:t>
      </w:r>
      <w:r w:rsidRPr="00F13107">
        <w:rPr>
          <w:rFonts w:ascii="Arial" w:hAnsi="Arial" w:cs="Arial"/>
          <w:spacing w:val="-1"/>
        </w:rPr>
        <w:t>visitors</w:t>
      </w:r>
    </w:p>
    <w:p w14:paraId="153A3A2C" w14:textId="77777777" w:rsidR="00CE1D16" w:rsidRPr="00F13107" w:rsidRDefault="00CE1D16" w:rsidP="00427AD4">
      <w:pPr>
        <w:pStyle w:val="BodyText"/>
        <w:numPr>
          <w:ilvl w:val="0"/>
          <w:numId w:val="38"/>
        </w:numPr>
        <w:tabs>
          <w:tab w:val="left" w:pos="2260"/>
        </w:tabs>
        <w:spacing w:before="42" w:line="275" w:lineRule="auto"/>
        <w:ind w:right="2851"/>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IV:</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spacing w:val="-5"/>
        </w:rPr>
        <w:t xml:space="preserve"> </w:t>
      </w:r>
      <w:r w:rsidRPr="00F13107">
        <w:rPr>
          <w:rFonts w:ascii="Arial" w:hAnsi="Arial" w:cs="Arial"/>
        </w:rPr>
        <w:t>personnel</w:t>
      </w:r>
      <w:r w:rsidRPr="00F13107">
        <w:rPr>
          <w:rFonts w:ascii="Arial" w:hAnsi="Arial" w:cs="Arial"/>
          <w:spacing w:val="-5"/>
        </w:rPr>
        <w:t xml:space="preserve"> </w:t>
      </w:r>
      <w:r w:rsidRPr="00F13107">
        <w:rPr>
          <w:rFonts w:ascii="Arial" w:hAnsi="Arial" w:cs="Arial"/>
          <w:spacing w:val="-1"/>
        </w:rPr>
        <w:t>and visitors</w:t>
      </w:r>
      <w:r w:rsidRPr="00F13107">
        <w:rPr>
          <w:rFonts w:ascii="Arial" w:hAnsi="Arial" w:cs="Arial"/>
          <w:spacing w:val="-5"/>
        </w:rPr>
        <w:t xml:space="preserve"> </w:t>
      </w:r>
      <w:r w:rsidRPr="00F13107">
        <w:rPr>
          <w:rFonts w:ascii="Arial" w:hAnsi="Arial" w:cs="Arial"/>
        </w:rPr>
        <w:t>under</w:t>
      </w:r>
      <w:r w:rsidRPr="00F13107">
        <w:rPr>
          <w:rFonts w:ascii="Arial" w:hAnsi="Arial" w:cs="Arial"/>
          <w:spacing w:val="-3"/>
        </w:rPr>
        <w:t xml:space="preserve"> </w:t>
      </w:r>
      <w:r w:rsidRPr="00F13107">
        <w:rPr>
          <w:rFonts w:ascii="Arial" w:hAnsi="Arial" w:cs="Arial"/>
          <w:spacing w:val="-1"/>
        </w:rPr>
        <w:t>constant</w:t>
      </w:r>
      <w:r w:rsidRPr="00F13107">
        <w:rPr>
          <w:rFonts w:ascii="Arial" w:hAnsi="Arial" w:cs="Arial"/>
          <w:spacing w:val="48"/>
        </w:rPr>
        <w:t xml:space="preserve"> </w:t>
      </w:r>
      <w:r w:rsidRPr="00F13107">
        <w:rPr>
          <w:rFonts w:ascii="Arial" w:hAnsi="Arial" w:cs="Arial"/>
          <w:spacing w:val="-1"/>
        </w:rPr>
        <w:t>supervision of</w:t>
      </w:r>
      <w:r w:rsidRPr="00F13107">
        <w:rPr>
          <w:rFonts w:ascii="Arial" w:hAnsi="Arial" w:cs="Arial"/>
          <w:spacing w:val="-4"/>
        </w:rPr>
        <w:t xml:space="preserve"> </w:t>
      </w:r>
      <w:r w:rsidRPr="00F13107">
        <w:rPr>
          <w:rFonts w:ascii="Arial" w:hAnsi="Arial" w:cs="Arial"/>
          <w:spacing w:val="-1"/>
        </w:rPr>
        <w:t>trained</w:t>
      </w:r>
      <w:r w:rsidRPr="00F13107">
        <w:rPr>
          <w:rFonts w:ascii="Arial" w:hAnsi="Arial" w:cs="Arial"/>
          <w:spacing w:val="-4"/>
        </w:rPr>
        <w:t xml:space="preserve"> </w:t>
      </w:r>
      <w:r w:rsidRPr="00F13107">
        <w:rPr>
          <w:rFonts w:ascii="Arial" w:hAnsi="Arial" w:cs="Arial"/>
          <w:spacing w:val="-1"/>
        </w:rPr>
        <w:t>MR</w:t>
      </w:r>
      <w:r w:rsidRPr="00F13107">
        <w:rPr>
          <w:rFonts w:ascii="Arial" w:hAnsi="Arial" w:cs="Arial"/>
          <w:spacing w:val="-3"/>
        </w:rPr>
        <w:t xml:space="preserve"> </w:t>
      </w:r>
      <w:r w:rsidRPr="00F13107">
        <w:rPr>
          <w:rFonts w:ascii="Arial" w:hAnsi="Arial" w:cs="Arial"/>
        </w:rPr>
        <w:t>personnel</w:t>
      </w:r>
    </w:p>
    <w:p w14:paraId="75D66207" w14:textId="77777777" w:rsidR="00CE1D16" w:rsidRPr="00F13107" w:rsidRDefault="00CE1D16" w:rsidP="00F13107">
      <w:pPr>
        <w:spacing w:before="8"/>
        <w:ind w:left="1440"/>
        <w:rPr>
          <w:rFonts w:ascii="Arial" w:eastAsia="Calibri" w:hAnsi="Arial" w:cs="Arial"/>
          <w:sz w:val="19"/>
          <w:szCs w:val="19"/>
        </w:rPr>
      </w:pPr>
    </w:p>
    <w:p w14:paraId="3C7BA1A7" w14:textId="77777777" w:rsidR="00CE1D16" w:rsidRDefault="00CE1D16" w:rsidP="00F13107">
      <w:pPr>
        <w:pStyle w:val="BodyText"/>
        <w:spacing w:before="60"/>
        <w:ind w:left="1440" w:right="1918" w:firstLine="0"/>
        <w:rPr>
          <w:rFonts w:ascii="Arial" w:hAnsi="Arial" w:cs="Arial"/>
          <w:spacing w:val="-1"/>
        </w:rPr>
      </w:pPr>
      <w:r w:rsidRPr="00F13107">
        <w:rPr>
          <w:rFonts w:ascii="Arial" w:hAnsi="Arial" w:cs="Arial"/>
        </w:rPr>
        <w:t>Any</w:t>
      </w:r>
      <w:r w:rsidRPr="00F13107">
        <w:rPr>
          <w:rFonts w:ascii="Arial" w:hAnsi="Arial" w:cs="Arial"/>
          <w:spacing w:val="-4"/>
        </w:rPr>
        <w:t xml:space="preserve"> </w:t>
      </w:r>
      <w:r w:rsidRPr="00F13107">
        <w:rPr>
          <w:rFonts w:ascii="Arial" w:hAnsi="Arial" w:cs="Arial"/>
          <w:spacing w:val="-1"/>
        </w:rPr>
        <w:t>metallic,</w:t>
      </w:r>
      <w:r w:rsidRPr="00F13107">
        <w:rPr>
          <w:rFonts w:ascii="Arial" w:hAnsi="Arial" w:cs="Arial"/>
          <w:spacing w:val="-3"/>
        </w:rPr>
        <w:t xml:space="preserve"> </w:t>
      </w:r>
      <w:r w:rsidRPr="00F13107">
        <w:rPr>
          <w:rFonts w:ascii="Arial" w:hAnsi="Arial" w:cs="Arial"/>
          <w:spacing w:val="-1"/>
        </w:rPr>
        <w:t>electronic,</w:t>
      </w:r>
      <w:r w:rsidRPr="00F13107">
        <w:rPr>
          <w:rFonts w:ascii="Arial" w:hAnsi="Arial" w:cs="Arial"/>
          <w:spacing w:val="-6"/>
        </w:rPr>
        <w:t xml:space="preserve"> </w:t>
      </w:r>
      <w:r w:rsidRPr="00F13107">
        <w:rPr>
          <w:rFonts w:ascii="Arial" w:hAnsi="Arial" w:cs="Arial"/>
        </w:rPr>
        <w:t>magnetic</w:t>
      </w:r>
      <w:r w:rsidRPr="00F13107">
        <w:rPr>
          <w:rFonts w:ascii="Arial" w:hAnsi="Arial" w:cs="Arial"/>
          <w:spacing w:val="-6"/>
        </w:rPr>
        <w:t xml:space="preserve"> </w:t>
      </w:r>
      <w:r w:rsidRPr="00F13107">
        <w:rPr>
          <w:rFonts w:ascii="Arial" w:hAnsi="Arial" w:cs="Arial"/>
        </w:rPr>
        <w:t>or</w:t>
      </w:r>
      <w:r w:rsidRPr="00F13107">
        <w:rPr>
          <w:rFonts w:ascii="Arial" w:hAnsi="Arial" w:cs="Arial"/>
          <w:spacing w:val="-3"/>
        </w:rPr>
        <w:t xml:space="preserve"> </w:t>
      </w:r>
      <w:r w:rsidRPr="00F13107">
        <w:rPr>
          <w:rFonts w:ascii="Arial" w:hAnsi="Arial" w:cs="Arial"/>
          <w:spacing w:val="-1"/>
        </w:rPr>
        <w:t>mechanical</w:t>
      </w:r>
      <w:r w:rsidRPr="00F13107">
        <w:rPr>
          <w:rFonts w:ascii="Arial" w:hAnsi="Arial" w:cs="Arial"/>
          <w:spacing w:val="-5"/>
        </w:rPr>
        <w:t xml:space="preserve"> </w:t>
      </w:r>
      <w:r w:rsidRPr="00F13107">
        <w:rPr>
          <w:rFonts w:ascii="Arial" w:hAnsi="Arial" w:cs="Arial"/>
          <w:spacing w:val="-1"/>
        </w:rPr>
        <w:t>implants,</w:t>
      </w:r>
      <w:r w:rsidRPr="00F13107">
        <w:rPr>
          <w:rFonts w:ascii="Arial" w:hAnsi="Arial" w:cs="Arial"/>
          <w:spacing w:val="-3"/>
        </w:rPr>
        <w:t xml:space="preserve"> </w:t>
      </w:r>
      <w:r w:rsidRPr="00F13107">
        <w:rPr>
          <w:rFonts w:ascii="Arial" w:hAnsi="Arial" w:cs="Arial"/>
          <w:spacing w:val="-1"/>
        </w:rPr>
        <w:t>devices,</w:t>
      </w:r>
      <w:r w:rsidRPr="00F13107">
        <w:rPr>
          <w:rFonts w:ascii="Arial" w:hAnsi="Arial" w:cs="Arial"/>
          <w:spacing w:val="-3"/>
        </w:rPr>
        <w:t xml:space="preserve"> </w:t>
      </w:r>
      <w:r w:rsidRPr="00F13107">
        <w:rPr>
          <w:rFonts w:ascii="Arial" w:hAnsi="Arial" w:cs="Arial"/>
        </w:rPr>
        <w:t>or</w:t>
      </w:r>
      <w:r w:rsidRPr="00F13107">
        <w:rPr>
          <w:rFonts w:ascii="Arial" w:hAnsi="Arial" w:cs="Arial"/>
          <w:spacing w:val="-6"/>
        </w:rPr>
        <w:t xml:space="preserve"> </w:t>
      </w:r>
      <w:r w:rsidRPr="00F13107">
        <w:rPr>
          <w:rFonts w:ascii="Arial" w:hAnsi="Arial" w:cs="Arial"/>
          <w:spacing w:val="-1"/>
        </w:rPr>
        <w:t>objects</w:t>
      </w:r>
      <w:r w:rsidRPr="00F13107">
        <w:rPr>
          <w:rFonts w:ascii="Arial" w:hAnsi="Arial" w:cs="Arial"/>
          <w:spacing w:val="-3"/>
        </w:rPr>
        <w:t xml:space="preserve"> </w:t>
      </w:r>
      <w:r w:rsidRPr="00F13107">
        <w:rPr>
          <w:rFonts w:ascii="Arial" w:hAnsi="Arial" w:cs="Arial"/>
        </w:rPr>
        <w:t>are</w:t>
      </w:r>
      <w:r w:rsidRPr="00F13107">
        <w:rPr>
          <w:rFonts w:ascii="Arial" w:hAnsi="Arial" w:cs="Arial"/>
          <w:spacing w:val="65"/>
          <w:w w:val="99"/>
        </w:rPr>
        <w:t xml:space="preserve"> </w:t>
      </w:r>
      <w:r w:rsidRPr="00F13107">
        <w:rPr>
          <w:rFonts w:ascii="Arial" w:hAnsi="Arial" w:cs="Arial"/>
        </w:rPr>
        <w:t>hazardous</w:t>
      </w:r>
      <w:r w:rsidRPr="00F13107">
        <w:rPr>
          <w:rFonts w:ascii="Arial" w:hAnsi="Arial" w:cs="Arial"/>
          <w:spacing w:val="-4"/>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rPr>
        <w:t>MRI</w:t>
      </w:r>
      <w:r w:rsidRPr="00F13107">
        <w:rPr>
          <w:rFonts w:ascii="Arial" w:hAnsi="Arial" w:cs="Arial"/>
          <w:spacing w:val="-2"/>
        </w:rPr>
        <w:t xml:space="preserve"> </w:t>
      </w:r>
      <w:r w:rsidRPr="00F13107">
        <w:rPr>
          <w:rFonts w:ascii="Arial" w:hAnsi="Arial" w:cs="Arial"/>
          <w:spacing w:val="-1"/>
        </w:rPr>
        <w:t>Suite</w:t>
      </w:r>
      <w:r w:rsidRPr="00F13107">
        <w:rPr>
          <w:rFonts w:ascii="Arial" w:hAnsi="Arial" w:cs="Arial"/>
        </w:rPr>
        <w:t xml:space="preserve"> </w:t>
      </w:r>
      <w:r w:rsidRPr="00F13107">
        <w:rPr>
          <w:rFonts w:ascii="Arial" w:hAnsi="Arial" w:cs="Arial"/>
          <w:spacing w:val="-1"/>
        </w:rPr>
        <w:t>and</w:t>
      </w:r>
      <w:r w:rsidRPr="00F13107">
        <w:rPr>
          <w:rFonts w:ascii="Arial" w:hAnsi="Arial" w:cs="Arial"/>
          <w:spacing w:val="-3"/>
        </w:rPr>
        <w:t xml:space="preserve"> </w:t>
      </w:r>
      <w:r w:rsidRPr="00F13107">
        <w:rPr>
          <w:rFonts w:ascii="Arial" w:hAnsi="Arial" w:cs="Arial"/>
          <w:spacing w:val="-1"/>
        </w:rPr>
        <w:t>cannot</w:t>
      </w:r>
      <w:r w:rsidRPr="00F13107">
        <w:rPr>
          <w:rFonts w:ascii="Arial" w:hAnsi="Arial" w:cs="Arial"/>
          <w:spacing w:val="-3"/>
        </w:rPr>
        <w:t xml:space="preserve"> </w:t>
      </w:r>
      <w:r w:rsidRPr="00F13107">
        <w:rPr>
          <w:rFonts w:ascii="Arial" w:hAnsi="Arial" w:cs="Arial"/>
        </w:rPr>
        <w:t>be</w:t>
      </w:r>
      <w:r w:rsidRPr="00F13107">
        <w:rPr>
          <w:rFonts w:ascii="Arial" w:hAnsi="Arial" w:cs="Arial"/>
          <w:spacing w:val="-3"/>
        </w:rPr>
        <w:t xml:space="preserve"> </w:t>
      </w:r>
      <w:r w:rsidRPr="00F13107">
        <w:rPr>
          <w:rFonts w:ascii="Arial" w:hAnsi="Arial" w:cs="Arial"/>
          <w:spacing w:val="-1"/>
        </w:rPr>
        <w:t>allowed</w:t>
      </w:r>
      <w:r w:rsidRPr="00F13107">
        <w:rPr>
          <w:rFonts w:ascii="Arial" w:hAnsi="Arial" w:cs="Arial"/>
          <w:spacing w:val="1"/>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 area.</w:t>
      </w:r>
      <w:r w:rsidRPr="00F13107">
        <w:rPr>
          <w:rFonts w:ascii="Arial" w:hAnsi="Arial" w:cs="Arial"/>
          <w:spacing w:val="52"/>
        </w:rPr>
        <w:t xml:space="preserve"> </w:t>
      </w:r>
      <w:r w:rsidRPr="00F13107">
        <w:rPr>
          <w:rFonts w:ascii="Arial" w:hAnsi="Arial" w:cs="Arial"/>
          <w:spacing w:val="-1"/>
        </w:rPr>
        <w:t>Follow</w:t>
      </w:r>
      <w:r w:rsidRPr="00F13107">
        <w:rPr>
          <w:rFonts w:ascii="Arial" w:hAnsi="Arial" w:cs="Arial"/>
          <w:spacing w:val="-3"/>
        </w:rPr>
        <w:t xml:space="preserve"> </w:t>
      </w:r>
      <w:r w:rsidRPr="00F13107">
        <w:rPr>
          <w:rFonts w:ascii="Arial" w:hAnsi="Arial" w:cs="Arial"/>
          <w:spacing w:val="-2"/>
        </w:rPr>
        <w:t>and</w:t>
      </w:r>
      <w:r w:rsidRPr="00F13107">
        <w:rPr>
          <w:rFonts w:ascii="Arial" w:hAnsi="Arial" w:cs="Arial"/>
        </w:rPr>
        <w:t xml:space="preserve"> </w:t>
      </w:r>
      <w:r w:rsidRPr="00F13107">
        <w:rPr>
          <w:rFonts w:ascii="Arial" w:hAnsi="Arial" w:cs="Arial"/>
          <w:spacing w:val="-1"/>
        </w:rPr>
        <w:t>respect</w:t>
      </w:r>
      <w:r w:rsidRPr="00F13107">
        <w:rPr>
          <w:rFonts w:ascii="Arial" w:hAnsi="Arial" w:cs="Arial"/>
          <w:spacing w:val="57"/>
          <w:w w:val="99"/>
        </w:rPr>
        <w:t xml:space="preserve"> </w:t>
      </w:r>
      <w:r w:rsidRPr="00F13107">
        <w:rPr>
          <w:rFonts w:ascii="Arial" w:hAnsi="Arial" w:cs="Arial"/>
        </w:rPr>
        <w:t>instructions</w:t>
      </w:r>
      <w:r w:rsidRPr="00F13107">
        <w:rPr>
          <w:rFonts w:ascii="Arial" w:hAnsi="Arial" w:cs="Arial"/>
          <w:spacing w:val="-7"/>
        </w:rPr>
        <w:t xml:space="preserve"> </w:t>
      </w:r>
      <w:r w:rsidRPr="00F13107">
        <w:rPr>
          <w:rFonts w:ascii="Arial" w:hAnsi="Arial" w:cs="Arial"/>
          <w:spacing w:val="-1"/>
        </w:rPr>
        <w:t>from</w:t>
      </w:r>
      <w:r w:rsidRPr="00F13107">
        <w:rPr>
          <w:rFonts w:ascii="Arial" w:hAnsi="Arial" w:cs="Arial"/>
          <w:spacing w:val="-6"/>
        </w:rPr>
        <w:t xml:space="preserve"> </w:t>
      </w:r>
      <w:r w:rsidRPr="00F13107">
        <w:rPr>
          <w:rFonts w:ascii="Arial" w:hAnsi="Arial" w:cs="Arial"/>
        </w:rPr>
        <w:t>the</w:t>
      </w:r>
      <w:r w:rsidRPr="00F13107">
        <w:rPr>
          <w:rFonts w:ascii="Arial" w:hAnsi="Arial" w:cs="Arial"/>
          <w:spacing w:val="-5"/>
        </w:rPr>
        <w:t xml:space="preserve"> </w:t>
      </w:r>
      <w:r w:rsidRPr="00F13107">
        <w:rPr>
          <w:rFonts w:ascii="Arial" w:hAnsi="Arial" w:cs="Arial"/>
          <w:spacing w:val="-1"/>
        </w:rPr>
        <w:t>MRI</w:t>
      </w:r>
      <w:r w:rsidRPr="00F13107">
        <w:rPr>
          <w:rFonts w:ascii="Arial" w:hAnsi="Arial" w:cs="Arial"/>
          <w:spacing w:val="-4"/>
        </w:rPr>
        <w:t xml:space="preserve"> </w:t>
      </w:r>
      <w:r w:rsidRPr="00F13107">
        <w:rPr>
          <w:rFonts w:ascii="Arial" w:hAnsi="Arial" w:cs="Arial"/>
          <w:spacing w:val="-1"/>
        </w:rPr>
        <w:t>technologist.</w:t>
      </w:r>
    </w:p>
    <w:p w14:paraId="6F6FBB8F" w14:textId="77777777" w:rsidR="00991073" w:rsidRDefault="00991073" w:rsidP="00F13107">
      <w:pPr>
        <w:pStyle w:val="BodyText"/>
        <w:spacing w:before="60"/>
        <w:ind w:left="1440" w:right="1918" w:firstLine="0"/>
        <w:rPr>
          <w:rFonts w:ascii="Arial" w:hAnsi="Arial" w:cs="Arial"/>
          <w:spacing w:val="-1"/>
        </w:rPr>
      </w:pPr>
    </w:p>
    <w:p w14:paraId="2C7B501E" w14:textId="11BD496C" w:rsidR="00991073" w:rsidRDefault="00991073" w:rsidP="00F13107">
      <w:pPr>
        <w:pStyle w:val="BodyText"/>
        <w:spacing w:before="60"/>
        <w:ind w:left="1440" w:right="1918" w:firstLine="0"/>
        <w:rPr>
          <w:rFonts w:ascii="Arial" w:hAnsi="Arial" w:cs="Arial"/>
          <w:spacing w:val="-1"/>
        </w:rPr>
      </w:pPr>
      <w:r>
        <w:rPr>
          <w:rFonts w:ascii="Arial" w:hAnsi="Arial" w:cs="Arial"/>
          <w:spacing w:val="-1"/>
        </w:rPr>
        <w:t xml:space="preserve">The MRI suite is </w:t>
      </w:r>
      <w:proofErr w:type="gramStart"/>
      <w:r>
        <w:rPr>
          <w:rFonts w:ascii="Arial" w:hAnsi="Arial" w:cs="Arial"/>
          <w:spacing w:val="-1"/>
        </w:rPr>
        <w:t>has</w:t>
      </w:r>
      <w:proofErr w:type="gramEnd"/>
      <w:r>
        <w:rPr>
          <w:rFonts w:ascii="Arial" w:hAnsi="Arial" w:cs="Arial"/>
          <w:spacing w:val="-1"/>
        </w:rPr>
        <w:t xml:space="preserve"> a special designated EVS closet with non-metallic </w:t>
      </w:r>
      <w:r>
        <w:rPr>
          <w:rFonts w:ascii="Arial" w:hAnsi="Arial" w:cs="Arial"/>
          <w:spacing w:val="-1"/>
        </w:rPr>
        <w:lastRenderedPageBreak/>
        <w:t xml:space="preserve">supplies and equipment.  Regardless, EVS staff should never enter the MRI suite without supervision from an MRI technologist. </w:t>
      </w:r>
    </w:p>
    <w:p w14:paraId="6DF547ED" w14:textId="77777777" w:rsidR="00F13107" w:rsidRDefault="00F13107" w:rsidP="00F13107">
      <w:pPr>
        <w:pStyle w:val="BodyText"/>
        <w:spacing w:before="60"/>
        <w:ind w:left="1440" w:right="1918" w:firstLine="0"/>
        <w:rPr>
          <w:rFonts w:ascii="Arial" w:hAnsi="Arial" w:cs="Arial"/>
        </w:rPr>
      </w:pPr>
    </w:p>
    <w:p w14:paraId="75D53B24" w14:textId="77777777" w:rsidR="00CE1D16" w:rsidRPr="006C2555" w:rsidRDefault="00CE1D16" w:rsidP="00F13107">
      <w:pPr>
        <w:pStyle w:val="BodyText"/>
        <w:spacing w:line="275" w:lineRule="auto"/>
        <w:ind w:left="1440" w:right="1918" w:firstLine="0"/>
        <w:rPr>
          <w:rFonts w:ascii="Arial" w:hAnsi="Arial" w:cs="Arial"/>
        </w:rPr>
      </w:pPr>
      <w:r w:rsidRPr="00F13107">
        <w:rPr>
          <w:rFonts w:ascii="Arial" w:hAnsi="Arial" w:cs="Arial"/>
        </w:rPr>
        <w:t>Finally,</w:t>
      </w:r>
      <w:r w:rsidRPr="00F13107">
        <w:rPr>
          <w:rFonts w:ascii="Arial" w:hAnsi="Arial" w:cs="Arial"/>
          <w:spacing w:val="-2"/>
        </w:rPr>
        <w:t xml:space="preserve"> </w:t>
      </w:r>
      <w:r w:rsidRPr="00F13107">
        <w:rPr>
          <w:rFonts w:ascii="Arial" w:hAnsi="Arial" w:cs="Arial"/>
          <w:spacing w:val="-1"/>
        </w:rPr>
        <w:t>to ensure</w:t>
      </w:r>
      <w:r w:rsidRPr="00F13107">
        <w:rPr>
          <w:rFonts w:ascii="Arial" w:hAnsi="Arial" w:cs="Arial"/>
          <w:spacing w:val="-4"/>
        </w:rPr>
        <w:t xml:space="preserve"> </w:t>
      </w:r>
      <w:r w:rsidRPr="00F13107">
        <w:rPr>
          <w:rFonts w:ascii="Arial" w:hAnsi="Arial" w:cs="Arial"/>
        </w:rPr>
        <w:t>all</w:t>
      </w:r>
      <w:r w:rsidRPr="00F13107">
        <w:rPr>
          <w:rFonts w:ascii="Arial" w:hAnsi="Arial" w:cs="Arial"/>
          <w:spacing w:val="-4"/>
        </w:rPr>
        <w:t xml:space="preserve"> </w:t>
      </w:r>
      <w:r w:rsidRPr="00F13107">
        <w:rPr>
          <w:rFonts w:ascii="Arial" w:hAnsi="Arial" w:cs="Arial"/>
          <w:spacing w:val="-1"/>
        </w:rPr>
        <w:t>zone protocol</w:t>
      </w:r>
      <w:r w:rsidRPr="00F13107">
        <w:rPr>
          <w:rFonts w:ascii="Arial" w:hAnsi="Arial" w:cs="Arial"/>
          <w:spacing w:val="-5"/>
        </w:rPr>
        <w:t xml:space="preserve"> </w:t>
      </w:r>
      <w:r w:rsidRPr="00F13107">
        <w:rPr>
          <w:rFonts w:ascii="Arial" w:hAnsi="Arial" w:cs="Arial"/>
        </w:rPr>
        <w:t>is</w:t>
      </w:r>
      <w:r w:rsidRPr="00F13107">
        <w:rPr>
          <w:rFonts w:ascii="Arial" w:hAnsi="Arial" w:cs="Arial"/>
          <w:spacing w:val="-2"/>
        </w:rPr>
        <w:t xml:space="preserve"> </w:t>
      </w:r>
      <w:r w:rsidRPr="00F13107">
        <w:rPr>
          <w:rFonts w:ascii="Arial" w:hAnsi="Arial" w:cs="Arial"/>
          <w:spacing w:val="-1"/>
        </w:rPr>
        <w:t>followed,</w:t>
      </w:r>
      <w:r w:rsidRPr="00F13107">
        <w:rPr>
          <w:rFonts w:ascii="Arial" w:hAnsi="Arial" w:cs="Arial"/>
          <w:spacing w:val="-4"/>
        </w:rPr>
        <w:t xml:space="preserve"> </w:t>
      </w:r>
      <w:r w:rsidRPr="00F13107">
        <w:rPr>
          <w:rFonts w:ascii="Arial" w:hAnsi="Arial" w:cs="Arial"/>
          <w:spacing w:val="-1"/>
        </w:rPr>
        <w:t>always</w:t>
      </w:r>
      <w:r w:rsidRPr="00F13107">
        <w:rPr>
          <w:rFonts w:ascii="Arial" w:hAnsi="Arial" w:cs="Arial"/>
          <w:spacing w:val="-3"/>
        </w:rPr>
        <w:t xml:space="preserve"> </w:t>
      </w:r>
      <w:r w:rsidRPr="00F13107">
        <w:rPr>
          <w:rFonts w:ascii="Arial" w:hAnsi="Arial" w:cs="Arial"/>
          <w:spacing w:val="-1"/>
        </w:rPr>
        <w:t>check</w:t>
      </w:r>
      <w:r w:rsidRPr="00F13107">
        <w:rPr>
          <w:rFonts w:ascii="Arial" w:hAnsi="Arial" w:cs="Arial"/>
          <w:spacing w:val="-3"/>
        </w:rPr>
        <w:t xml:space="preserve"> </w:t>
      </w:r>
      <w:r w:rsidRPr="00F13107">
        <w:rPr>
          <w:rFonts w:ascii="Arial" w:hAnsi="Arial" w:cs="Arial"/>
          <w:spacing w:val="-1"/>
        </w:rPr>
        <w:t>with</w:t>
      </w:r>
      <w:r w:rsidRPr="00F13107">
        <w:rPr>
          <w:rFonts w:ascii="Arial" w:hAnsi="Arial" w:cs="Arial"/>
        </w:rPr>
        <w:t xml:space="preserve"> MRI</w:t>
      </w:r>
      <w:r w:rsidRPr="00F13107">
        <w:rPr>
          <w:rFonts w:ascii="Arial" w:hAnsi="Arial" w:cs="Arial"/>
          <w:spacing w:val="-3"/>
        </w:rPr>
        <w:t xml:space="preserve"> </w:t>
      </w:r>
      <w:r w:rsidRPr="00F13107">
        <w:rPr>
          <w:rFonts w:ascii="Arial" w:hAnsi="Arial" w:cs="Arial"/>
          <w:spacing w:val="-1"/>
        </w:rPr>
        <w:t>technologist</w:t>
      </w:r>
      <w:r w:rsidRPr="00F13107">
        <w:rPr>
          <w:rFonts w:ascii="Arial" w:hAnsi="Arial" w:cs="Arial"/>
          <w:spacing w:val="67"/>
          <w:w w:val="99"/>
        </w:rPr>
        <w:t xml:space="preserve"> </w:t>
      </w:r>
      <w:r w:rsidRPr="00F13107">
        <w:rPr>
          <w:rFonts w:ascii="Arial" w:hAnsi="Arial" w:cs="Arial"/>
        </w:rPr>
        <w:t>before</w:t>
      </w:r>
      <w:r w:rsidRPr="00F13107">
        <w:rPr>
          <w:rFonts w:ascii="Arial" w:hAnsi="Arial" w:cs="Arial"/>
          <w:spacing w:val="-4"/>
        </w:rPr>
        <w:t xml:space="preserve"> </w:t>
      </w:r>
      <w:r w:rsidRPr="00F13107">
        <w:rPr>
          <w:rFonts w:ascii="Arial" w:hAnsi="Arial" w:cs="Arial"/>
          <w:spacing w:val="-1"/>
        </w:rPr>
        <w:t>entering</w:t>
      </w:r>
      <w:r w:rsidRPr="00F13107">
        <w:rPr>
          <w:rFonts w:ascii="Arial" w:hAnsi="Arial" w:cs="Arial"/>
          <w:spacing w:val="-6"/>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spacing w:val="-1"/>
        </w:rPr>
        <w:t>suite.</w:t>
      </w:r>
    </w:p>
    <w:p w14:paraId="104AD196" w14:textId="77777777" w:rsidR="00D95502" w:rsidRPr="00F13107" w:rsidRDefault="006B3E9A" w:rsidP="00F13107">
      <w:pPr>
        <w:widowControl/>
        <w:spacing w:line="276" w:lineRule="auto"/>
        <w:ind w:left="1440" w:right="1540"/>
        <w:outlineLvl w:val="2"/>
        <w:rPr>
          <w:rFonts w:ascii="Arial" w:hAnsi="Arial" w:cs="Arial"/>
          <w:sz w:val="32"/>
          <w:szCs w:val="32"/>
        </w:rPr>
      </w:pPr>
      <w:r w:rsidRPr="006C2555">
        <w:rPr>
          <w:rFonts w:ascii="Arial" w:eastAsia="Times New Roman" w:hAnsi="Arial" w:cs="Arial"/>
          <w:color w:val="333333"/>
          <w:sz w:val="24"/>
          <w:szCs w:val="24"/>
        </w:rPr>
        <w:br/>
      </w:r>
      <w:r w:rsidR="00D95502" w:rsidRPr="00F13107">
        <w:rPr>
          <w:rFonts w:ascii="Arial" w:hAnsi="Arial" w:cs="Arial"/>
          <w:color w:val="00A9A0"/>
          <w:spacing w:val="-11"/>
          <w:sz w:val="32"/>
          <w:szCs w:val="32"/>
        </w:rPr>
        <w:t>ADA Information</w:t>
      </w:r>
    </w:p>
    <w:p w14:paraId="21572490" w14:textId="77777777" w:rsidR="00D95502" w:rsidRPr="00F13107" w:rsidRDefault="00D95502" w:rsidP="00F13107">
      <w:pPr>
        <w:pStyle w:val="Default"/>
        <w:spacing w:line="276" w:lineRule="auto"/>
        <w:ind w:left="1440" w:right="1540"/>
        <w:rPr>
          <w:color w:val="auto"/>
          <w:spacing w:val="12"/>
        </w:rPr>
      </w:pPr>
      <w:r w:rsidRPr="00F13107">
        <w:rPr>
          <w:color w:val="auto"/>
          <w:spacing w:val="12"/>
        </w:rPr>
        <w:t xml:space="preserve">Assistance for the </w:t>
      </w:r>
      <w:r w:rsidR="005554E9" w:rsidRPr="00F13107">
        <w:rPr>
          <w:color w:val="auto"/>
          <w:spacing w:val="12"/>
        </w:rPr>
        <w:t>h</w:t>
      </w:r>
      <w:r w:rsidRPr="00F13107">
        <w:rPr>
          <w:color w:val="auto"/>
          <w:spacing w:val="12"/>
        </w:rPr>
        <w:t xml:space="preserve">earing, </w:t>
      </w:r>
      <w:r w:rsidR="005554E9" w:rsidRPr="00F13107">
        <w:rPr>
          <w:color w:val="auto"/>
          <w:spacing w:val="12"/>
        </w:rPr>
        <w:t>l</w:t>
      </w:r>
      <w:r w:rsidRPr="00F13107">
        <w:rPr>
          <w:color w:val="auto"/>
          <w:spacing w:val="12"/>
        </w:rPr>
        <w:t xml:space="preserve">istening, </w:t>
      </w:r>
      <w:r w:rsidR="005554E9" w:rsidRPr="00F13107">
        <w:rPr>
          <w:color w:val="auto"/>
          <w:spacing w:val="12"/>
        </w:rPr>
        <w:t>v</w:t>
      </w:r>
      <w:r w:rsidRPr="00F13107">
        <w:rPr>
          <w:color w:val="auto"/>
          <w:spacing w:val="12"/>
        </w:rPr>
        <w:t xml:space="preserve">isually and </w:t>
      </w:r>
      <w:r w:rsidR="005554E9" w:rsidRPr="00F13107">
        <w:rPr>
          <w:color w:val="auto"/>
          <w:spacing w:val="12"/>
        </w:rPr>
        <w:t>s</w:t>
      </w:r>
      <w:r w:rsidRPr="00F13107">
        <w:rPr>
          <w:color w:val="auto"/>
          <w:spacing w:val="12"/>
        </w:rPr>
        <w:t xml:space="preserve">peech </w:t>
      </w:r>
      <w:r w:rsidR="005554E9" w:rsidRPr="00F13107">
        <w:rPr>
          <w:color w:val="auto"/>
          <w:spacing w:val="12"/>
        </w:rPr>
        <w:t>i</w:t>
      </w:r>
      <w:r w:rsidRPr="00F13107">
        <w:rPr>
          <w:color w:val="auto"/>
          <w:spacing w:val="12"/>
        </w:rPr>
        <w:t xml:space="preserve">mpaired </w:t>
      </w:r>
      <w:r w:rsidR="005554E9" w:rsidRPr="00F13107">
        <w:rPr>
          <w:color w:val="auto"/>
          <w:spacing w:val="12"/>
        </w:rPr>
        <w:t>are available</w:t>
      </w:r>
      <w:r w:rsidR="009334DD" w:rsidRPr="00F13107">
        <w:rPr>
          <w:color w:val="auto"/>
          <w:spacing w:val="12"/>
        </w:rPr>
        <w:t xml:space="preserve"> and contact information can be found below:</w:t>
      </w:r>
    </w:p>
    <w:p w14:paraId="27225D37" w14:textId="77777777" w:rsidR="00D95502" w:rsidRPr="00F13107" w:rsidRDefault="00D95502" w:rsidP="00427AD4">
      <w:pPr>
        <w:pStyle w:val="Default"/>
        <w:numPr>
          <w:ilvl w:val="0"/>
          <w:numId w:val="6"/>
        </w:numPr>
        <w:spacing w:line="276" w:lineRule="auto"/>
        <w:ind w:left="1980" w:right="1540"/>
      </w:pPr>
      <w:proofErr w:type="spellStart"/>
      <w:r w:rsidRPr="00F13107">
        <w:rPr>
          <w:b/>
          <w:bCs/>
        </w:rPr>
        <w:t>MySutter</w:t>
      </w:r>
      <w:proofErr w:type="spellEnd"/>
      <w:r w:rsidRPr="00F13107">
        <w:rPr>
          <w:b/>
          <w:bCs/>
        </w:rPr>
        <w:t xml:space="preserve"> Portal: Interpreter Services &amp; Multilingual Resources </w:t>
      </w:r>
      <w:r w:rsidRPr="00F13107">
        <w:rPr>
          <w:color w:val="0000FF"/>
        </w:rPr>
        <w:t xml:space="preserve">http://mysutter/SHWBR/CPMC/Resources/MoreResources/Pages/InterpreterServices.aspx </w:t>
      </w:r>
    </w:p>
    <w:p w14:paraId="6C5EC398" w14:textId="77777777" w:rsidR="00D95502" w:rsidRPr="00F13107" w:rsidRDefault="00D95502" w:rsidP="00427AD4">
      <w:pPr>
        <w:pStyle w:val="Default"/>
        <w:numPr>
          <w:ilvl w:val="0"/>
          <w:numId w:val="6"/>
        </w:numPr>
        <w:spacing w:line="276" w:lineRule="auto"/>
        <w:ind w:left="1980" w:right="1540"/>
      </w:pPr>
      <w:r w:rsidRPr="00F13107">
        <w:t xml:space="preserve">For </w:t>
      </w:r>
      <w:r w:rsidRPr="00F13107">
        <w:rPr>
          <w:b/>
          <w:bCs/>
        </w:rPr>
        <w:t xml:space="preserve">American Sign Language Interpreter </w:t>
      </w:r>
      <w:r w:rsidRPr="00F13107">
        <w:t>Services, (sign language only, not languages such Spanish, Chinese, etc.) To schedule an ASL interpreter</w:t>
      </w:r>
      <w:r w:rsidR="00931CC3" w:rsidRPr="00F13107">
        <w:t>:</w:t>
      </w:r>
    </w:p>
    <w:p w14:paraId="0A829C67" w14:textId="77777777" w:rsidR="00D95502" w:rsidRPr="00F13107" w:rsidRDefault="00496D03" w:rsidP="00427AD4">
      <w:pPr>
        <w:pStyle w:val="Default"/>
        <w:numPr>
          <w:ilvl w:val="2"/>
          <w:numId w:val="39"/>
        </w:numPr>
        <w:spacing w:line="276" w:lineRule="auto"/>
        <w:ind w:left="2340" w:right="1540"/>
      </w:pPr>
      <w:r w:rsidRPr="00F13107">
        <w:t>U</w:t>
      </w:r>
      <w:r w:rsidR="00D95502" w:rsidRPr="00F13107">
        <w:t xml:space="preserve">se the </w:t>
      </w:r>
      <w:r w:rsidR="00D95502" w:rsidRPr="00F13107">
        <w:rPr>
          <w:b/>
          <w:color w:val="auto"/>
        </w:rPr>
        <w:t>Online Interpreter Scheduling</w:t>
      </w:r>
      <w:r w:rsidR="00D95502" w:rsidRPr="00F13107">
        <w:rPr>
          <w:color w:val="auto"/>
        </w:rPr>
        <w:t xml:space="preserve"> </w:t>
      </w:r>
      <w:r w:rsidR="00D95502" w:rsidRPr="00F13107">
        <w:t xml:space="preserve">system or </w:t>
      </w:r>
    </w:p>
    <w:p w14:paraId="4FB6CA66" w14:textId="77777777" w:rsidR="00D95502" w:rsidRPr="00544022" w:rsidRDefault="00496D03" w:rsidP="00427AD4">
      <w:pPr>
        <w:pStyle w:val="Default"/>
        <w:numPr>
          <w:ilvl w:val="2"/>
          <w:numId w:val="39"/>
        </w:numPr>
        <w:spacing w:line="276" w:lineRule="auto"/>
        <w:ind w:left="2340" w:right="1540"/>
      </w:pPr>
      <w:r w:rsidRPr="00F13107">
        <w:t>C</w:t>
      </w:r>
      <w:r w:rsidR="00D95502" w:rsidRPr="00F13107">
        <w:t xml:space="preserve">all our ASL vendor </w:t>
      </w:r>
      <w:r w:rsidR="00D95502" w:rsidRPr="00544022">
        <w:t>at 1-800-975-8150</w:t>
      </w:r>
      <w:r w:rsidR="00931CC3" w:rsidRPr="00544022">
        <w:t>.</w:t>
      </w:r>
    </w:p>
    <w:p w14:paraId="327F80A0" w14:textId="77777777" w:rsidR="00D95502" w:rsidRPr="00F13107" w:rsidRDefault="00D95502" w:rsidP="00F13107">
      <w:pPr>
        <w:pStyle w:val="Default"/>
        <w:spacing w:line="276" w:lineRule="auto"/>
        <w:ind w:left="1980" w:right="1540"/>
      </w:pPr>
    </w:p>
    <w:p w14:paraId="60763E3C" w14:textId="77777777" w:rsidR="00D95502" w:rsidRPr="00FF5541" w:rsidRDefault="00D95502" w:rsidP="00427AD4">
      <w:pPr>
        <w:pStyle w:val="Default"/>
        <w:numPr>
          <w:ilvl w:val="0"/>
          <w:numId w:val="7"/>
        </w:numPr>
        <w:spacing w:line="276" w:lineRule="auto"/>
        <w:ind w:left="1980" w:right="1540"/>
      </w:pPr>
      <w:r w:rsidRPr="00FF5541">
        <w:t xml:space="preserve">For </w:t>
      </w:r>
      <w:r w:rsidRPr="00FF5541">
        <w:rPr>
          <w:b/>
          <w:bCs/>
        </w:rPr>
        <w:t xml:space="preserve">Assistive Listening Systems </w:t>
      </w:r>
      <w:r w:rsidRPr="00FF5541">
        <w:t xml:space="preserve">(Pocket Talkers), </w:t>
      </w:r>
      <w:r w:rsidR="00E135F0" w:rsidRPr="00FF5541">
        <w:t>c</w:t>
      </w:r>
      <w:r w:rsidRPr="00FF5541">
        <w:t xml:space="preserve">all </w:t>
      </w:r>
      <w:r w:rsidR="00E135F0" w:rsidRPr="00FF5541">
        <w:t>c</w:t>
      </w:r>
      <w:r w:rsidRPr="00FF5541">
        <w:t xml:space="preserve">ampus </w:t>
      </w:r>
      <w:r w:rsidR="00E135F0" w:rsidRPr="00FF5541">
        <w:t>s</w:t>
      </w:r>
      <w:r w:rsidRPr="00FF5541">
        <w:t>ecurity at 415-600-0837 or ext. 60837</w:t>
      </w:r>
      <w:r w:rsidR="00E135F0" w:rsidRPr="00FF5541">
        <w:t>.</w:t>
      </w:r>
      <w:r w:rsidRPr="00FF5541">
        <w:t xml:space="preserve"> </w:t>
      </w:r>
    </w:p>
    <w:p w14:paraId="333E61E8" w14:textId="77777777" w:rsidR="00D95502" w:rsidRPr="00FF5541" w:rsidRDefault="00D95502" w:rsidP="00427AD4">
      <w:pPr>
        <w:pStyle w:val="Default"/>
        <w:numPr>
          <w:ilvl w:val="0"/>
          <w:numId w:val="7"/>
        </w:numPr>
        <w:spacing w:line="276" w:lineRule="auto"/>
        <w:ind w:left="1980" w:right="1540"/>
      </w:pPr>
      <w:r w:rsidRPr="00FF5541">
        <w:t xml:space="preserve">For an </w:t>
      </w:r>
      <w:r w:rsidRPr="00FF5541">
        <w:rPr>
          <w:b/>
          <w:bCs/>
        </w:rPr>
        <w:t xml:space="preserve">Amplified Telephone Handset, </w:t>
      </w:r>
      <w:r w:rsidRPr="00FF5541">
        <w:t>call 74000 or 888-888-6044</w:t>
      </w:r>
      <w:r w:rsidR="00E135F0" w:rsidRPr="00FF5541">
        <w:t>.</w:t>
      </w:r>
    </w:p>
    <w:p w14:paraId="7B3EE083" w14:textId="77777777" w:rsidR="00D95502" w:rsidRPr="00FF5541" w:rsidRDefault="00D95502" w:rsidP="00427AD4">
      <w:pPr>
        <w:pStyle w:val="Default"/>
        <w:numPr>
          <w:ilvl w:val="0"/>
          <w:numId w:val="7"/>
        </w:numPr>
        <w:spacing w:line="276" w:lineRule="auto"/>
        <w:ind w:left="1980" w:right="1540"/>
      </w:pPr>
      <w:r w:rsidRPr="00FF5541">
        <w:rPr>
          <w:b/>
          <w:bCs/>
        </w:rPr>
        <w:t xml:space="preserve">Closed caption decoders - </w:t>
      </w:r>
      <w:r w:rsidRPr="00FF5541">
        <w:t xml:space="preserve">Closed captioning </w:t>
      </w:r>
      <w:r w:rsidR="00F13107" w:rsidRPr="00FF5541">
        <w:t>feature is available on all TVs in patient areas. In patient rooms, closed captioning can be activated by pressing the pillow speaker “CC” button.</w:t>
      </w:r>
      <w:r w:rsidRPr="00FF5541">
        <w:t xml:space="preserve"> </w:t>
      </w:r>
    </w:p>
    <w:p w14:paraId="3637FC9F" w14:textId="77777777" w:rsidR="00D95502" w:rsidRPr="00FF5541" w:rsidRDefault="00D95502" w:rsidP="00427AD4">
      <w:pPr>
        <w:pStyle w:val="Default"/>
        <w:numPr>
          <w:ilvl w:val="0"/>
          <w:numId w:val="7"/>
        </w:numPr>
        <w:spacing w:line="276" w:lineRule="auto"/>
        <w:ind w:left="1980" w:right="1540"/>
      </w:pPr>
      <w:r w:rsidRPr="00FF5541">
        <w:rPr>
          <w:b/>
          <w:bCs/>
        </w:rPr>
        <w:t xml:space="preserve">For a </w:t>
      </w:r>
      <w:r w:rsidR="00CC4FAB" w:rsidRPr="00FF5541">
        <w:rPr>
          <w:b/>
          <w:bCs/>
        </w:rPr>
        <w:t>b</w:t>
      </w:r>
      <w:r w:rsidRPr="00FF5541">
        <w:rPr>
          <w:b/>
          <w:bCs/>
        </w:rPr>
        <w:t xml:space="preserve">raille, </w:t>
      </w:r>
      <w:r w:rsidR="00F414E5" w:rsidRPr="00FF5541">
        <w:rPr>
          <w:b/>
          <w:bCs/>
        </w:rPr>
        <w:t>l</w:t>
      </w:r>
      <w:r w:rsidRPr="00FF5541">
        <w:rPr>
          <w:b/>
          <w:bCs/>
        </w:rPr>
        <w:t xml:space="preserve">arge </w:t>
      </w:r>
      <w:r w:rsidR="00F414E5" w:rsidRPr="00FF5541">
        <w:rPr>
          <w:b/>
          <w:bCs/>
        </w:rPr>
        <w:t>p</w:t>
      </w:r>
      <w:r w:rsidRPr="00FF5541">
        <w:rPr>
          <w:b/>
          <w:bCs/>
        </w:rPr>
        <w:t>rint or audio format provider</w:t>
      </w:r>
      <w:r w:rsidRPr="00FF5541">
        <w:t xml:space="preserve">, call </w:t>
      </w:r>
      <w:proofErr w:type="spellStart"/>
      <w:r w:rsidRPr="00FF5541">
        <w:t>LightHouse</w:t>
      </w:r>
      <w:proofErr w:type="spellEnd"/>
      <w:r w:rsidRPr="00FF5541">
        <w:t xml:space="preserve"> for the </w:t>
      </w:r>
      <w:r w:rsidR="00F414E5" w:rsidRPr="00FF5541">
        <w:t>b</w:t>
      </w:r>
      <w:r w:rsidRPr="00FF5541">
        <w:t xml:space="preserve">lind and </w:t>
      </w:r>
      <w:r w:rsidR="00F414E5" w:rsidRPr="00FF5541">
        <w:t>v</w:t>
      </w:r>
      <w:r w:rsidRPr="00FF5541">
        <w:t xml:space="preserve">isually </w:t>
      </w:r>
      <w:r w:rsidR="00F414E5" w:rsidRPr="00FF5541">
        <w:t>i</w:t>
      </w:r>
      <w:r w:rsidRPr="00FF5541">
        <w:t>mpaired at 415-694-7358 (</w:t>
      </w:r>
      <w:r w:rsidR="00CC4FAB" w:rsidRPr="00FF5541">
        <w:t>b</w:t>
      </w:r>
      <w:r w:rsidRPr="00FF5541">
        <w:t>raille) and 415-694-7312 (</w:t>
      </w:r>
      <w:r w:rsidR="00CC4FAB" w:rsidRPr="00FF5541">
        <w:t>a</w:t>
      </w:r>
      <w:r w:rsidRPr="00FF5541">
        <w:t xml:space="preserve">udio) or by email at </w:t>
      </w:r>
      <w:hyperlink r:id="rId67" w:history="1">
        <w:r w:rsidR="0025616F" w:rsidRPr="00FF5541">
          <w:rPr>
            <w:rStyle w:val="Hyperlink"/>
          </w:rPr>
          <w:t>ais@lighthouse-sf.org</w:t>
        </w:r>
      </w:hyperlink>
      <w:r w:rsidRPr="00FF5541">
        <w:t>.</w:t>
      </w:r>
    </w:p>
    <w:p w14:paraId="1CE3437E" w14:textId="77777777" w:rsidR="0025616F" w:rsidRDefault="0025616F" w:rsidP="00F13107">
      <w:pPr>
        <w:pStyle w:val="Default"/>
        <w:spacing w:line="276" w:lineRule="auto"/>
        <w:ind w:left="1440" w:right="1540"/>
      </w:pPr>
    </w:p>
    <w:p w14:paraId="55A1098C" w14:textId="77777777" w:rsidR="00A85CDC" w:rsidRPr="00F13107" w:rsidRDefault="00A85CDC" w:rsidP="00A85CDC">
      <w:pPr>
        <w:spacing w:line="276" w:lineRule="auto"/>
        <w:ind w:left="1440" w:right="1540"/>
        <w:rPr>
          <w:rFonts w:ascii="Arial" w:hAnsi="Arial" w:cs="Arial"/>
          <w:color w:val="00A9A0"/>
          <w:spacing w:val="12"/>
          <w:sz w:val="32"/>
          <w:szCs w:val="32"/>
        </w:rPr>
      </w:pPr>
      <w:r w:rsidRPr="00F13107">
        <w:rPr>
          <w:rFonts w:ascii="Arial" w:hAnsi="Arial" w:cs="Arial"/>
          <w:color w:val="00A9A0"/>
          <w:spacing w:val="12"/>
          <w:sz w:val="32"/>
          <w:szCs w:val="32"/>
        </w:rPr>
        <w:t>Hand Hygiene</w:t>
      </w:r>
    </w:p>
    <w:p w14:paraId="1DF8125C" w14:textId="77777777" w:rsidR="00A85CDC" w:rsidRDefault="00A85CDC" w:rsidP="00A85CDC">
      <w:pPr>
        <w:spacing w:line="276" w:lineRule="auto"/>
        <w:ind w:left="1440" w:right="1540"/>
        <w:rPr>
          <w:rFonts w:ascii="Arial" w:hAnsi="Arial" w:cs="Arial"/>
          <w:spacing w:val="12"/>
          <w:sz w:val="24"/>
          <w:szCs w:val="24"/>
        </w:rPr>
      </w:pPr>
      <w:r w:rsidRPr="00F13107">
        <w:rPr>
          <w:rFonts w:ascii="Arial" w:hAnsi="Arial" w:cs="Arial"/>
          <w:spacing w:val="12"/>
          <w:sz w:val="24"/>
          <w:szCs w:val="24"/>
        </w:rPr>
        <w:t xml:space="preserve">Through our </w:t>
      </w:r>
      <w:proofErr w:type="spellStart"/>
      <w:r w:rsidRPr="00F13107">
        <w:rPr>
          <w:rFonts w:ascii="Arial" w:hAnsi="Arial" w:cs="Arial"/>
          <w:spacing w:val="12"/>
          <w:sz w:val="24"/>
          <w:szCs w:val="24"/>
        </w:rPr>
        <w:t>Aeroscout</w:t>
      </w:r>
      <w:proofErr w:type="spellEnd"/>
      <w:r w:rsidRPr="00F13107">
        <w:rPr>
          <w:rFonts w:ascii="Arial" w:hAnsi="Arial" w:cs="Arial"/>
          <w:spacing w:val="12"/>
          <w:sz w:val="24"/>
          <w:szCs w:val="24"/>
        </w:rPr>
        <w:t xml:space="preserve"> Hand hygiene system, we will be able to monitor </w:t>
      </w:r>
      <w:r>
        <w:rPr>
          <w:rFonts w:ascii="Arial" w:hAnsi="Arial" w:cs="Arial"/>
          <w:spacing w:val="12"/>
          <w:sz w:val="24"/>
          <w:szCs w:val="24"/>
        </w:rPr>
        <w:t xml:space="preserve">and record </w:t>
      </w:r>
      <w:r w:rsidRPr="00F13107">
        <w:rPr>
          <w:rFonts w:ascii="Arial" w:hAnsi="Arial" w:cs="Arial"/>
          <w:spacing w:val="12"/>
          <w:sz w:val="24"/>
          <w:szCs w:val="24"/>
        </w:rPr>
        <w:t xml:space="preserve">our hand hygiene </w:t>
      </w:r>
      <w:r>
        <w:rPr>
          <w:rFonts w:ascii="Arial" w:hAnsi="Arial" w:cs="Arial"/>
          <w:spacing w:val="12"/>
          <w:sz w:val="24"/>
          <w:szCs w:val="24"/>
        </w:rPr>
        <w:t>events, including number of hand washing and location</w:t>
      </w:r>
      <w:r w:rsidRPr="00F13107">
        <w:rPr>
          <w:rFonts w:ascii="Arial" w:hAnsi="Arial" w:cs="Arial"/>
          <w:spacing w:val="12"/>
          <w:sz w:val="24"/>
          <w:szCs w:val="24"/>
        </w:rPr>
        <w:t xml:space="preserve"> in patient care areas</w:t>
      </w:r>
      <w:r>
        <w:rPr>
          <w:rFonts w:ascii="Arial" w:hAnsi="Arial" w:cs="Arial"/>
          <w:spacing w:val="12"/>
          <w:sz w:val="24"/>
          <w:szCs w:val="24"/>
        </w:rPr>
        <w:t xml:space="preserve"> over Wi-Fi. Hand hygiene benefits:</w:t>
      </w:r>
    </w:p>
    <w:p w14:paraId="50E5065F"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Enables Infection Control and Process Improvement staff to focus on compliance, education and data analysis.</w:t>
      </w:r>
    </w:p>
    <w:p w14:paraId="7D325821"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Does not disrupt routine patient care workflows.</w:t>
      </w:r>
    </w:p>
    <w:p w14:paraId="0F6BE03A"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Providing automated data collection and reporting.</w:t>
      </w:r>
    </w:p>
    <w:p w14:paraId="3885DCD3"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 xml:space="preserve">Drives accountability down to the caregiver level. </w:t>
      </w:r>
    </w:p>
    <w:p w14:paraId="027556A2" w14:textId="77777777" w:rsidR="00756DCC" w:rsidRDefault="00B25FDF" w:rsidP="006539C1">
      <w:pPr>
        <w:spacing w:line="276" w:lineRule="auto"/>
        <w:ind w:right="1540"/>
        <w:jc w:val="center"/>
        <w:rPr>
          <w:rFonts w:ascii="Arial" w:hAnsi="Arial" w:cs="Arial"/>
          <w:spacing w:val="12"/>
          <w:sz w:val="24"/>
          <w:szCs w:val="24"/>
        </w:rPr>
      </w:pPr>
      <w:r>
        <w:rPr>
          <w:noProof/>
        </w:rPr>
        <w:lastRenderedPageBreak/>
        <w:drawing>
          <wp:inline distT="0" distB="0" distL="0" distR="0" wp14:anchorId="11484C67" wp14:editId="1DA7B754">
            <wp:extent cx="3997685" cy="28859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00"/>
                    <a:stretch/>
                  </pic:blipFill>
                  <pic:spPr bwMode="auto">
                    <a:xfrm>
                      <a:off x="0" y="0"/>
                      <a:ext cx="4015412" cy="2898707"/>
                    </a:xfrm>
                    <a:prstGeom prst="rect">
                      <a:avLst/>
                    </a:prstGeom>
                    <a:ln>
                      <a:noFill/>
                    </a:ln>
                    <a:extLst>
                      <a:ext uri="{53640926-AAD7-44D8-BBD7-CCE9431645EC}">
                        <a14:shadowObscured xmlns:a14="http://schemas.microsoft.com/office/drawing/2010/main"/>
                      </a:ext>
                    </a:extLst>
                  </pic:spPr>
                </pic:pic>
              </a:graphicData>
            </a:graphic>
          </wp:inline>
        </w:drawing>
      </w:r>
    </w:p>
    <w:p w14:paraId="6A893F5E" w14:textId="77777777" w:rsidR="00756DCC" w:rsidRPr="00756DCC" w:rsidRDefault="00756DCC" w:rsidP="00756DCC">
      <w:pPr>
        <w:spacing w:line="276" w:lineRule="auto"/>
        <w:ind w:right="1540"/>
        <w:rPr>
          <w:rFonts w:ascii="Arial" w:hAnsi="Arial" w:cs="Arial"/>
          <w:spacing w:val="12"/>
          <w:sz w:val="24"/>
          <w:szCs w:val="24"/>
        </w:rPr>
      </w:pPr>
    </w:p>
    <w:p w14:paraId="2E50F409" w14:textId="35E31388" w:rsidR="00F13107" w:rsidRPr="00F13107" w:rsidRDefault="00F13107" w:rsidP="00756DCC">
      <w:pPr>
        <w:spacing w:line="276" w:lineRule="auto"/>
        <w:ind w:left="720" w:right="1540"/>
        <w:jc w:val="center"/>
        <w:rPr>
          <w:rFonts w:ascii="Arial" w:hAnsi="Arial" w:cs="Arial"/>
          <w:spacing w:val="12"/>
          <w:sz w:val="24"/>
          <w:szCs w:val="24"/>
        </w:rPr>
      </w:pPr>
    </w:p>
    <w:p w14:paraId="72AEC38D" w14:textId="637117FA" w:rsidR="00F16F43" w:rsidRPr="006539C1" w:rsidRDefault="00640A28" w:rsidP="006539C1">
      <w:pPr>
        <w:spacing w:line="276" w:lineRule="auto"/>
        <w:ind w:left="1440" w:right="1540"/>
        <w:rPr>
          <w:rFonts w:ascii="Arial" w:hAnsi="Arial" w:cs="Arial"/>
          <w:sz w:val="24"/>
          <w:szCs w:val="24"/>
        </w:rPr>
      </w:pPr>
      <w:r>
        <w:rPr>
          <w:noProof/>
        </w:rPr>
        <w:drawing>
          <wp:anchor distT="0" distB="0" distL="114300" distR="114300" simplePos="0" relativeHeight="251823104" behindDoc="0" locked="0" layoutInCell="1" allowOverlap="1" wp14:anchorId="4630D5ED" wp14:editId="52F4589E">
            <wp:simplePos x="0" y="0"/>
            <wp:positionH relativeFrom="column">
              <wp:posOffset>4073410</wp:posOffset>
            </wp:positionH>
            <wp:positionV relativeFrom="paragraph">
              <wp:posOffset>132</wp:posOffset>
            </wp:positionV>
            <wp:extent cx="3048000" cy="1509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48000" cy="1509395"/>
                    </a:xfrm>
                    <a:prstGeom prst="rect">
                      <a:avLst/>
                    </a:prstGeom>
                  </pic:spPr>
                </pic:pic>
              </a:graphicData>
            </a:graphic>
            <wp14:sizeRelH relativeFrom="page">
              <wp14:pctWidth>0</wp14:pctWidth>
            </wp14:sizeRelH>
            <wp14:sizeRelV relativeFrom="page">
              <wp14:pctHeight>0</wp14:pctHeight>
            </wp14:sizeRelV>
          </wp:anchor>
        </w:drawing>
      </w:r>
      <w:r w:rsidR="00F16F43" w:rsidRPr="006539C1">
        <w:rPr>
          <w:rFonts w:ascii="Arial" w:hAnsi="Arial" w:cs="Arial"/>
          <w:color w:val="00A9A0"/>
          <w:spacing w:val="12"/>
          <w:sz w:val="32"/>
          <w:szCs w:val="32"/>
        </w:rPr>
        <w:t>Service</w:t>
      </w:r>
      <w:r w:rsidR="006539C1">
        <w:rPr>
          <w:rFonts w:ascii="Arial" w:hAnsi="Arial" w:cs="Arial"/>
          <w:color w:val="00A9A0"/>
          <w:spacing w:val="12"/>
          <w:sz w:val="32"/>
          <w:szCs w:val="32"/>
        </w:rPr>
        <w:t xml:space="preserve"> Dogs</w:t>
      </w:r>
      <w:r w:rsidR="0030170B" w:rsidRPr="0030170B">
        <w:rPr>
          <w:noProof/>
        </w:rPr>
        <w:t xml:space="preserve"> </w:t>
      </w:r>
    </w:p>
    <w:p w14:paraId="3590E099" w14:textId="161FA5DE" w:rsidR="00F16F43" w:rsidRPr="006539C1" w:rsidRDefault="00F16F43" w:rsidP="00F16F43">
      <w:pPr>
        <w:ind w:left="1440"/>
        <w:rPr>
          <w:rFonts w:ascii="Arial" w:hAnsi="Arial" w:cs="Arial"/>
          <w:sz w:val="24"/>
          <w:szCs w:val="24"/>
        </w:rPr>
      </w:pPr>
      <w:r w:rsidRPr="006539C1">
        <w:rPr>
          <w:rFonts w:ascii="Arial" w:hAnsi="Arial" w:cs="Arial"/>
          <w:sz w:val="24"/>
          <w:szCs w:val="24"/>
        </w:rPr>
        <w:t>Service dogs don’t require proof of certification or medical documentation to enter public patient care areas. If you are unsure if the animal is a service dog, you may ask the following:</w:t>
      </w:r>
    </w:p>
    <w:p w14:paraId="12052879" w14:textId="5C8330FA"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Is the dog required because of a disability?</w:t>
      </w:r>
    </w:p>
    <w:p w14:paraId="6AEE6A18" w14:textId="77777777"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What work or tasks has the dog been trained to perform?</w:t>
      </w:r>
    </w:p>
    <w:p w14:paraId="5769072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No other questions about a person’s disability or the dog are permitted.</w:t>
      </w:r>
    </w:p>
    <w:p w14:paraId="7343C39F"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Remember</w:t>
      </w:r>
    </w:p>
    <w:p w14:paraId="09B498E9" w14:textId="525F7631"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Always ask permission to approach the service dog.</w:t>
      </w:r>
    </w:p>
    <w:p w14:paraId="705AD6B8" w14:textId="2F5DC86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Address the person directly.</w:t>
      </w:r>
    </w:p>
    <w:p w14:paraId="67EC33E6"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Do not draw unnecessary attention to the person with the service dog.</w:t>
      </w:r>
    </w:p>
    <w:p w14:paraId="6B8FDD7D"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 xml:space="preserve">Ask how to accommodate the dog during the medical appointment or hospital stay. If necessary, ask who is designated to care for the dog during the medical procedure or hospital stay. </w:t>
      </w:r>
    </w:p>
    <w:p w14:paraId="0930E393"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In an Emergency</w:t>
      </w:r>
    </w:p>
    <w:p w14:paraId="339725E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can communicate, ask who they want to care for their dog to determine how best to care for the patient and service dog.</w:t>
      </w:r>
    </w:p>
    <w:p w14:paraId="48956B1A"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is unable to communicate:</w:t>
      </w:r>
    </w:p>
    <w:p w14:paraId="273AA508"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Look for identifying information on the dog’s harness or collar to determine if the dog came from a school or training program. Contact the school or training program. </w:t>
      </w:r>
    </w:p>
    <w:p w14:paraId="0FD9DC8E"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If no information is available, contact family members or friends.</w:t>
      </w:r>
    </w:p>
    <w:p w14:paraId="33EEF35A"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lastRenderedPageBreak/>
        <w:t xml:space="preserve">Contact animal control after all options are exhausted. </w:t>
      </w:r>
    </w:p>
    <w:p w14:paraId="70FA8D46" w14:textId="77777777" w:rsidR="0025616F" w:rsidRPr="006539C1" w:rsidRDefault="00F16F43" w:rsidP="00F16F43">
      <w:pPr>
        <w:pStyle w:val="Default"/>
        <w:spacing w:line="276" w:lineRule="auto"/>
        <w:ind w:left="1440" w:right="1540"/>
        <w:rPr>
          <w:color w:val="auto"/>
        </w:rPr>
      </w:pPr>
      <w:r w:rsidRPr="006539C1">
        <w:t xml:space="preserve">Please contact Tim </w:t>
      </w:r>
      <w:proofErr w:type="spellStart"/>
      <w:r w:rsidRPr="006539C1">
        <w:t>Hern</w:t>
      </w:r>
      <w:proofErr w:type="spellEnd"/>
      <w:r w:rsidRPr="006539C1">
        <w:t>, ADA Coordinator at 415-561-1304 with any questions or concerns.</w:t>
      </w:r>
    </w:p>
    <w:p w14:paraId="570A9E81" w14:textId="77777777" w:rsidR="004A61D8" w:rsidRPr="006C2555" w:rsidRDefault="004A61D8">
      <w:pPr>
        <w:rPr>
          <w:rFonts w:ascii="Arial" w:eastAsia="Calibri" w:hAnsi="Arial" w:cs="Arial"/>
          <w:sz w:val="24"/>
          <w:szCs w:val="24"/>
        </w:rPr>
        <w:sectPr w:rsidR="004A61D8" w:rsidRPr="006C2555" w:rsidSect="001C0C92">
          <w:pgSz w:w="12240" w:h="15840"/>
          <w:pgMar w:top="1440" w:right="0" w:bottom="1580" w:left="990" w:header="0" w:footer="720" w:gutter="0"/>
          <w:cols w:space="720"/>
          <w:docGrid w:linePitch="299"/>
        </w:sectPr>
      </w:pPr>
    </w:p>
    <w:p w14:paraId="4D6FA03E" w14:textId="77777777" w:rsidR="004A61D8" w:rsidRPr="006C2555" w:rsidRDefault="00C16F92">
      <w:pPr>
        <w:rPr>
          <w:rFonts w:ascii="Arial" w:eastAsia="Calibri" w:hAnsi="Arial" w:cs="Arial"/>
          <w:i/>
          <w:sz w:val="20"/>
          <w:szCs w:val="20"/>
        </w:rPr>
      </w:pPr>
      <w:r w:rsidRPr="006C2555">
        <w:rPr>
          <w:rFonts w:ascii="Arial" w:hAnsi="Arial" w:cs="Arial"/>
          <w:noProof/>
        </w:rPr>
        <w:lastRenderedPageBreak/>
        <mc:AlternateContent>
          <mc:Choice Requires="wpg">
            <w:drawing>
              <wp:anchor distT="0" distB="0" distL="114300" distR="114300" simplePos="0" relativeHeight="251641856" behindDoc="0" locked="0" layoutInCell="1" allowOverlap="1" wp14:anchorId="3D3A3998" wp14:editId="7DC05262">
                <wp:simplePos x="0" y="0"/>
                <wp:positionH relativeFrom="page">
                  <wp:posOffset>3980815</wp:posOffset>
                </wp:positionH>
                <wp:positionV relativeFrom="page">
                  <wp:posOffset>469956</wp:posOffset>
                </wp:positionV>
                <wp:extent cx="1270" cy="9532620"/>
                <wp:effectExtent l="0" t="0" r="36830" b="1143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6"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4EB07" id="Group 77" o:spid="_x0000_s1026" style="position:absolute;margin-left:313.45pt;margin-top:37pt;width:.1pt;height:750.6pt;z-index:251641856;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lZYw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kFP8UA&#10;AADcAAAADwAAAGRycy9kb3ducmV2LnhtbESPQWvCQBSE70L/w/IKvYjZqBBKdBWRCkJPjaX1+Mw+&#10;k2D2bZrdmPTfu4LgcZiZb5jlejC1uFLrKssKplEMgji3uuJCwfdhN3kH4TyyxtoyKfgnB+vVy2iJ&#10;qbY9f9E184UIEHYpKii9b1IpXV6SQRfZhjh4Z9sa9EG2hdQt9gFuajmL40QarDgslNjQtqT8knVG&#10;weff8dxnp+5j3klT/IynnJntr1Jvr8NmAcLT4J/hR3uvFcySBO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QU/xQAAANwAAAAPAAAAAAAAAAAAAAAAAJgCAABkcnMv&#10;ZG93bnJldi54bWxQSwUGAAAAAAQABAD1AAAAigMAAAAA&#10;" path="m,l,15012e" filled="f" strokecolor="#00a9a0" strokeweight="1.54pt">
                  <v:path arrowok="t" o:connecttype="custom" o:connectlocs="0,828;0,15840" o:connectangles="0,0"/>
                </v:shape>
                <w10:wrap anchorx="page" anchory="page"/>
              </v:group>
            </w:pict>
          </mc:Fallback>
        </mc:AlternateContent>
      </w:r>
    </w:p>
    <w:p w14:paraId="4E633B25" w14:textId="77777777" w:rsidR="004A61D8" w:rsidRPr="006C2555" w:rsidRDefault="004A61D8">
      <w:pPr>
        <w:rPr>
          <w:rFonts w:ascii="Arial" w:eastAsia="Calibri" w:hAnsi="Arial" w:cs="Arial"/>
          <w:i/>
          <w:sz w:val="20"/>
          <w:szCs w:val="20"/>
        </w:rPr>
      </w:pPr>
    </w:p>
    <w:p w14:paraId="4FE0E55D" w14:textId="77777777" w:rsidR="004A61D8" w:rsidRPr="006C2555" w:rsidRDefault="004A61D8">
      <w:pPr>
        <w:rPr>
          <w:rFonts w:ascii="Arial" w:eastAsia="Calibri" w:hAnsi="Arial" w:cs="Arial"/>
          <w:i/>
          <w:sz w:val="20"/>
          <w:szCs w:val="20"/>
        </w:rPr>
      </w:pPr>
    </w:p>
    <w:p w14:paraId="01CC0259" w14:textId="77777777" w:rsidR="004A61D8" w:rsidRPr="006C2555" w:rsidRDefault="004A61D8">
      <w:pPr>
        <w:rPr>
          <w:rFonts w:ascii="Arial" w:eastAsia="Calibri" w:hAnsi="Arial" w:cs="Arial"/>
          <w:i/>
          <w:sz w:val="20"/>
          <w:szCs w:val="20"/>
        </w:rPr>
      </w:pPr>
    </w:p>
    <w:p w14:paraId="0A82B07B" w14:textId="77777777" w:rsidR="004A61D8" w:rsidRPr="006C2555" w:rsidRDefault="004A61D8">
      <w:pPr>
        <w:rPr>
          <w:rFonts w:ascii="Arial" w:eastAsia="Calibri" w:hAnsi="Arial" w:cs="Arial"/>
          <w:i/>
          <w:sz w:val="20"/>
          <w:szCs w:val="20"/>
        </w:rPr>
      </w:pPr>
    </w:p>
    <w:p w14:paraId="52B90F3D" w14:textId="77777777" w:rsidR="004A61D8" w:rsidRPr="006C2555" w:rsidRDefault="004A61D8">
      <w:pPr>
        <w:spacing w:before="5"/>
        <w:rPr>
          <w:rFonts w:ascii="Arial" w:eastAsia="Calibri" w:hAnsi="Arial" w:cs="Arial"/>
          <w:i/>
          <w:sz w:val="13"/>
          <w:szCs w:val="13"/>
        </w:rPr>
      </w:pPr>
    </w:p>
    <w:p w14:paraId="208A7C9B" w14:textId="77777777" w:rsidR="004A61D8" w:rsidRPr="006C2555" w:rsidRDefault="007321E5">
      <w:pPr>
        <w:spacing w:line="200" w:lineRule="atLeast"/>
        <w:ind w:left="100"/>
        <w:rPr>
          <w:rFonts w:ascii="Arial" w:eastAsia="Calibri" w:hAnsi="Arial" w:cs="Arial"/>
          <w:sz w:val="20"/>
          <w:szCs w:val="20"/>
        </w:rPr>
      </w:pPr>
      <w:r w:rsidRPr="006C2555">
        <w:rPr>
          <w:rFonts w:ascii="Arial" w:eastAsia="Calibri" w:hAnsi="Arial" w:cs="Arial"/>
          <w:noProof/>
          <w:sz w:val="20"/>
          <w:szCs w:val="20"/>
        </w:rPr>
        <w:drawing>
          <wp:inline distT="0" distB="0" distL="0" distR="0" wp14:anchorId="56257575" wp14:editId="7617ED15">
            <wp:extent cx="3063306" cy="6839711"/>
            <wp:effectExtent l="0" t="0" r="0" b="0"/>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stretch>
                      <a:fillRect/>
                    </a:stretch>
                  </pic:blipFill>
                  <pic:spPr>
                    <a:xfrm>
                      <a:off x="0" y="0"/>
                      <a:ext cx="3063306" cy="6839711"/>
                    </a:xfrm>
                    <a:prstGeom prst="rect">
                      <a:avLst/>
                    </a:prstGeom>
                  </pic:spPr>
                </pic:pic>
              </a:graphicData>
            </a:graphic>
          </wp:inline>
        </w:drawing>
      </w:r>
    </w:p>
    <w:p w14:paraId="1DCC81BE" w14:textId="77777777" w:rsidR="004A61D8" w:rsidRPr="006C2555" w:rsidRDefault="007321E5">
      <w:pPr>
        <w:rPr>
          <w:rFonts w:ascii="Arial" w:eastAsia="Calibri" w:hAnsi="Arial" w:cs="Arial"/>
          <w:sz w:val="56"/>
          <w:szCs w:val="56"/>
        </w:rPr>
      </w:pPr>
      <w:r w:rsidRPr="006C2555">
        <w:rPr>
          <w:rFonts w:ascii="Arial" w:hAnsi="Arial" w:cs="Arial"/>
        </w:rPr>
        <w:br w:type="column"/>
      </w:r>
    </w:p>
    <w:p w14:paraId="499A0E4B" w14:textId="77777777" w:rsidR="004A61D8" w:rsidRPr="006C2555" w:rsidRDefault="004A61D8">
      <w:pPr>
        <w:rPr>
          <w:rFonts w:ascii="Arial" w:eastAsia="Calibri" w:hAnsi="Arial" w:cs="Arial"/>
          <w:sz w:val="56"/>
          <w:szCs w:val="56"/>
        </w:rPr>
      </w:pPr>
    </w:p>
    <w:p w14:paraId="36233CE5" w14:textId="77777777" w:rsidR="004A61D8" w:rsidRPr="006C2555" w:rsidRDefault="004A61D8">
      <w:pPr>
        <w:rPr>
          <w:rFonts w:ascii="Arial" w:eastAsia="Calibri" w:hAnsi="Arial" w:cs="Arial"/>
          <w:sz w:val="56"/>
          <w:szCs w:val="56"/>
        </w:rPr>
      </w:pPr>
    </w:p>
    <w:p w14:paraId="00E3FB61" w14:textId="77777777" w:rsidR="004A61D8" w:rsidRPr="006C2555" w:rsidRDefault="004A61D8">
      <w:pPr>
        <w:rPr>
          <w:rFonts w:ascii="Arial" w:eastAsia="Calibri" w:hAnsi="Arial" w:cs="Arial"/>
          <w:sz w:val="56"/>
          <w:szCs w:val="56"/>
        </w:rPr>
      </w:pPr>
    </w:p>
    <w:p w14:paraId="452F7814" w14:textId="77777777" w:rsidR="004A61D8" w:rsidRPr="006C2555" w:rsidRDefault="004A61D8">
      <w:pPr>
        <w:rPr>
          <w:rFonts w:ascii="Arial" w:eastAsia="Calibri" w:hAnsi="Arial" w:cs="Arial"/>
          <w:sz w:val="56"/>
          <w:szCs w:val="56"/>
        </w:rPr>
      </w:pPr>
    </w:p>
    <w:p w14:paraId="491E67D1" w14:textId="77777777" w:rsidR="004A61D8" w:rsidRPr="006C2555" w:rsidRDefault="004A61D8">
      <w:pPr>
        <w:rPr>
          <w:rFonts w:ascii="Arial" w:eastAsia="Calibri" w:hAnsi="Arial" w:cs="Arial"/>
          <w:sz w:val="56"/>
          <w:szCs w:val="56"/>
        </w:rPr>
      </w:pPr>
    </w:p>
    <w:p w14:paraId="2E8185FB" w14:textId="77777777" w:rsidR="004A61D8" w:rsidRPr="006C2555" w:rsidRDefault="004A61D8">
      <w:pPr>
        <w:rPr>
          <w:rFonts w:ascii="Arial" w:eastAsia="Calibri" w:hAnsi="Arial" w:cs="Arial"/>
          <w:sz w:val="56"/>
          <w:szCs w:val="56"/>
        </w:rPr>
      </w:pPr>
    </w:p>
    <w:p w14:paraId="39FDCBD8" w14:textId="77777777" w:rsidR="004A61D8" w:rsidRPr="006C2555" w:rsidRDefault="004A61D8">
      <w:pPr>
        <w:rPr>
          <w:rFonts w:ascii="Arial" w:eastAsia="Calibri" w:hAnsi="Arial" w:cs="Arial"/>
          <w:sz w:val="56"/>
          <w:szCs w:val="56"/>
        </w:rPr>
      </w:pPr>
    </w:p>
    <w:p w14:paraId="5881F941" w14:textId="77777777" w:rsidR="004A61D8" w:rsidRPr="006C2555" w:rsidRDefault="004A61D8">
      <w:pPr>
        <w:rPr>
          <w:rFonts w:ascii="Arial" w:eastAsia="Calibri" w:hAnsi="Arial" w:cs="Arial"/>
          <w:sz w:val="56"/>
          <w:szCs w:val="56"/>
        </w:rPr>
      </w:pPr>
    </w:p>
    <w:p w14:paraId="0D442003" w14:textId="77777777" w:rsidR="004A61D8" w:rsidRPr="006C2555" w:rsidRDefault="004A61D8">
      <w:pPr>
        <w:spacing w:before="8"/>
        <w:rPr>
          <w:rFonts w:ascii="Arial" w:eastAsia="Calibri" w:hAnsi="Arial" w:cs="Arial"/>
          <w:sz w:val="66"/>
          <w:szCs w:val="66"/>
        </w:rPr>
      </w:pPr>
    </w:p>
    <w:p w14:paraId="098CCE10" w14:textId="77777777" w:rsidR="004A61D8" w:rsidRPr="00756DCC" w:rsidRDefault="007321E5" w:rsidP="00756DCC">
      <w:pPr>
        <w:ind w:left="-270"/>
        <w:rPr>
          <w:rFonts w:ascii="Arial" w:eastAsia="Calibri Light" w:hAnsi="Arial" w:cs="Arial"/>
          <w:color w:val="00A9A0"/>
          <w:sz w:val="56"/>
          <w:szCs w:val="56"/>
        </w:rPr>
      </w:pPr>
      <w:r w:rsidRPr="00756DCC">
        <w:rPr>
          <w:rFonts w:ascii="Arial" w:hAnsi="Arial" w:cs="Arial"/>
          <w:color w:val="00A9A0"/>
          <w:spacing w:val="-12"/>
          <w:sz w:val="56"/>
        </w:rPr>
        <w:t>Amenities</w:t>
      </w:r>
    </w:p>
    <w:p w14:paraId="79C9ED69" w14:textId="77777777" w:rsidR="004A61D8" w:rsidRPr="006C2555" w:rsidRDefault="004A61D8">
      <w:pPr>
        <w:rPr>
          <w:rFonts w:ascii="Arial" w:eastAsia="Calibri Light" w:hAnsi="Arial" w:cs="Arial"/>
          <w:sz w:val="56"/>
          <w:szCs w:val="56"/>
        </w:rPr>
        <w:sectPr w:rsidR="004A61D8" w:rsidRPr="006C2555" w:rsidSect="001167F4">
          <w:headerReference w:type="even" r:id="rId71"/>
          <w:headerReference w:type="default" r:id="rId72"/>
          <w:footerReference w:type="default" r:id="rId73"/>
          <w:headerReference w:type="first" r:id="rId74"/>
          <w:pgSz w:w="12240" w:h="15840"/>
          <w:pgMar w:top="740" w:right="620" w:bottom="0" w:left="980" w:header="0" w:footer="720" w:gutter="0"/>
          <w:cols w:num="2" w:space="360" w:equalWidth="0">
            <w:col w:w="4929" w:space="3339"/>
            <w:col w:w="2372"/>
          </w:cols>
          <w:docGrid w:linePitch="299"/>
        </w:sectPr>
      </w:pPr>
    </w:p>
    <w:p w14:paraId="18757EA4" w14:textId="77777777" w:rsidR="004A61D8" w:rsidRPr="00E91619" w:rsidRDefault="00CD3B7D">
      <w:pPr>
        <w:spacing w:before="3"/>
        <w:ind w:left="1540"/>
        <w:rPr>
          <w:rFonts w:ascii="Arial" w:eastAsia="Calibri" w:hAnsi="Arial" w:cs="Arial"/>
          <w:color w:val="00A9A0"/>
          <w:sz w:val="32"/>
          <w:szCs w:val="32"/>
        </w:rPr>
      </w:pPr>
      <w:bookmarkStart w:id="126" w:name="TAB_3_-_Amenities"/>
      <w:bookmarkStart w:id="127" w:name="_bookmark32"/>
      <w:bookmarkEnd w:id="126"/>
      <w:bookmarkEnd w:id="127"/>
      <w:r w:rsidRPr="00E91619">
        <w:rPr>
          <w:rFonts w:ascii="Arial" w:hAnsi="Arial" w:cs="Arial"/>
          <w:color w:val="00A9A0"/>
          <w:spacing w:val="12"/>
          <w:sz w:val="32"/>
          <w:szCs w:val="32"/>
        </w:rPr>
        <w:lastRenderedPageBreak/>
        <w:t>Information</w:t>
      </w:r>
      <w:r w:rsidR="007321E5" w:rsidRPr="00E91619">
        <w:rPr>
          <w:rFonts w:ascii="Arial" w:hAnsi="Arial" w:cs="Arial"/>
          <w:color w:val="00A9A0"/>
          <w:spacing w:val="17"/>
          <w:sz w:val="32"/>
          <w:szCs w:val="32"/>
        </w:rPr>
        <w:t xml:space="preserve"> </w:t>
      </w:r>
      <w:r w:rsidR="007321E5" w:rsidRPr="00E91619">
        <w:rPr>
          <w:rFonts w:ascii="Arial" w:hAnsi="Arial" w:cs="Arial"/>
          <w:color w:val="00A9A0"/>
          <w:spacing w:val="14"/>
          <w:sz w:val="32"/>
          <w:szCs w:val="32"/>
        </w:rPr>
        <w:t>Desk</w:t>
      </w:r>
    </w:p>
    <w:p w14:paraId="6E881BAA" w14:textId="77777777" w:rsidR="004A61D8" w:rsidRPr="006C2555" w:rsidRDefault="004A61D8">
      <w:pPr>
        <w:spacing w:before="3"/>
        <w:rPr>
          <w:rFonts w:ascii="Arial" w:eastAsia="Calibri" w:hAnsi="Arial" w:cs="Arial"/>
          <w:sz w:val="19"/>
          <w:szCs w:val="19"/>
        </w:rPr>
      </w:pPr>
    </w:p>
    <w:p w14:paraId="769A2A89" w14:textId="77777777" w:rsidR="004A61D8" w:rsidRPr="006C2555" w:rsidRDefault="007321E5">
      <w:pPr>
        <w:spacing w:line="200" w:lineRule="atLeast"/>
        <w:ind w:left="1547"/>
        <w:rPr>
          <w:rFonts w:ascii="Arial" w:eastAsia="Calibri" w:hAnsi="Arial" w:cs="Arial"/>
          <w:sz w:val="20"/>
          <w:szCs w:val="20"/>
        </w:rPr>
      </w:pPr>
      <w:r w:rsidRPr="006C2555">
        <w:rPr>
          <w:rFonts w:ascii="Arial" w:eastAsia="Calibri" w:hAnsi="Arial" w:cs="Arial"/>
          <w:noProof/>
          <w:sz w:val="20"/>
          <w:szCs w:val="20"/>
        </w:rPr>
        <w:drawing>
          <wp:inline distT="0" distB="0" distL="0" distR="0" wp14:anchorId="0EEF27D5" wp14:editId="07D7CAC2">
            <wp:extent cx="2957356" cy="5983890"/>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75" cstate="print"/>
                    <a:stretch>
                      <a:fillRect/>
                    </a:stretch>
                  </pic:blipFill>
                  <pic:spPr>
                    <a:xfrm>
                      <a:off x="0" y="0"/>
                      <a:ext cx="2957356" cy="5983890"/>
                    </a:xfrm>
                    <a:prstGeom prst="rect">
                      <a:avLst/>
                    </a:prstGeom>
                  </pic:spPr>
                </pic:pic>
              </a:graphicData>
            </a:graphic>
          </wp:inline>
        </w:drawing>
      </w:r>
    </w:p>
    <w:p w14:paraId="135ECBA0" w14:textId="77777777" w:rsidR="004A61D8" w:rsidRPr="006C2555" w:rsidRDefault="007321E5">
      <w:pPr>
        <w:spacing w:before="214"/>
        <w:ind w:left="1547"/>
        <w:rPr>
          <w:rFonts w:ascii="Arial" w:eastAsia="Calibri" w:hAnsi="Arial" w:cs="Arial"/>
          <w:sz w:val="18"/>
          <w:szCs w:val="18"/>
        </w:rPr>
      </w:pPr>
      <w:r w:rsidRPr="006C2555">
        <w:rPr>
          <w:rFonts w:ascii="Arial" w:hAnsi="Arial" w:cs="Arial"/>
          <w:i/>
          <w:color w:val="637052"/>
          <w:spacing w:val="-1"/>
          <w:sz w:val="18"/>
        </w:rPr>
        <w:t>Figure</w:t>
      </w:r>
      <w:r w:rsidRPr="006C2555">
        <w:rPr>
          <w:rFonts w:ascii="Arial" w:hAnsi="Arial" w:cs="Arial"/>
          <w:i/>
          <w:color w:val="637052"/>
          <w:spacing w:val="-2"/>
          <w:sz w:val="18"/>
        </w:rPr>
        <w:t xml:space="preserve"> </w:t>
      </w:r>
      <w:r w:rsidRPr="006C2555">
        <w:rPr>
          <w:rFonts w:ascii="Arial" w:hAnsi="Arial" w:cs="Arial"/>
          <w:i/>
          <w:color w:val="637052"/>
          <w:spacing w:val="-1"/>
          <w:sz w:val="18"/>
        </w:rPr>
        <w:t>1:</w:t>
      </w:r>
      <w:r w:rsidRPr="006C2555">
        <w:rPr>
          <w:rFonts w:ascii="Arial" w:hAnsi="Arial" w:cs="Arial"/>
          <w:i/>
          <w:color w:val="637052"/>
          <w:spacing w:val="37"/>
          <w:sz w:val="18"/>
        </w:rPr>
        <w:t xml:space="preserve"> </w:t>
      </w:r>
      <w:r w:rsidRPr="006C2555">
        <w:rPr>
          <w:rFonts w:ascii="Arial" w:hAnsi="Arial" w:cs="Arial"/>
          <w:i/>
          <w:color w:val="637052"/>
          <w:spacing w:val="-1"/>
          <w:sz w:val="18"/>
        </w:rPr>
        <w:t>Welcome</w:t>
      </w:r>
      <w:r w:rsidRPr="006C2555">
        <w:rPr>
          <w:rFonts w:ascii="Arial" w:hAnsi="Arial" w:cs="Arial"/>
          <w:i/>
          <w:color w:val="637052"/>
          <w:spacing w:val="-2"/>
          <w:sz w:val="18"/>
        </w:rPr>
        <w:t xml:space="preserve"> </w:t>
      </w:r>
      <w:r w:rsidRPr="006C2555">
        <w:rPr>
          <w:rFonts w:ascii="Arial" w:hAnsi="Arial" w:cs="Arial"/>
          <w:i/>
          <w:color w:val="637052"/>
          <w:spacing w:val="-1"/>
          <w:sz w:val="18"/>
        </w:rPr>
        <w:t>Desk</w:t>
      </w:r>
    </w:p>
    <w:p w14:paraId="36B6645C" w14:textId="77777777" w:rsidR="004A61D8" w:rsidRPr="006C2555" w:rsidRDefault="007321E5">
      <w:pPr>
        <w:rPr>
          <w:rFonts w:ascii="Arial" w:eastAsia="Calibri" w:hAnsi="Arial" w:cs="Arial"/>
          <w:i/>
          <w:sz w:val="24"/>
          <w:szCs w:val="24"/>
        </w:rPr>
      </w:pPr>
      <w:r w:rsidRPr="006C2555">
        <w:rPr>
          <w:rFonts w:ascii="Arial" w:hAnsi="Arial" w:cs="Arial"/>
        </w:rPr>
        <w:br w:type="column"/>
      </w:r>
    </w:p>
    <w:p w14:paraId="0E34EFD9" w14:textId="77777777" w:rsidR="004A61D8" w:rsidRPr="006C2555" w:rsidRDefault="004A61D8">
      <w:pPr>
        <w:rPr>
          <w:rFonts w:ascii="Arial" w:eastAsia="Calibri" w:hAnsi="Arial" w:cs="Arial"/>
          <w:i/>
          <w:sz w:val="24"/>
          <w:szCs w:val="24"/>
        </w:rPr>
      </w:pPr>
    </w:p>
    <w:p w14:paraId="281863D6" w14:textId="77777777" w:rsidR="004A61D8" w:rsidRDefault="00435846" w:rsidP="0051678F">
      <w:pPr>
        <w:pStyle w:val="BodyText"/>
        <w:spacing w:before="177" w:line="275" w:lineRule="auto"/>
        <w:ind w:left="139" w:right="1904" w:firstLine="0"/>
        <w:rPr>
          <w:rFonts w:ascii="Arial" w:hAnsi="Arial" w:cs="Arial"/>
          <w:spacing w:val="-1"/>
        </w:rPr>
      </w:pPr>
      <w:r w:rsidRPr="006C2555">
        <w:rPr>
          <w:rFonts w:ascii="Arial" w:hAnsi="Arial" w:cs="Arial"/>
        </w:rPr>
        <w:t xml:space="preserve">The Mission Bernal Campus </w:t>
      </w:r>
      <w:r w:rsidR="00D2672E" w:rsidRPr="006C2555">
        <w:rPr>
          <w:rFonts w:ascii="Arial" w:hAnsi="Arial" w:cs="Arial"/>
        </w:rPr>
        <w:t>Information Desk is located on the second floor off the Plaza Entra</w:t>
      </w:r>
      <w:r w:rsidR="0055433F" w:rsidRPr="006C2555">
        <w:rPr>
          <w:rFonts w:ascii="Arial" w:hAnsi="Arial" w:cs="Arial"/>
        </w:rPr>
        <w:t>nce</w:t>
      </w:r>
      <w:r w:rsidR="00E237C8" w:rsidRPr="006C2555">
        <w:rPr>
          <w:rFonts w:ascii="Arial" w:hAnsi="Arial" w:cs="Arial"/>
        </w:rPr>
        <w:t>.</w:t>
      </w:r>
      <w:r w:rsidR="0051678F" w:rsidRPr="006C2555">
        <w:rPr>
          <w:rFonts w:ascii="Arial" w:hAnsi="Arial" w:cs="Arial"/>
        </w:rPr>
        <w:t xml:space="preserve"> The Information Desk staff </w:t>
      </w:r>
      <w:r w:rsidR="007321E5" w:rsidRPr="006C2555">
        <w:rPr>
          <w:rFonts w:ascii="Arial" w:hAnsi="Arial" w:cs="Arial"/>
          <w:spacing w:val="-1"/>
        </w:rPr>
        <w:t>provide</w:t>
      </w:r>
      <w:r w:rsidR="003E2961" w:rsidRPr="006C2555">
        <w:rPr>
          <w:rFonts w:ascii="Arial" w:hAnsi="Arial" w:cs="Arial"/>
          <w:spacing w:val="-1"/>
        </w:rPr>
        <w:t>s</w:t>
      </w:r>
      <w:r w:rsidR="007321E5" w:rsidRPr="006C2555">
        <w:rPr>
          <w:rFonts w:ascii="Arial" w:hAnsi="Arial" w:cs="Arial"/>
          <w:spacing w:val="-3"/>
        </w:rPr>
        <w:t xml:space="preserve"> </w:t>
      </w:r>
      <w:r w:rsidR="007321E5" w:rsidRPr="006C2555">
        <w:rPr>
          <w:rFonts w:ascii="Arial" w:hAnsi="Arial" w:cs="Arial"/>
          <w:spacing w:val="-1"/>
        </w:rPr>
        <w:t>the</w:t>
      </w:r>
      <w:r w:rsidR="007321E5" w:rsidRPr="006C2555">
        <w:rPr>
          <w:rFonts w:ascii="Arial" w:hAnsi="Arial" w:cs="Arial"/>
          <w:spacing w:val="-5"/>
        </w:rPr>
        <w:t xml:space="preserve"> </w:t>
      </w:r>
      <w:r w:rsidR="007321E5" w:rsidRPr="006C2555">
        <w:rPr>
          <w:rFonts w:ascii="Arial" w:hAnsi="Arial" w:cs="Arial"/>
          <w:spacing w:val="-1"/>
        </w:rPr>
        <w:t>following</w:t>
      </w:r>
      <w:r w:rsidR="007321E5" w:rsidRPr="006C2555">
        <w:rPr>
          <w:rFonts w:ascii="Arial" w:hAnsi="Arial" w:cs="Arial"/>
          <w:spacing w:val="29"/>
          <w:w w:val="99"/>
        </w:rPr>
        <w:t xml:space="preserve"> </w:t>
      </w:r>
      <w:r w:rsidR="007321E5" w:rsidRPr="006C2555">
        <w:rPr>
          <w:rFonts w:ascii="Arial" w:hAnsi="Arial" w:cs="Arial"/>
          <w:spacing w:val="-1"/>
        </w:rPr>
        <w:t>services:</w:t>
      </w:r>
    </w:p>
    <w:p w14:paraId="591D7929" w14:textId="77777777" w:rsidR="00991073" w:rsidRPr="006C2555" w:rsidRDefault="00991073" w:rsidP="0051678F">
      <w:pPr>
        <w:pStyle w:val="BodyText"/>
        <w:spacing w:before="177" w:line="275" w:lineRule="auto"/>
        <w:ind w:left="139" w:right="1904" w:firstLine="0"/>
        <w:rPr>
          <w:rFonts w:ascii="Arial" w:hAnsi="Arial" w:cs="Arial"/>
        </w:rPr>
      </w:pPr>
    </w:p>
    <w:p w14:paraId="58AE4E7F" w14:textId="77777777" w:rsidR="004A61D8" w:rsidRPr="006C2555" w:rsidRDefault="00530777" w:rsidP="00427AD4">
      <w:pPr>
        <w:pStyle w:val="BodyText"/>
        <w:numPr>
          <w:ilvl w:val="0"/>
          <w:numId w:val="41"/>
        </w:numPr>
        <w:tabs>
          <w:tab w:val="left" w:pos="723"/>
        </w:tabs>
        <w:spacing w:line="304" w:lineRule="exact"/>
        <w:ind w:right="991"/>
        <w:rPr>
          <w:rFonts w:ascii="Arial" w:hAnsi="Arial" w:cs="Arial"/>
        </w:rPr>
      </w:pPr>
      <w:r w:rsidRPr="006C2555">
        <w:rPr>
          <w:rFonts w:ascii="Arial" w:hAnsi="Arial" w:cs="Arial"/>
        </w:rPr>
        <w:t>General information</w:t>
      </w:r>
    </w:p>
    <w:p w14:paraId="320643AA" w14:textId="77777777" w:rsidR="0066242A" w:rsidRPr="006C2555" w:rsidRDefault="007321E5"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rPr>
        <w:t>Directions</w:t>
      </w:r>
      <w:r w:rsidRPr="006C2555">
        <w:rPr>
          <w:rFonts w:ascii="Arial" w:hAnsi="Arial" w:cs="Arial"/>
          <w:spacing w:val="-7"/>
        </w:rPr>
        <w:t xml:space="preserve"> </w:t>
      </w:r>
      <w:r w:rsidR="00530777" w:rsidRPr="006C2555">
        <w:rPr>
          <w:rFonts w:ascii="Arial" w:hAnsi="Arial" w:cs="Arial"/>
          <w:spacing w:val="-7"/>
        </w:rPr>
        <w:t xml:space="preserve">and wayfinding </w:t>
      </w:r>
    </w:p>
    <w:p w14:paraId="355EAF51" w14:textId="77777777" w:rsidR="004A61D8" w:rsidRPr="006C2555" w:rsidRDefault="0066242A"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spacing w:val="-1"/>
        </w:rPr>
        <w:t>Shuttle schedule</w:t>
      </w:r>
      <w:r w:rsidR="003C16CD" w:rsidRPr="006C2555">
        <w:rPr>
          <w:rFonts w:ascii="Arial" w:hAnsi="Arial" w:cs="Arial"/>
          <w:spacing w:val="-1"/>
        </w:rPr>
        <w:t xml:space="preserve"> information</w:t>
      </w:r>
    </w:p>
    <w:p w14:paraId="0C78991C" w14:textId="77777777" w:rsidR="004A61D8" w:rsidRPr="00FF5541" w:rsidRDefault="007321E5" w:rsidP="00427AD4">
      <w:pPr>
        <w:pStyle w:val="BodyText"/>
        <w:numPr>
          <w:ilvl w:val="0"/>
          <w:numId w:val="41"/>
        </w:numPr>
        <w:tabs>
          <w:tab w:val="left" w:pos="723"/>
        </w:tabs>
        <w:spacing w:before="3" w:line="273" w:lineRule="auto"/>
        <w:ind w:right="991"/>
        <w:rPr>
          <w:rFonts w:ascii="Arial" w:hAnsi="Arial" w:cs="Arial"/>
        </w:rPr>
      </w:pPr>
      <w:r w:rsidRPr="006C2555">
        <w:rPr>
          <w:rFonts w:ascii="Arial" w:hAnsi="Arial" w:cs="Arial"/>
          <w:spacing w:val="-1"/>
        </w:rPr>
        <w:t>Taxi</w:t>
      </w:r>
      <w:r w:rsidRPr="006C2555">
        <w:rPr>
          <w:rFonts w:ascii="Arial" w:hAnsi="Arial" w:cs="Arial"/>
          <w:spacing w:val="-2"/>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transportation</w:t>
      </w:r>
      <w:r w:rsidRPr="006C2555">
        <w:rPr>
          <w:rFonts w:ascii="Arial" w:hAnsi="Arial" w:cs="Arial"/>
        </w:rPr>
        <w:t xml:space="preserve"> </w:t>
      </w:r>
      <w:r w:rsidRPr="006C2555">
        <w:rPr>
          <w:rFonts w:ascii="Arial" w:hAnsi="Arial" w:cs="Arial"/>
          <w:spacing w:val="-1"/>
        </w:rPr>
        <w:t>services</w:t>
      </w:r>
      <w:r w:rsidRPr="006C2555">
        <w:rPr>
          <w:rFonts w:ascii="Arial" w:hAnsi="Arial" w:cs="Arial"/>
          <w:spacing w:val="29"/>
        </w:rPr>
        <w:t xml:space="preserve"> </w:t>
      </w:r>
      <w:r w:rsidRPr="006C2555">
        <w:rPr>
          <w:rFonts w:ascii="Arial" w:hAnsi="Arial" w:cs="Arial"/>
          <w:spacing w:val="-1"/>
        </w:rPr>
        <w:t>information</w:t>
      </w:r>
    </w:p>
    <w:p w14:paraId="6E30D55C" w14:textId="77777777" w:rsidR="004A61D8" w:rsidRPr="006C2555" w:rsidRDefault="004A61D8">
      <w:pPr>
        <w:spacing w:line="273" w:lineRule="auto"/>
        <w:rPr>
          <w:rFonts w:ascii="Arial" w:eastAsia="Calibri" w:hAnsi="Arial" w:cs="Arial"/>
        </w:rPr>
        <w:sectPr w:rsidR="004A61D8" w:rsidRPr="006C2555" w:rsidSect="007B0DF6">
          <w:headerReference w:type="even" r:id="rId76"/>
          <w:headerReference w:type="default" r:id="rId77"/>
          <w:footerReference w:type="default" r:id="rId78"/>
          <w:headerReference w:type="first" r:id="rId79"/>
          <w:pgSz w:w="12240" w:h="15840"/>
          <w:pgMar w:top="1480" w:right="0" w:bottom="1580" w:left="260" w:header="0" w:footer="720" w:gutter="0"/>
          <w:cols w:num="2" w:space="720" w:equalWidth="0">
            <w:col w:w="6269" w:space="40"/>
            <w:col w:w="5671"/>
          </w:cols>
          <w:docGrid w:linePitch="299"/>
        </w:sectPr>
      </w:pPr>
    </w:p>
    <w:p w14:paraId="627624DA" w14:textId="77777777" w:rsidR="003B2180" w:rsidRPr="006C2555" w:rsidRDefault="003B2180">
      <w:pPr>
        <w:spacing w:line="277" w:lineRule="auto"/>
        <w:rPr>
          <w:rFonts w:ascii="Arial" w:eastAsia="Calibri" w:hAnsi="Arial" w:cs="Arial"/>
        </w:rPr>
      </w:pPr>
      <w:bookmarkStart w:id="128" w:name="_bookmark34"/>
      <w:bookmarkEnd w:id="128"/>
    </w:p>
    <w:p w14:paraId="6970B7E7" w14:textId="77777777" w:rsidR="003B2180" w:rsidRPr="006C2555" w:rsidRDefault="003B2180" w:rsidP="003B2180">
      <w:pPr>
        <w:rPr>
          <w:rFonts w:ascii="Arial" w:eastAsia="Calibri" w:hAnsi="Arial" w:cs="Arial"/>
        </w:rPr>
      </w:pPr>
    </w:p>
    <w:p w14:paraId="244C0AA9" w14:textId="77777777" w:rsidR="003B2180" w:rsidRPr="006C2555" w:rsidRDefault="003B2180" w:rsidP="003B2180">
      <w:pPr>
        <w:tabs>
          <w:tab w:val="left" w:pos="5083"/>
        </w:tabs>
        <w:rPr>
          <w:rFonts w:ascii="Arial" w:eastAsia="Calibri" w:hAnsi="Arial" w:cs="Arial"/>
        </w:rPr>
      </w:pPr>
      <w:r w:rsidRPr="006C2555">
        <w:rPr>
          <w:rFonts w:ascii="Arial" w:eastAsia="Calibri" w:hAnsi="Arial" w:cs="Arial"/>
        </w:rPr>
        <w:tab/>
      </w:r>
    </w:p>
    <w:p w14:paraId="1441C4E5" w14:textId="77777777" w:rsidR="003B2180" w:rsidRPr="006C2555" w:rsidRDefault="003B2180" w:rsidP="003B2180">
      <w:pPr>
        <w:tabs>
          <w:tab w:val="left" w:pos="5083"/>
        </w:tabs>
        <w:rPr>
          <w:rFonts w:ascii="Arial" w:eastAsia="Calibri" w:hAnsi="Arial" w:cs="Arial"/>
        </w:rPr>
      </w:pPr>
    </w:p>
    <w:p w14:paraId="3A2B5451" w14:textId="77777777" w:rsidR="003B2180" w:rsidRPr="006C2555" w:rsidRDefault="003B2180" w:rsidP="003B2180">
      <w:pPr>
        <w:tabs>
          <w:tab w:val="left" w:pos="5083"/>
        </w:tabs>
        <w:rPr>
          <w:rFonts w:ascii="Arial" w:eastAsia="Calibri" w:hAnsi="Arial" w:cs="Arial"/>
        </w:rPr>
      </w:pPr>
    </w:p>
    <w:p w14:paraId="2B4E7A13" w14:textId="77777777" w:rsidR="003B2180" w:rsidRPr="006C2555" w:rsidRDefault="003B2180" w:rsidP="003B2180">
      <w:pPr>
        <w:tabs>
          <w:tab w:val="left" w:pos="5083"/>
        </w:tabs>
        <w:rPr>
          <w:rFonts w:ascii="Arial" w:eastAsia="Calibri" w:hAnsi="Arial" w:cs="Arial"/>
        </w:rPr>
      </w:pPr>
    </w:p>
    <w:p w14:paraId="7CADEBC9" w14:textId="77777777" w:rsidR="00355693" w:rsidRDefault="00355693" w:rsidP="00764A43">
      <w:pPr>
        <w:ind w:left="1540" w:right="-995"/>
        <w:rPr>
          <w:rFonts w:ascii="Arial" w:hAnsi="Arial" w:cs="Arial"/>
          <w:color w:val="5A5A5A"/>
          <w:spacing w:val="11"/>
          <w:sz w:val="36"/>
        </w:rPr>
      </w:pPr>
    </w:p>
    <w:p w14:paraId="373B89C3" w14:textId="77777777" w:rsidR="0046115F" w:rsidRDefault="0046115F" w:rsidP="006020EB">
      <w:pPr>
        <w:spacing w:line="276" w:lineRule="auto"/>
        <w:ind w:left="1440" w:right="-995"/>
        <w:rPr>
          <w:rFonts w:ascii="Arial" w:hAnsi="Arial" w:cs="Arial"/>
          <w:color w:val="00A9A0"/>
          <w:spacing w:val="11"/>
          <w:sz w:val="32"/>
          <w:szCs w:val="32"/>
        </w:rPr>
      </w:pPr>
      <w:r w:rsidRPr="006C2555">
        <w:rPr>
          <w:rFonts w:ascii="Arial" w:hAnsi="Arial" w:cs="Arial"/>
          <w:noProof/>
          <w:sz w:val="20"/>
          <w:szCs w:val="20"/>
        </w:rPr>
        <w:lastRenderedPageBreak/>
        <w:drawing>
          <wp:anchor distT="0" distB="0" distL="114300" distR="114300" simplePos="0" relativeHeight="251681280" behindDoc="0" locked="0" layoutInCell="1" allowOverlap="1" wp14:anchorId="7C8A26AD" wp14:editId="5AFAAF82">
            <wp:simplePos x="0" y="0"/>
            <wp:positionH relativeFrom="column">
              <wp:posOffset>4300748</wp:posOffset>
            </wp:positionH>
            <wp:positionV relativeFrom="paragraph">
              <wp:posOffset>64377</wp:posOffset>
            </wp:positionV>
            <wp:extent cx="3098800" cy="1855470"/>
            <wp:effectExtent l="0" t="0" r="6350" b="0"/>
            <wp:wrapSquare wrapText="bothSides"/>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8800" cy="1855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A9A0"/>
          <w:spacing w:val="11"/>
          <w:sz w:val="32"/>
          <w:szCs w:val="32"/>
        </w:rPr>
        <w:t>Waiting Areas</w:t>
      </w:r>
    </w:p>
    <w:p w14:paraId="0220CE8B" w14:textId="77777777" w:rsidR="009901C3" w:rsidRPr="009901C3" w:rsidRDefault="0046115F" w:rsidP="006020EB">
      <w:pPr>
        <w:pStyle w:val="Heading2"/>
        <w:spacing w:line="276" w:lineRule="auto"/>
        <w:ind w:left="1440" w:right="1720"/>
        <w:rPr>
          <w:rFonts w:ascii="Arial" w:hAnsi="Arial" w:cs="Arial"/>
          <w:spacing w:val="-1"/>
          <w:sz w:val="24"/>
          <w:szCs w:val="24"/>
        </w:rPr>
      </w:pPr>
      <w:r>
        <w:rPr>
          <w:rFonts w:ascii="Arial" w:hAnsi="Arial" w:cs="Arial"/>
          <w:sz w:val="24"/>
          <w:szCs w:val="24"/>
        </w:rPr>
        <w:t>W</w:t>
      </w:r>
      <w:r w:rsidRPr="0046115F">
        <w:rPr>
          <w:rFonts w:ascii="Arial" w:hAnsi="Arial" w:cs="Arial"/>
          <w:spacing w:val="-1"/>
          <w:sz w:val="24"/>
          <w:szCs w:val="24"/>
        </w:rPr>
        <w:t>aiting</w:t>
      </w:r>
      <w:r w:rsidRPr="0046115F">
        <w:rPr>
          <w:rFonts w:ascii="Arial" w:hAnsi="Arial" w:cs="Arial"/>
          <w:spacing w:val="-5"/>
          <w:sz w:val="24"/>
          <w:szCs w:val="24"/>
        </w:rPr>
        <w:t xml:space="preserve"> </w:t>
      </w:r>
      <w:r w:rsidR="00F919EA" w:rsidRPr="0046115F">
        <w:rPr>
          <w:rFonts w:ascii="Arial" w:hAnsi="Arial" w:cs="Arial"/>
          <w:sz w:val="24"/>
          <w:szCs w:val="24"/>
        </w:rPr>
        <w:t>areas</w:t>
      </w:r>
      <w:r w:rsidR="00F919EA">
        <w:rPr>
          <w:rFonts w:ascii="Arial" w:hAnsi="Arial" w:cs="Arial"/>
          <w:spacing w:val="-5"/>
          <w:sz w:val="24"/>
          <w:szCs w:val="24"/>
        </w:rPr>
        <w:t xml:space="preserve"> and lobbies </w:t>
      </w:r>
      <w:r>
        <w:rPr>
          <w:rFonts w:ascii="Arial" w:hAnsi="Arial" w:cs="Arial"/>
          <w:spacing w:val="-3"/>
          <w:sz w:val="24"/>
          <w:szCs w:val="24"/>
        </w:rPr>
        <w:t>area</w:t>
      </w:r>
      <w:r w:rsidRPr="0046115F">
        <w:rPr>
          <w:rFonts w:ascii="Arial" w:hAnsi="Arial" w:cs="Arial"/>
          <w:spacing w:val="-4"/>
          <w:sz w:val="24"/>
          <w:szCs w:val="24"/>
        </w:rPr>
        <w:t xml:space="preserve"> </w:t>
      </w:r>
      <w:r w:rsidRPr="0046115F">
        <w:rPr>
          <w:rFonts w:ascii="Arial" w:hAnsi="Arial" w:cs="Arial"/>
          <w:spacing w:val="-1"/>
          <w:sz w:val="24"/>
          <w:szCs w:val="24"/>
        </w:rPr>
        <w:t>available</w:t>
      </w:r>
      <w:r w:rsidRPr="0046115F">
        <w:rPr>
          <w:rFonts w:ascii="Arial" w:hAnsi="Arial" w:cs="Arial"/>
          <w:spacing w:val="29"/>
          <w:sz w:val="24"/>
          <w:szCs w:val="24"/>
        </w:rPr>
        <w:t xml:space="preserve"> </w:t>
      </w:r>
      <w:r w:rsidRPr="0046115F">
        <w:rPr>
          <w:rFonts w:ascii="Arial" w:hAnsi="Arial" w:cs="Arial"/>
          <w:sz w:val="24"/>
          <w:szCs w:val="24"/>
        </w:rPr>
        <w:t>on</w:t>
      </w:r>
      <w:r w:rsidR="009901C3">
        <w:rPr>
          <w:rFonts w:ascii="Arial" w:hAnsi="Arial" w:cs="Arial"/>
          <w:spacing w:val="-1"/>
          <w:sz w:val="24"/>
          <w:szCs w:val="24"/>
        </w:rPr>
        <w:t xml:space="preserve"> throughout the hospital. </w:t>
      </w:r>
      <w:r w:rsidR="00FF5541">
        <w:rPr>
          <w:rFonts w:ascii="Arial" w:hAnsi="Arial" w:cs="Arial"/>
          <w:spacing w:val="-1"/>
          <w:sz w:val="24"/>
          <w:szCs w:val="24"/>
        </w:rPr>
        <w:t>See</w:t>
      </w:r>
      <w:r w:rsidR="005B65FE">
        <w:rPr>
          <w:rFonts w:ascii="Arial" w:hAnsi="Arial" w:cs="Arial"/>
          <w:spacing w:val="-1"/>
          <w:sz w:val="24"/>
          <w:szCs w:val="24"/>
        </w:rPr>
        <w:t xml:space="preserve"> pages </w:t>
      </w:r>
      <w:r w:rsidR="005B65FE" w:rsidRPr="00FF5541">
        <w:rPr>
          <w:rFonts w:ascii="Arial" w:hAnsi="Arial" w:cs="Arial"/>
          <w:spacing w:val="-1"/>
          <w:sz w:val="24"/>
          <w:szCs w:val="24"/>
          <w:highlight w:val="yellow"/>
        </w:rPr>
        <w:t>X-XX</w:t>
      </w:r>
      <w:r w:rsidR="005B65FE">
        <w:rPr>
          <w:rFonts w:ascii="Arial" w:hAnsi="Arial" w:cs="Arial"/>
          <w:spacing w:val="-1"/>
          <w:sz w:val="24"/>
          <w:szCs w:val="24"/>
        </w:rPr>
        <w:t xml:space="preserve">. </w:t>
      </w:r>
    </w:p>
    <w:p w14:paraId="3FA04FA9" w14:textId="77777777" w:rsidR="005B65FE" w:rsidRDefault="005B65FE" w:rsidP="006020EB">
      <w:pPr>
        <w:spacing w:line="276" w:lineRule="auto"/>
        <w:ind w:left="1440"/>
        <w:rPr>
          <w:rFonts w:ascii="Arial" w:hAnsi="Arial" w:cs="Arial"/>
          <w:sz w:val="24"/>
          <w:szCs w:val="24"/>
        </w:rPr>
      </w:pPr>
    </w:p>
    <w:p w14:paraId="041CE3D6" w14:textId="77777777" w:rsidR="0046115F" w:rsidRPr="0046115F" w:rsidRDefault="0046115F" w:rsidP="006020EB">
      <w:pPr>
        <w:spacing w:line="276" w:lineRule="auto"/>
        <w:ind w:left="1440"/>
        <w:rPr>
          <w:sz w:val="24"/>
          <w:szCs w:val="24"/>
        </w:rPr>
      </w:pPr>
      <w:r w:rsidRPr="0046115F">
        <w:rPr>
          <w:rFonts w:ascii="Arial" w:hAnsi="Arial" w:cs="Arial"/>
          <w:sz w:val="24"/>
          <w:szCs w:val="24"/>
        </w:rPr>
        <w:t>For</w:t>
      </w:r>
      <w:r w:rsidRPr="0046115F">
        <w:rPr>
          <w:rFonts w:ascii="Arial" w:hAnsi="Arial" w:cs="Arial"/>
          <w:spacing w:val="-1"/>
          <w:sz w:val="24"/>
          <w:szCs w:val="24"/>
        </w:rPr>
        <w:t xml:space="preserve"> safety</w:t>
      </w:r>
      <w:r w:rsidRPr="0046115F">
        <w:rPr>
          <w:rFonts w:ascii="Arial" w:hAnsi="Arial" w:cs="Arial"/>
          <w:spacing w:val="-2"/>
          <w:sz w:val="24"/>
          <w:szCs w:val="24"/>
        </w:rPr>
        <w:t xml:space="preserve"> </w:t>
      </w:r>
      <w:r w:rsidRPr="0046115F">
        <w:rPr>
          <w:rFonts w:ascii="Arial" w:hAnsi="Arial" w:cs="Arial"/>
          <w:spacing w:val="-1"/>
          <w:sz w:val="24"/>
          <w:szCs w:val="24"/>
        </w:rPr>
        <w:t>reasons and to prevent accidental blocking of the retractable fire doors, do not rearrange</w:t>
      </w:r>
      <w:r w:rsidRPr="0046115F">
        <w:rPr>
          <w:rFonts w:ascii="Arial" w:hAnsi="Arial" w:cs="Arial"/>
          <w:spacing w:val="-7"/>
          <w:sz w:val="24"/>
          <w:szCs w:val="24"/>
        </w:rPr>
        <w:t xml:space="preserve"> </w:t>
      </w:r>
      <w:r w:rsidRPr="0046115F">
        <w:rPr>
          <w:rFonts w:ascii="Arial" w:hAnsi="Arial" w:cs="Arial"/>
          <w:spacing w:val="-1"/>
          <w:sz w:val="24"/>
          <w:szCs w:val="24"/>
        </w:rPr>
        <w:t>furniture</w:t>
      </w:r>
      <w:r w:rsidRPr="0046115F">
        <w:rPr>
          <w:rFonts w:ascii="Arial" w:hAnsi="Arial" w:cs="Arial"/>
          <w:spacing w:val="45"/>
          <w:w w:val="99"/>
          <w:sz w:val="24"/>
          <w:szCs w:val="24"/>
        </w:rPr>
        <w:t xml:space="preserve"> </w:t>
      </w:r>
      <w:r w:rsidRPr="0046115F">
        <w:rPr>
          <w:rFonts w:ascii="Arial" w:hAnsi="Arial" w:cs="Arial"/>
          <w:sz w:val="24"/>
          <w:szCs w:val="24"/>
        </w:rPr>
        <w:t xml:space="preserve">in </w:t>
      </w:r>
      <w:r w:rsidRPr="0046115F">
        <w:rPr>
          <w:rFonts w:ascii="Arial" w:hAnsi="Arial" w:cs="Arial"/>
          <w:spacing w:val="-1"/>
          <w:sz w:val="24"/>
          <w:szCs w:val="24"/>
        </w:rPr>
        <w:t>the waiting</w:t>
      </w:r>
      <w:r w:rsidRPr="0046115F">
        <w:rPr>
          <w:rFonts w:ascii="Arial" w:hAnsi="Arial" w:cs="Arial"/>
          <w:spacing w:val="-4"/>
          <w:sz w:val="24"/>
          <w:szCs w:val="24"/>
        </w:rPr>
        <w:t xml:space="preserve"> </w:t>
      </w:r>
      <w:r w:rsidRPr="0046115F">
        <w:rPr>
          <w:rFonts w:ascii="Arial" w:hAnsi="Arial" w:cs="Arial"/>
          <w:spacing w:val="-1"/>
          <w:sz w:val="24"/>
          <w:szCs w:val="24"/>
        </w:rPr>
        <w:t>areas.</w:t>
      </w:r>
      <w:r w:rsidRPr="0046115F">
        <w:rPr>
          <w:rFonts w:ascii="Arial" w:hAnsi="Arial" w:cs="Arial"/>
          <w:spacing w:val="49"/>
          <w:sz w:val="24"/>
          <w:szCs w:val="24"/>
        </w:rPr>
        <w:t xml:space="preserve"> </w:t>
      </w:r>
      <w:r w:rsidRPr="0046115F">
        <w:rPr>
          <w:rFonts w:ascii="Arial" w:hAnsi="Arial" w:cs="Arial"/>
          <w:spacing w:val="-1"/>
          <w:sz w:val="24"/>
          <w:szCs w:val="24"/>
        </w:rPr>
        <w:t>This will help prevent accidental blocking of retractable fire doors.</w:t>
      </w:r>
    </w:p>
    <w:p w14:paraId="635D4043" w14:textId="77777777" w:rsidR="0046115F" w:rsidRDefault="0046115F" w:rsidP="006020EB">
      <w:pPr>
        <w:spacing w:line="276" w:lineRule="auto"/>
        <w:ind w:left="1440" w:right="-995"/>
        <w:rPr>
          <w:rFonts w:ascii="Arial" w:eastAsia="Calibri" w:hAnsi="Arial" w:cs="Arial"/>
          <w:color w:val="00A9A0"/>
          <w:sz w:val="32"/>
          <w:szCs w:val="32"/>
        </w:rPr>
      </w:pPr>
    </w:p>
    <w:p w14:paraId="0B773B09" w14:textId="5ABDF202" w:rsidR="0046115F" w:rsidRPr="00984784" w:rsidRDefault="0046115F" w:rsidP="005F6F75">
      <w:pPr>
        <w:pStyle w:val="Heading2"/>
        <w:spacing w:line="276" w:lineRule="auto"/>
        <w:ind w:left="1440" w:right="1630"/>
        <w:rPr>
          <w:rFonts w:ascii="Arial" w:hAnsi="Arial" w:cs="Arial"/>
          <w:color w:val="00A9A0"/>
          <w:sz w:val="32"/>
          <w:szCs w:val="32"/>
        </w:rPr>
      </w:pPr>
      <w:r w:rsidRPr="00984784">
        <w:rPr>
          <w:rFonts w:ascii="Arial" w:hAnsi="Arial" w:cs="Arial"/>
          <w:color w:val="00A9A0"/>
          <w:sz w:val="32"/>
          <w:szCs w:val="32"/>
        </w:rPr>
        <w:t>Restroom Location</w:t>
      </w:r>
      <w:r w:rsidR="00991073">
        <w:rPr>
          <w:rFonts w:ascii="Arial" w:hAnsi="Arial" w:cs="Arial"/>
          <w:color w:val="00A9A0"/>
          <w:sz w:val="32"/>
          <w:szCs w:val="32"/>
        </w:rPr>
        <w:t>s</w:t>
      </w:r>
    </w:p>
    <w:p w14:paraId="782082EF" w14:textId="77777777" w:rsidR="0046115F" w:rsidRPr="00816F4A" w:rsidRDefault="0046115F" w:rsidP="005F6F75">
      <w:pPr>
        <w:pStyle w:val="Heading3"/>
        <w:spacing w:line="276" w:lineRule="auto"/>
        <w:ind w:left="1440" w:right="1630"/>
        <w:rPr>
          <w:rFonts w:ascii="Arial" w:hAnsi="Arial" w:cs="Arial"/>
          <w:spacing w:val="-3"/>
          <w:sz w:val="24"/>
          <w:szCs w:val="24"/>
        </w:rPr>
      </w:pPr>
      <w:r w:rsidRPr="00816F4A">
        <w:rPr>
          <w:rFonts w:ascii="Arial" w:hAnsi="Arial" w:cs="Arial"/>
          <w:spacing w:val="-2"/>
          <w:sz w:val="24"/>
          <w:szCs w:val="24"/>
        </w:rPr>
        <w:t>Public</w:t>
      </w:r>
      <w:r w:rsidRPr="00816F4A">
        <w:rPr>
          <w:rFonts w:ascii="Arial" w:hAnsi="Arial" w:cs="Arial"/>
          <w:spacing w:val="-27"/>
          <w:sz w:val="24"/>
          <w:szCs w:val="24"/>
        </w:rPr>
        <w:t xml:space="preserve"> </w:t>
      </w:r>
      <w:r w:rsidR="00C05C66" w:rsidRPr="00816F4A">
        <w:rPr>
          <w:rFonts w:ascii="Arial" w:hAnsi="Arial" w:cs="Arial"/>
          <w:spacing w:val="-3"/>
          <w:sz w:val="24"/>
          <w:szCs w:val="24"/>
        </w:rPr>
        <w:t>r</w:t>
      </w:r>
      <w:r w:rsidRPr="00816F4A">
        <w:rPr>
          <w:rFonts w:ascii="Arial" w:hAnsi="Arial" w:cs="Arial"/>
          <w:spacing w:val="-3"/>
          <w:sz w:val="24"/>
          <w:szCs w:val="24"/>
        </w:rPr>
        <w:t xml:space="preserve">estrooms </w:t>
      </w:r>
      <w:r w:rsidR="00984784">
        <w:rPr>
          <w:rFonts w:ascii="Arial" w:hAnsi="Arial" w:cs="Arial"/>
          <w:spacing w:val="-3"/>
          <w:sz w:val="24"/>
          <w:szCs w:val="24"/>
        </w:rPr>
        <w:t xml:space="preserve">and </w:t>
      </w:r>
      <w:r w:rsidR="00403FB9">
        <w:rPr>
          <w:rFonts w:ascii="Arial" w:hAnsi="Arial" w:cs="Arial"/>
          <w:spacing w:val="-3"/>
          <w:sz w:val="24"/>
          <w:szCs w:val="24"/>
        </w:rPr>
        <w:t xml:space="preserve">water fountains </w:t>
      </w:r>
      <w:r w:rsidRPr="00816F4A">
        <w:rPr>
          <w:rFonts w:ascii="Arial" w:hAnsi="Arial" w:cs="Arial"/>
          <w:spacing w:val="-3"/>
          <w:sz w:val="24"/>
          <w:szCs w:val="24"/>
        </w:rPr>
        <w:t xml:space="preserve">are located on every floor near the public elevators. </w:t>
      </w:r>
      <w:r w:rsidR="00403FB9">
        <w:rPr>
          <w:rFonts w:ascii="Arial" w:hAnsi="Arial" w:cs="Arial"/>
          <w:spacing w:val="-3"/>
          <w:sz w:val="24"/>
          <w:szCs w:val="24"/>
        </w:rPr>
        <w:t xml:space="preserve">Staff </w:t>
      </w:r>
      <w:r w:rsidR="006E51AC">
        <w:rPr>
          <w:rFonts w:ascii="Arial" w:hAnsi="Arial" w:cs="Arial"/>
          <w:spacing w:val="-3"/>
          <w:sz w:val="24"/>
          <w:szCs w:val="24"/>
        </w:rPr>
        <w:t>O</w:t>
      </w:r>
      <w:r w:rsidR="00403FB9">
        <w:rPr>
          <w:rFonts w:ascii="Arial" w:hAnsi="Arial" w:cs="Arial"/>
          <w:spacing w:val="-3"/>
          <w:sz w:val="24"/>
          <w:szCs w:val="24"/>
        </w:rPr>
        <w:t>nly rest</w:t>
      </w:r>
      <w:r w:rsidR="00786E01">
        <w:rPr>
          <w:rFonts w:ascii="Arial" w:hAnsi="Arial" w:cs="Arial"/>
          <w:spacing w:val="-3"/>
          <w:sz w:val="24"/>
          <w:szCs w:val="24"/>
        </w:rPr>
        <w:t>rooms require badge access</w:t>
      </w:r>
      <w:r w:rsidR="004417CF">
        <w:rPr>
          <w:rFonts w:ascii="Arial" w:hAnsi="Arial" w:cs="Arial"/>
          <w:spacing w:val="-3"/>
          <w:sz w:val="24"/>
          <w:szCs w:val="24"/>
        </w:rPr>
        <w:t xml:space="preserve"> and are generally near </w:t>
      </w:r>
      <w:r w:rsidR="006F5E5F">
        <w:rPr>
          <w:rFonts w:ascii="Arial" w:hAnsi="Arial" w:cs="Arial"/>
          <w:spacing w:val="-3"/>
          <w:sz w:val="24"/>
          <w:szCs w:val="24"/>
        </w:rPr>
        <w:t xml:space="preserve">staff lockers, lounges and conference rooms. </w:t>
      </w:r>
      <w:r w:rsidR="00FF5541">
        <w:rPr>
          <w:rFonts w:ascii="Arial" w:hAnsi="Arial" w:cs="Arial"/>
          <w:spacing w:val="-1"/>
          <w:sz w:val="24"/>
          <w:szCs w:val="24"/>
        </w:rPr>
        <w:t xml:space="preserve">See pages </w:t>
      </w:r>
      <w:r w:rsidR="00FF5541" w:rsidRPr="00FF5541">
        <w:rPr>
          <w:rFonts w:ascii="Arial" w:hAnsi="Arial" w:cs="Arial"/>
          <w:spacing w:val="-1"/>
          <w:sz w:val="24"/>
          <w:szCs w:val="24"/>
          <w:highlight w:val="yellow"/>
        </w:rPr>
        <w:t>X-XX</w:t>
      </w:r>
      <w:r w:rsidR="00FF5541">
        <w:rPr>
          <w:rFonts w:ascii="Arial" w:hAnsi="Arial" w:cs="Arial"/>
          <w:spacing w:val="-1"/>
          <w:sz w:val="24"/>
          <w:szCs w:val="24"/>
        </w:rPr>
        <w:t>.</w:t>
      </w:r>
    </w:p>
    <w:p w14:paraId="124C13A5" w14:textId="77777777" w:rsidR="00452868" w:rsidRDefault="00452868" w:rsidP="005F6F75">
      <w:pPr>
        <w:spacing w:line="276" w:lineRule="auto"/>
        <w:ind w:left="1440" w:right="1360"/>
        <w:rPr>
          <w:rFonts w:ascii="Arial" w:eastAsia="Calibri" w:hAnsi="Arial" w:cs="Arial"/>
          <w:color w:val="00A9A0"/>
          <w:sz w:val="32"/>
          <w:szCs w:val="32"/>
        </w:rPr>
      </w:pPr>
    </w:p>
    <w:p w14:paraId="0B9A6E7F" w14:textId="77777777" w:rsidR="000B2728" w:rsidRPr="00711FAD" w:rsidRDefault="000B2728" w:rsidP="000B2728">
      <w:pPr>
        <w:pStyle w:val="Heading3"/>
        <w:spacing w:before="304"/>
        <w:ind w:right="1810"/>
        <w:rPr>
          <w:rFonts w:ascii="Arial" w:hAnsi="Arial" w:cs="Arial"/>
          <w:color w:val="00A9A0"/>
        </w:rPr>
      </w:pPr>
      <w:r w:rsidRPr="00711FAD">
        <w:rPr>
          <w:rFonts w:ascii="Arial" w:hAnsi="Arial" w:cs="Arial"/>
          <w:color w:val="00A9A0"/>
          <w:spacing w:val="-2"/>
        </w:rPr>
        <w:t>Bicycle Storage</w:t>
      </w:r>
    </w:p>
    <w:p w14:paraId="3E8DB18A" w14:textId="77777777" w:rsidR="000B2728" w:rsidRPr="00711FAD" w:rsidRDefault="000B2728" w:rsidP="000B2728">
      <w:pPr>
        <w:pStyle w:val="Heading3"/>
        <w:spacing w:line="276" w:lineRule="auto"/>
        <w:ind w:right="1814"/>
        <w:rPr>
          <w:rFonts w:ascii="Arial" w:hAnsi="Arial" w:cs="Arial"/>
          <w:spacing w:val="-2"/>
          <w:sz w:val="24"/>
          <w:szCs w:val="24"/>
        </w:rPr>
      </w:pPr>
      <w:r w:rsidRPr="00711FAD">
        <w:rPr>
          <w:rFonts w:ascii="Arial" w:hAnsi="Arial" w:cs="Arial"/>
          <w:spacing w:val="-2"/>
          <w:sz w:val="24"/>
          <w:szCs w:val="24"/>
        </w:rPr>
        <w:t>Bicycle parking is available on a first come, first serve basis.</w:t>
      </w:r>
    </w:p>
    <w:p w14:paraId="5CE0C5D6" w14:textId="77777777" w:rsidR="000B2728" w:rsidRPr="00711FAD" w:rsidRDefault="000B2728" w:rsidP="000B2728">
      <w:pPr>
        <w:pStyle w:val="Heading3"/>
        <w:spacing w:line="276" w:lineRule="auto"/>
        <w:ind w:right="1814"/>
        <w:rPr>
          <w:rFonts w:ascii="Arial" w:hAnsi="Arial" w:cs="Arial"/>
          <w:spacing w:val="-2"/>
          <w:sz w:val="24"/>
          <w:szCs w:val="24"/>
        </w:rPr>
      </w:pPr>
    </w:p>
    <w:p w14:paraId="3612804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1D7F39">
        <w:rPr>
          <w:rFonts w:ascii="Arial" w:hAnsi="Arial" w:cs="Arial"/>
          <w:sz w:val="24"/>
          <w:szCs w:val="24"/>
        </w:rPr>
        <w:t xml:space="preserve">The bicycle storage is located on the first floor in room 1388, accessible via first floor 27th Street or Cesar </w:t>
      </w:r>
      <w:r w:rsidRPr="00711FAD">
        <w:rPr>
          <w:rFonts w:ascii="Arial" w:hAnsi="Arial" w:cs="Arial"/>
          <w:sz w:val="24"/>
          <w:szCs w:val="24"/>
        </w:rPr>
        <w:t>Chavez front entrance (through conference center corridor).</w:t>
      </w:r>
    </w:p>
    <w:p w14:paraId="7ECF0B76"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Badge access is required to access the </w:t>
      </w:r>
      <w:r>
        <w:rPr>
          <w:rFonts w:ascii="Arial" w:hAnsi="Arial" w:cs="Arial"/>
          <w:sz w:val="24"/>
          <w:szCs w:val="24"/>
        </w:rPr>
        <w:t>b</w:t>
      </w:r>
      <w:r w:rsidRPr="00711FAD">
        <w:rPr>
          <w:rFonts w:ascii="Arial" w:hAnsi="Arial" w:cs="Arial"/>
          <w:sz w:val="24"/>
          <w:szCs w:val="24"/>
        </w:rPr>
        <w:t xml:space="preserve">icycle </w:t>
      </w:r>
      <w:r>
        <w:rPr>
          <w:rFonts w:ascii="Arial" w:hAnsi="Arial" w:cs="Arial"/>
          <w:sz w:val="24"/>
          <w:szCs w:val="24"/>
        </w:rPr>
        <w:t>storage</w:t>
      </w:r>
      <w:r w:rsidRPr="00711FAD">
        <w:rPr>
          <w:rFonts w:ascii="Arial" w:hAnsi="Arial" w:cs="Arial"/>
          <w:sz w:val="24"/>
          <w:szCs w:val="24"/>
        </w:rPr>
        <w:t xml:space="preserve"> room 1388.</w:t>
      </w:r>
    </w:p>
    <w:p w14:paraId="67F7A381" w14:textId="34B63E65"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Reserved bicycle space may be available. </w:t>
      </w:r>
      <w:r>
        <w:rPr>
          <w:rFonts w:ascii="Arial" w:hAnsi="Arial" w:cs="Arial"/>
          <w:sz w:val="24"/>
          <w:szCs w:val="24"/>
        </w:rPr>
        <w:t xml:space="preserve">Contact the </w:t>
      </w:r>
      <w:r w:rsidRPr="00711FAD">
        <w:rPr>
          <w:rFonts w:ascii="Arial" w:hAnsi="Arial" w:cs="Arial"/>
          <w:sz w:val="24"/>
          <w:szCs w:val="24"/>
        </w:rPr>
        <w:t>Parking Office</w:t>
      </w:r>
      <w:r>
        <w:rPr>
          <w:rFonts w:ascii="Arial" w:hAnsi="Arial" w:cs="Arial"/>
          <w:sz w:val="24"/>
          <w:szCs w:val="24"/>
        </w:rPr>
        <w:t xml:space="preserve">, </w:t>
      </w:r>
      <w:r>
        <w:rPr>
          <w:rFonts w:ascii="Arial" w:hAnsi="Arial" w:cs="Arial"/>
          <w:sz w:val="24"/>
          <w:szCs w:val="24"/>
          <w:highlight w:val="yellow"/>
        </w:rPr>
        <w:t>415-</w:t>
      </w:r>
      <w:ins w:id="129" w:author="Tami Chin" w:date="2018-05-03T21:07:00Z">
        <w:r w:rsidR="00336973">
          <w:rPr>
            <w:rFonts w:ascii="Arial" w:hAnsi="Arial" w:cs="Arial"/>
            <w:sz w:val="24"/>
            <w:szCs w:val="24"/>
            <w:highlight w:val="yellow"/>
          </w:rPr>
          <w:t>600-1986</w:t>
        </w:r>
      </w:ins>
      <w:del w:id="130" w:author="Tami Chin" w:date="2018-05-03T21:07:00Z">
        <w:r w:rsidDel="00336973">
          <w:rPr>
            <w:rFonts w:ascii="Arial" w:hAnsi="Arial" w:cs="Arial"/>
            <w:sz w:val="24"/>
            <w:szCs w:val="24"/>
            <w:highlight w:val="yellow"/>
          </w:rPr>
          <w:delText>XXX-XXXX</w:delText>
        </w:r>
      </w:del>
      <w:ins w:id="131" w:author="Tami Chin" w:date="2018-05-03T21:07:00Z">
        <w:r w:rsidR="00336973">
          <w:rPr>
            <w:rFonts w:ascii="Arial" w:hAnsi="Arial" w:cs="Arial"/>
            <w:sz w:val="24"/>
            <w:szCs w:val="24"/>
          </w:rPr>
          <w:t xml:space="preserve"> (confirm with </w:t>
        </w:r>
        <w:proofErr w:type="spellStart"/>
        <w:r w:rsidR="00336973">
          <w:rPr>
            <w:rFonts w:ascii="Arial" w:hAnsi="Arial" w:cs="Arial"/>
            <w:sz w:val="24"/>
            <w:szCs w:val="24"/>
          </w:rPr>
          <w:t>Rigo</w:t>
        </w:r>
        <w:proofErr w:type="spellEnd"/>
        <w:r w:rsidR="00336973">
          <w:rPr>
            <w:rFonts w:ascii="Arial" w:hAnsi="Arial" w:cs="Arial"/>
            <w:sz w:val="24"/>
            <w:szCs w:val="24"/>
          </w:rPr>
          <w:t>)</w:t>
        </w:r>
      </w:ins>
      <w:r w:rsidRPr="00711FAD">
        <w:rPr>
          <w:rFonts w:ascii="Arial" w:hAnsi="Arial" w:cs="Arial"/>
          <w:sz w:val="24"/>
          <w:szCs w:val="24"/>
        </w:rPr>
        <w:t xml:space="preserve"> to </w:t>
      </w:r>
      <w:r>
        <w:rPr>
          <w:rFonts w:ascii="Arial" w:hAnsi="Arial" w:cs="Arial"/>
          <w:sz w:val="24"/>
          <w:szCs w:val="24"/>
        </w:rPr>
        <w:t>re</w:t>
      </w:r>
      <w:ins w:id="132" w:author="Tami Chin" w:date="2018-05-03T21:11:00Z">
        <w:r w:rsidR="00094B74">
          <w:rPr>
            <w:rFonts w:ascii="Arial" w:hAnsi="Arial" w:cs="Arial"/>
            <w:sz w:val="24"/>
            <w:szCs w:val="24"/>
          </w:rPr>
          <w:t>gister to use this facility</w:t>
        </w:r>
      </w:ins>
      <w:del w:id="133" w:author="Tami Chin" w:date="2018-05-03T21:12:00Z">
        <w:r w:rsidDel="00094B74">
          <w:rPr>
            <w:rFonts w:ascii="Arial" w:hAnsi="Arial" w:cs="Arial"/>
            <w:sz w:val="24"/>
            <w:szCs w:val="24"/>
          </w:rPr>
          <w:delText>serve a spot</w:delText>
        </w:r>
      </w:del>
      <w:r>
        <w:rPr>
          <w:rFonts w:ascii="Arial" w:hAnsi="Arial" w:cs="Arial"/>
          <w:sz w:val="24"/>
          <w:szCs w:val="24"/>
        </w:rPr>
        <w:t xml:space="preserve"> and to program </w:t>
      </w:r>
      <w:r w:rsidRPr="00B65320">
        <w:rPr>
          <w:rFonts w:ascii="Arial" w:hAnsi="Arial" w:cs="Arial"/>
          <w:sz w:val="24"/>
          <w:szCs w:val="24"/>
        </w:rPr>
        <w:t>your badge for acces</w:t>
      </w:r>
      <w:r>
        <w:rPr>
          <w:rFonts w:ascii="Arial" w:hAnsi="Arial" w:cs="Arial"/>
          <w:sz w:val="24"/>
          <w:szCs w:val="24"/>
        </w:rPr>
        <w:t xml:space="preserve">s. </w:t>
      </w:r>
    </w:p>
    <w:p w14:paraId="22486C99"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First floor showers are </w:t>
      </w:r>
      <w:proofErr w:type="gramStart"/>
      <w:r w:rsidRPr="00711FAD">
        <w:rPr>
          <w:rFonts w:ascii="Arial" w:hAnsi="Arial" w:cs="Arial"/>
          <w:sz w:val="24"/>
          <w:szCs w:val="24"/>
        </w:rPr>
        <w:t>available</w:t>
      </w:r>
      <w:r>
        <w:rPr>
          <w:rFonts w:ascii="Arial" w:hAnsi="Arial" w:cs="Arial"/>
          <w:sz w:val="24"/>
          <w:szCs w:val="24"/>
        </w:rPr>
        <w:t>,</w:t>
      </w:r>
      <w:proofErr w:type="gramEnd"/>
      <w:r>
        <w:rPr>
          <w:rFonts w:ascii="Arial" w:hAnsi="Arial" w:cs="Arial"/>
          <w:sz w:val="24"/>
          <w:szCs w:val="24"/>
        </w:rPr>
        <w:t xml:space="preserve"> however items cannot remain stored for day use. </w:t>
      </w:r>
    </w:p>
    <w:p w14:paraId="08A8ACAA" w14:textId="40CAEC11" w:rsidR="006C4A8C" w:rsidRDefault="00336973" w:rsidP="00427AD4">
      <w:pPr>
        <w:pStyle w:val="Heading3"/>
        <w:numPr>
          <w:ilvl w:val="0"/>
          <w:numId w:val="5"/>
        </w:numPr>
        <w:spacing w:line="276" w:lineRule="auto"/>
        <w:ind w:right="1814"/>
        <w:rPr>
          <w:rFonts w:ascii="Arial" w:hAnsi="Arial" w:cs="Arial"/>
          <w:sz w:val="24"/>
          <w:szCs w:val="24"/>
        </w:rPr>
      </w:pPr>
      <w:ins w:id="134" w:author="Tami Chin" w:date="2018-05-03T21:07:00Z">
        <w:r>
          <w:rPr>
            <w:rFonts w:ascii="Arial" w:hAnsi="Arial" w:cs="Arial"/>
            <w:sz w:val="24"/>
            <w:szCs w:val="24"/>
          </w:rPr>
          <w:t xml:space="preserve">Lockers within the shower/locker area are only used </w:t>
        </w:r>
      </w:ins>
      <w:ins w:id="135" w:author="Tami Chin" w:date="2018-05-03T21:11:00Z">
        <w:r w:rsidR="00094B74">
          <w:rPr>
            <w:rFonts w:ascii="Arial" w:hAnsi="Arial" w:cs="Arial"/>
            <w:sz w:val="24"/>
            <w:szCs w:val="24"/>
          </w:rPr>
          <w:t xml:space="preserve">while utilizing the shower facilities.  </w:t>
        </w:r>
      </w:ins>
      <w:del w:id="136" w:author="Tami Chin" w:date="2018-05-03T21:11:00Z">
        <w:r w:rsidR="000B2728" w:rsidDel="00094B74">
          <w:rPr>
            <w:rFonts w:ascii="Arial" w:hAnsi="Arial" w:cs="Arial"/>
            <w:sz w:val="24"/>
            <w:szCs w:val="24"/>
          </w:rPr>
          <w:delText>No lockers are available in this area. U</w:delText>
        </w:r>
      </w:del>
      <w:ins w:id="137" w:author="Tami Chin" w:date="2018-05-03T21:11:00Z">
        <w:r w:rsidR="00094B74">
          <w:rPr>
            <w:rFonts w:ascii="Arial" w:hAnsi="Arial" w:cs="Arial"/>
            <w:sz w:val="24"/>
            <w:szCs w:val="24"/>
          </w:rPr>
          <w:t>Day use</w:t>
        </w:r>
      </w:ins>
      <w:del w:id="138" w:author="Tami Chin" w:date="2018-05-03T21:11:00Z">
        <w:r w:rsidR="000B2728" w:rsidDel="00094B74">
          <w:rPr>
            <w:rFonts w:ascii="Arial" w:hAnsi="Arial" w:cs="Arial"/>
            <w:sz w:val="24"/>
            <w:szCs w:val="24"/>
          </w:rPr>
          <w:delText>se</w:delText>
        </w:r>
      </w:del>
      <w:r w:rsidR="000B2728">
        <w:rPr>
          <w:rFonts w:ascii="Arial" w:hAnsi="Arial" w:cs="Arial"/>
          <w:sz w:val="24"/>
          <w:szCs w:val="24"/>
        </w:rPr>
        <w:t xml:space="preserve"> l</w:t>
      </w:r>
      <w:r w:rsidR="000B2728" w:rsidRPr="00711FAD">
        <w:rPr>
          <w:rFonts w:ascii="Arial" w:hAnsi="Arial" w:cs="Arial"/>
          <w:sz w:val="24"/>
          <w:szCs w:val="24"/>
        </w:rPr>
        <w:t xml:space="preserve">ockers </w:t>
      </w:r>
      <w:ins w:id="139" w:author="Tami Chin" w:date="2018-05-03T21:11:00Z">
        <w:r w:rsidR="00094B74">
          <w:rPr>
            <w:rFonts w:ascii="Arial" w:hAnsi="Arial" w:cs="Arial"/>
            <w:sz w:val="24"/>
            <w:szCs w:val="24"/>
          </w:rPr>
          <w:t xml:space="preserve">are available </w:t>
        </w:r>
      </w:ins>
      <w:r w:rsidR="000B2728" w:rsidRPr="00711FAD">
        <w:rPr>
          <w:rFonts w:ascii="Arial" w:hAnsi="Arial" w:cs="Arial"/>
          <w:sz w:val="24"/>
          <w:szCs w:val="24"/>
        </w:rPr>
        <w:t>on department floors.</w:t>
      </w:r>
    </w:p>
    <w:p w14:paraId="4F7AF02A" w14:textId="069D4AC3" w:rsidR="000B2728" w:rsidRPr="00711FAD" w:rsidRDefault="006C4A8C"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Additional bicycle racks are available at the 27</w:t>
      </w:r>
      <w:r w:rsidRPr="006C4A8C">
        <w:rPr>
          <w:rFonts w:ascii="Arial" w:hAnsi="Arial" w:cs="Arial"/>
          <w:sz w:val="24"/>
          <w:szCs w:val="24"/>
          <w:vertAlign w:val="superscript"/>
        </w:rPr>
        <w:t>th</w:t>
      </w:r>
      <w:r>
        <w:rPr>
          <w:rFonts w:ascii="Arial" w:hAnsi="Arial" w:cs="Arial"/>
          <w:sz w:val="24"/>
          <w:szCs w:val="24"/>
        </w:rPr>
        <w:t xml:space="preserve"> St. and Cesar Chavez entrances.</w:t>
      </w:r>
      <w:r w:rsidR="000B2728" w:rsidRPr="00711FAD">
        <w:rPr>
          <w:rFonts w:ascii="Arial" w:hAnsi="Arial" w:cs="Arial"/>
          <w:sz w:val="24"/>
          <w:szCs w:val="24"/>
        </w:rPr>
        <w:t xml:space="preserve"> </w:t>
      </w:r>
    </w:p>
    <w:p w14:paraId="3A5C5925" w14:textId="77777777" w:rsidR="000B2728" w:rsidRDefault="000B2728" w:rsidP="000B2728">
      <w:pPr>
        <w:pStyle w:val="BodyText"/>
        <w:spacing w:before="43" w:line="277" w:lineRule="auto"/>
        <w:ind w:left="2259" w:right="1810" w:firstLine="0"/>
        <w:rPr>
          <w:rFonts w:ascii="Arial" w:hAnsi="Arial" w:cs="Arial"/>
        </w:rPr>
      </w:pPr>
      <w:commentRangeStart w:id="140"/>
      <w:r>
        <w:rPr>
          <w:noProof/>
        </w:rPr>
        <w:lastRenderedPageBreak/>
        <w:drawing>
          <wp:inline distT="0" distB="0" distL="0" distR="0" wp14:anchorId="5E2C0762" wp14:editId="5A242FCA">
            <wp:extent cx="1884066" cy="1901011"/>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3647" cy="1910678"/>
                    </a:xfrm>
                    <a:prstGeom prst="rect">
                      <a:avLst/>
                    </a:prstGeom>
                  </pic:spPr>
                </pic:pic>
              </a:graphicData>
            </a:graphic>
          </wp:inline>
        </w:drawing>
      </w:r>
      <w:commentRangeEnd w:id="140"/>
      <w:r>
        <w:rPr>
          <w:rStyle w:val="CommentReference"/>
          <w:rFonts w:asciiTheme="minorHAnsi" w:eastAsiaTheme="minorHAnsi" w:hAnsiTheme="minorHAnsi"/>
        </w:rPr>
        <w:commentReference w:id="140"/>
      </w:r>
    </w:p>
    <w:p w14:paraId="03D4AAC6" w14:textId="77777777" w:rsidR="00CB6C93" w:rsidRDefault="00CB6C93" w:rsidP="000B2728">
      <w:pPr>
        <w:pStyle w:val="BodyText"/>
        <w:spacing w:before="43" w:line="277" w:lineRule="auto"/>
        <w:ind w:left="2259" w:right="1810" w:firstLine="0"/>
        <w:rPr>
          <w:rFonts w:ascii="Arial" w:hAnsi="Arial" w:cs="Arial"/>
        </w:rPr>
      </w:pPr>
    </w:p>
    <w:p w14:paraId="10A8289A" w14:textId="77777777" w:rsidR="00CB6C93" w:rsidRDefault="00CB6C93" w:rsidP="000B2728">
      <w:pPr>
        <w:pStyle w:val="BodyText"/>
        <w:spacing w:before="43" w:line="277" w:lineRule="auto"/>
        <w:ind w:left="2259" w:right="1810" w:firstLine="0"/>
        <w:rPr>
          <w:rFonts w:ascii="Arial" w:hAnsi="Arial" w:cs="Arial"/>
        </w:rPr>
      </w:pPr>
    </w:p>
    <w:p w14:paraId="1E2A580A" w14:textId="77777777" w:rsidR="008A747A" w:rsidRPr="00452868" w:rsidRDefault="008A747A" w:rsidP="005F6F75">
      <w:pPr>
        <w:spacing w:line="276" w:lineRule="auto"/>
        <w:ind w:left="1440" w:right="1360"/>
        <w:rPr>
          <w:rFonts w:ascii="Arial" w:eastAsia="Calibri" w:hAnsi="Arial" w:cs="Arial"/>
          <w:color w:val="00A9A0"/>
          <w:sz w:val="32"/>
          <w:szCs w:val="32"/>
        </w:rPr>
      </w:pPr>
      <w:r w:rsidRPr="00452868">
        <w:rPr>
          <w:rFonts w:ascii="Arial" w:eastAsia="Calibri" w:hAnsi="Arial" w:cs="Arial"/>
          <w:color w:val="00A9A0"/>
          <w:sz w:val="32"/>
          <w:szCs w:val="32"/>
        </w:rPr>
        <w:t>Water Cooler/Bottle Filling Stations</w:t>
      </w:r>
    </w:p>
    <w:p w14:paraId="59804508" w14:textId="77777777" w:rsidR="008A76E5" w:rsidRDefault="008A747A" w:rsidP="005F6F75">
      <w:pPr>
        <w:spacing w:line="276" w:lineRule="auto"/>
        <w:ind w:left="1440" w:right="1360"/>
        <w:rPr>
          <w:rFonts w:ascii="Arial" w:eastAsia="Calibri" w:hAnsi="Arial" w:cs="Arial"/>
          <w:sz w:val="24"/>
          <w:szCs w:val="24"/>
        </w:rPr>
      </w:pPr>
      <w:r w:rsidRPr="006C2555">
        <w:rPr>
          <w:rFonts w:ascii="Arial" w:eastAsia="Calibri" w:hAnsi="Arial" w:cs="Arial"/>
          <w:sz w:val="24"/>
          <w:szCs w:val="24"/>
        </w:rPr>
        <w:t xml:space="preserve">Mission Bernal Campus </w:t>
      </w:r>
      <w:r w:rsidR="00DD0BB6">
        <w:rPr>
          <w:rFonts w:ascii="Arial" w:eastAsia="Calibri" w:hAnsi="Arial" w:cs="Arial"/>
          <w:sz w:val="24"/>
          <w:szCs w:val="24"/>
        </w:rPr>
        <w:t xml:space="preserve">is a </w:t>
      </w:r>
      <w:r w:rsidRPr="006C2555">
        <w:rPr>
          <w:rFonts w:ascii="Arial" w:eastAsia="Calibri" w:hAnsi="Arial" w:cs="Arial"/>
          <w:sz w:val="24"/>
          <w:szCs w:val="24"/>
        </w:rPr>
        <w:t xml:space="preserve">sustainable </w:t>
      </w:r>
      <w:r w:rsidR="00DD0BB6">
        <w:rPr>
          <w:rFonts w:ascii="Arial" w:eastAsia="Calibri" w:hAnsi="Arial" w:cs="Arial"/>
          <w:sz w:val="24"/>
          <w:szCs w:val="24"/>
        </w:rPr>
        <w:t xml:space="preserve">and LEED certified building. </w:t>
      </w:r>
      <w:r w:rsidR="00BF4E3A">
        <w:rPr>
          <w:rFonts w:ascii="Arial" w:eastAsia="Calibri" w:hAnsi="Arial" w:cs="Arial"/>
          <w:sz w:val="24"/>
          <w:szCs w:val="24"/>
        </w:rPr>
        <w:t xml:space="preserve">Please do your part </w:t>
      </w:r>
      <w:r w:rsidRPr="006C2555">
        <w:rPr>
          <w:rFonts w:ascii="Arial" w:eastAsia="Calibri" w:hAnsi="Arial" w:cs="Arial"/>
          <w:sz w:val="24"/>
          <w:szCs w:val="24"/>
        </w:rPr>
        <w:t xml:space="preserve">and </w:t>
      </w:r>
      <w:r w:rsidR="00BF4E3A">
        <w:rPr>
          <w:rFonts w:ascii="Arial" w:eastAsia="Calibri" w:hAnsi="Arial" w:cs="Arial"/>
          <w:sz w:val="24"/>
          <w:szCs w:val="24"/>
        </w:rPr>
        <w:t xml:space="preserve">help </w:t>
      </w:r>
      <w:r w:rsidRPr="006C2555">
        <w:rPr>
          <w:rFonts w:ascii="Arial" w:eastAsia="Calibri" w:hAnsi="Arial" w:cs="Arial"/>
          <w:sz w:val="24"/>
          <w:szCs w:val="24"/>
        </w:rPr>
        <w:t>reduce the use of disposable bottle water</w:t>
      </w:r>
      <w:r w:rsidR="00000557">
        <w:rPr>
          <w:rFonts w:ascii="Arial" w:eastAsia="Calibri" w:hAnsi="Arial" w:cs="Arial"/>
          <w:sz w:val="24"/>
          <w:szCs w:val="24"/>
        </w:rPr>
        <w:t xml:space="preserve">. </w:t>
      </w:r>
    </w:p>
    <w:p w14:paraId="28E53619" w14:textId="77777777" w:rsidR="007765AF" w:rsidRPr="00100623" w:rsidRDefault="00000557"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Bottle filling locations </w:t>
      </w:r>
      <w:r w:rsidR="008F13A4" w:rsidRPr="00100623">
        <w:rPr>
          <w:rFonts w:ascii="Arial" w:eastAsia="Calibri" w:hAnsi="Arial" w:cs="Arial"/>
          <w:sz w:val="24"/>
          <w:szCs w:val="24"/>
        </w:rPr>
        <w:t>are in</w:t>
      </w:r>
      <w:r w:rsidR="008A747A" w:rsidRPr="00100623">
        <w:rPr>
          <w:rFonts w:ascii="Arial" w:eastAsia="Calibri" w:hAnsi="Arial" w:cs="Arial"/>
          <w:sz w:val="24"/>
          <w:szCs w:val="24"/>
        </w:rPr>
        <w:t xml:space="preserve"> the Emergency Department, Cafeteria, and Surgical Waiting Room. </w:t>
      </w:r>
    </w:p>
    <w:p w14:paraId="7C593006" w14:textId="77777777" w:rsidR="007765AF" w:rsidRPr="00100623" w:rsidRDefault="008A76E5"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Water fountains are available on each floor near the elevators. </w:t>
      </w:r>
    </w:p>
    <w:p w14:paraId="0494594F" w14:textId="77777777" w:rsidR="007765AF" w:rsidRDefault="008A747A" w:rsidP="00427AD4">
      <w:pPr>
        <w:pStyle w:val="ListParagraph"/>
        <w:numPr>
          <w:ilvl w:val="0"/>
          <w:numId w:val="42"/>
        </w:numPr>
        <w:spacing w:line="276" w:lineRule="auto"/>
        <w:ind w:left="1980" w:right="1360"/>
        <w:rPr>
          <w:rFonts w:ascii="Arial" w:eastAsia="Calibri" w:hAnsi="Arial" w:cs="Arial"/>
          <w:sz w:val="24"/>
          <w:szCs w:val="24"/>
        </w:rPr>
      </w:pPr>
      <w:r w:rsidRPr="007765AF">
        <w:rPr>
          <w:rFonts w:ascii="Arial" w:eastAsia="Calibri" w:hAnsi="Arial" w:cs="Arial"/>
          <w:sz w:val="24"/>
          <w:szCs w:val="24"/>
        </w:rPr>
        <w:t>Plumbed coffee makers with hot water dispensers are available on certain floors.</w:t>
      </w:r>
    </w:p>
    <w:p w14:paraId="1BF09B4D" w14:textId="77777777" w:rsidR="008A747A" w:rsidRPr="006C2555" w:rsidRDefault="008A747A" w:rsidP="00427AD4">
      <w:pPr>
        <w:pStyle w:val="ListParagraph"/>
        <w:numPr>
          <w:ilvl w:val="0"/>
          <w:numId w:val="42"/>
        </w:numPr>
        <w:spacing w:line="276" w:lineRule="auto"/>
        <w:ind w:left="1980" w:right="1360"/>
        <w:rPr>
          <w:rFonts w:ascii="Arial" w:eastAsia="Calibri" w:hAnsi="Arial" w:cs="Arial"/>
          <w:sz w:val="24"/>
          <w:szCs w:val="24"/>
        </w:rPr>
      </w:pPr>
      <w:r w:rsidRPr="006C2555">
        <w:rPr>
          <w:rFonts w:ascii="Arial" w:eastAsia="Calibri" w:hAnsi="Arial" w:cs="Arial"/>
          <w:sz w:val="24"/>
          <w:szCs w:val="24"/>
        </w:rPr>
        <w:t>Ice makers are available inpatient nourishment rooms (not in staff lounges).</w:t>
      </w:r>
    </w:p>
    <w:p w14:paraId="78828733" w14:textId="77777777" w:rsidR="008A747A" w:rsidRPr="006C2555" w:rsidRDefault="008A747A" w:rsidP="005F6F75">
      <w:pPr>
        <w:spacing w:line="276" w:lineRule="auto"/>
        <w:ind w:left="1440" w:right="1360"/>
        <w:rPr>
          <w:rFonts w:ascii="Arial" w:eastAsia="Calibri" w:hAnsi="Arial" w:cs="Arial"/>
          <w:b/>
          <w:bCs/>
          <w:sz w:val="24"/>
          <w:szCs w:val="24"/>
        </w:rPr>
      </w:pPr>
    </w:p>
    <w:p w14:paraId="4289B281" w14:textId="77777777" w:rsidR="00764A43" w:rsidRPr="0046115F" w:rsidRDefault="00533D4C" w:rsidP="005F6F75">
      <w:pPr>
        <w:spacing w:line="276" w:lineRule="auto"/>
        <w:ind w:left="1440" w:right="-995"/>
        <w:rPr>
          <w:rFonts w:ascii="Arial" w:eastAsia="Calibri" w:hAnsi="Arial" w:cs="Arial"/>
          <w:color w:val="00A9A0"/>
          <w:sz w:val="32"/>
          <w:szCs w:val="32"/>
        </w:rPr>
      </w:pPr>
      <w:r w:rsidRPr="006C2555">
        <w:rPr>
          <w:rFonts w:ascii="Arial" w:eastAsia="Calibri Light" w:hAnsi="Arial" w:cs="Arial"/>
          <w:noProof/>
          <w:sz w:val="20"/>
          <w:szCs w:val="20"/>
        </w:rPr>
        <w:drawing>
          <wp:anchor distT="0" distB="0" distL="114300" distR="114300" simplePos="0" relativeHeight="251687424" behindDoc="0" locked="0" layoutInCell="1" allowOverlap="1" wp14:anchorId="394A3585" wp14:editId="6EF400B0">
            <wp:simplePos x="0" y="0"/>
            <wp:positionH relativeFrom="column">
              <wp:posOffset>5542098</wp:posOffset>
            </wp:positionH>
            <wp:positionV relativeFrom="paragraph">
              <wp:posOffset>231140</wp:posOffset>
            </wp:positionV>
            <wp:extent cx="1745615" cy="1676400"/>
            <wp:effectExtent l="0" t="0" r="6985" b="0"/>
            <wp:wrapSquare wrapText="bothSides"/>
            <wp:docPr id="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615" cy="1676400"/>
                    </a:xfrm>
                    <a:prstGeom prst="rect">
                      <a:avLst/>
                    </a:prstGeom>
                  </pic:spPr>
                </pic:pic>
              </a:graphicData>
            </a:graphic>
            <wp14:sizeRelH relativeFrom="page">
              <wp14:pctWidth>0</wp14:pctWidth>
            </wp14:sizeRelH>
            <wp14:sizeRelV relativeFrom="page">
              <wp14:pctHeight>0</wp14:pctHeight>
            </wp14:sizeRelV>
          </wp:anchor>
        </w:drawing>
      </w:r>
      <w:r w:rsidR="00764A43" w:rsidRPr="0046115F">
        <w:rPr>
          <w:rFonts w:ascii="Arial" w:hAnsi="Arial" w:cs="Arial"/>
          <w:color w:val="00A9A0"/>
          <w:spacing w:val="11"/>
          <w:sz w:val="32"/>
          <w:szCs w:val="32"/>
        </w:rPr>
        <w:t>Dining</w:t>
      </w:r>
      <w:r w:rsidR="00764A43" w:rsidRPr="0046115F">
        <w:rPr>
          <w:rFonts w:ascii="Arial" w:hAnsi="Arial" w:cs="Arial"/>
          <w:color w:val="00A9A0"/>
          <w:spacing w:val="20"/>
          <w:sz w:val="32"/>
          <w:szCs w:val="32"/>
        </w:rPr>
        <w:t xml:space="preserve"> </w:t>
      </w:r>
      <w:r w:rsidR="00764A43" w:rsidRPr="0046115F">
        <w:rPr>
          <w:rFonts w:ascii="Arial" w:hAnsi="Arial" w:cs="Arial"/>
          <w:color w:val="00A9A0"/>
          <w:spacing w:val="12"/>
          <w:sz w:val="32"/>
          <w:szCs w:val="32"/>
        </w:rPr>
        <w:t>Services</w:t>
      </w:r>
    </w:p>
    <w:p w14:paraId="3791C5D2" w14:textId="5B49D3A2" w:rsidR="006020EB" w:rsidRDefault="00764A43" w:rsidP="006020EB">
      <w:pPr>
        <w:pStyle w:val="BodyText"/>
        <w:spacing w:line="276" w:lineRule="auto"/>
        <w:ind w:left="1440" w:right="1450" w:firstLine="0"/>
        <w:rPr>
          <w:rFonts w:ascii="Arial" w:hAnsi="Arial" w:cs="Arial"/>
        </w:rPr>
      </w:pPr>
      <w:r w:rsidRPr="006C2555">
        <w:rPr>
          <w:rFonts w:ascii="Arial" w:hAnsi="Arial" w:cs="Arial"/>
          <w:spacing w:val="-1"/>
        </w:rPr>
        <w:t>Several</w:t>
      </w:r>
      <w:r w:rsidRPr="006C2555">
        <w:rPr>
          <w:rFonts w:ascii="Arial" w:hAnsi="Arial" w:cs="Arial"/>
          <w:spacing w:val="-2"/>
        </w:rPr>
        <w:t xml:space="preserve"> </w:t>
      </w:r>
      <w:r w:rsidRPr="006C2555">
        <w:rPr>
          <w:rFonts w:ascii="Arial" w:hAnsi="Arial" w:cs="Arial"/>
          <w:spacing w:val="-1"/>
        </w:rPr>
        <w:t>choices for food</w:t>
      </w:r>
      <w:r w:rsidRPr="006C2555">
        <w:rPr>
          <w:rFonts w:ascii="Arial" w:hAnsi="Arial" w:cs="Arial"/>
          <w:spacing w:val="-4"/>
        </w:rPr>
        <w:t xml:space="preserve"> </w:t>
      </w:r>
      <w:r w:rsidRPr="006C2555">
        <w:rPr>
          <w:rFonts w:ascii="Arial" w:hAnsi="Arial" w:cs="Arial"/>
        </w:rPr>
        <w:t>and</w:t>
      </w:r>
      <w:r w:rsidRPr="006C2555">
        <w:rPr>
          <w:rFonts w:ascii="Arial" w:hAnsi="Arial" w:cs="Arial"/>
          <w:spacing w:val="34"/>
        </w:rPr>
        <w:t xml:space="preserve"> </w:t>
      </w:r>
      <w:r w:rsidRPr="006C2555">
        <w:rPr>
          <w:rFonts w:ascii="Arial" w:hAnsi="Arial" w:cs="Arial"/>
        </w:rPr>
        <w:t>beverages</w:t>
      </w:r>
      <w:r w:rsidRPr="006C2555">
        <w:rPr>
          <w:rFonts w:ascii="Arial" w:hAnsi="Arial" w:cs="Arial"/>
          <w:spacing w:val="-5"/>
        </w:rPr>
        <w:t xml:space="preserve"> </w:t>
      </w:r>
      <w:r w:rsidRPr="006C2555">
        <w:rPr>
          <w:rFonts w:ascii="Arial" w:hAnsi="Arial" w:cs="Arial"/>
        </w:rPr>
        <w:t>are</w:t>
      </w:r>
      <w:r w:rsidRPr="006C2555">
        <w:rPr>
          <w:rFonts w:ascii="Arial" w:hAnsi="Arial" w:cs="Arial"/>
          <w:spacing w:val="-4"/>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during</w:t>
      </w:r>
      <w:r w:rsidRPr="006C2555">
        <w:rPr>
          <w:rFonts w:ascii="Arial" w:hAnsi="Arial" w:cs="Arial"/>
          <w:spacing w:val="-2"/>
        </w:rPr>
        <w:t xml:space="preserve"> </w:t>
      </w:r>
      <w:r w:rsidRPr="006C2555">
        <w:rPr>
          <w:rFonts w:ascii="Arial" w:hAnsi="Arial" w:cs="Arial"/>
          <w:spacing w:val="-1"/>
        </w:rPr>
        <w:t>regular</w:t>
      </w:r>
      <w:r w:rsidRPr="006C2555">
        <w:rPr>
          <w:rFonts w:ascii="Arial" w:hAnsi="Arial" w:cs="Arial"/>
          <w:spacing w:val="21"/>
        </w:rPr>
        <w:t xml:space="preserve"> </w:t>
      </w:r>
      <w:r w:rsidRPr="006C2555">
        <w:rPr>
          <w:rFonts w:ascii="Arial" w:hAnsi="Arial" w:cs="Arial"/>
          <w:spacing w:val="-1"/>
        </w:rPr>
        <w:t>business</w:t>
      </w:r>
      <w:r w:rsidRPr="006C2555">
        <w:rPr>
          <w:rFonts w:ascii="Arial" w:hAnsi="Arial" w:cs="Arial"/>
          <w:spacing w:val="-3"/>
        </w:rPr>
        <w:t xml:space="preserve"> </w:t>
      </w:r>
      <w:r w:rsidRPr="006C2555">
        <w:rPr>
          <w:rFonts w:ascii="Arial" w:hAnsi="Arial" w:cs="Arial"/>
          <w:spacing w:val="-1"/>
        </w:rPr>
        <w:t>hours.</w:t>
      </w:r>
      <w:r w:rsidR="00022ACC">
        <w:rPr>
          <w:rFonts w:ascii="Arial" w:hAnsi="Arial" w:cs="Arial"/>
          <w:spacing w:val="-1"/>
        </w:rPr>
        <w:t xml:space="preserve"> </w:t>
      </w:r>
      <w:r w:rsidRPr="006C2555">
        <w:rPr>
          <w:rFonts w:ascii="Arial" w:hAnsi="Arial" w:cs="Arial"/>
        </w:rPr>
        <w:t>The Cafeteria and Grab and Go are on the first floor, to the left of the elevators</w:t>
      </w:r>
      <w:r w:rsidR="00664FBC" w:rsidRPr="006C2555">
        <w:rPr>
          <w:rFonts w:ascii="Arial" w:hAnsi="Arial" w:cs="Arial"/>
        </w:rPr>
        <w:t xml:space="preserve"> and are o</w:t>
      </w:r>
      <w:r w:rsidRPr="006C2555">
        <w:rPr>
          <w:rFonts w:ascii="Arial" w:hAnsi="Arial" w:cs="Arial"/>
        </w:rPr>
        <w:t xml:space="preserve">pen Monday – Friday, from 6:30 a.m. – 6:30 p.m. </w:t>
      </w:r>
      <w:r w:rsidR="006C4A8C">
        <w:rPr>
          <w:rFonts w:ascii="Arial" w:hAnsi="Arial" w:cs="Arial"/>
        </w:rPr>
        <w:t xml:space="preserve"> They are closed after hours and on weekends.</w:t>
      </w:r>
    </w:p>
    <w:p w14:paraId="6E5EE3A6" w14:textId="77777777" w:rsidR="00764A43" w:rsidRPr="006C2555" w:rsidRDefault="00764A43" w:rsidP="006020EB">
      <w:pPr>
        <w:pStyle w:val="BodyText"/>
        <w:spacing w:line="276" w:lineRule="auto"/>
        <w:ind w:left="1440" w:right="1450" w:firstLine="0"/>
        <w:rPr>
          <w:rFonts w:ascii="Arial" w:hAnsi="Arial" w:cs="Arial"/>
        </w:rPr>
      </w:pPr>
    </w:p>
    <w:p w14:paraId="495059C1" w14:textId="77777777" w:rsidR="00764A43" w:rsidRPr="006C2555" w:rsidRDefault="00764A43" w:rsidP="00533D4C">
      <w:pPr>
        <w:pStyle w:val="Heading4"/>
        <w:ind w:left="1440" w:right="1450"/>
        <w:rPr>
          <w:rFonts w:ascii="Arial" w:hAnsi="Arial" w:cs="Arial"/>
          <w:sz w:val="24"/>
          <w:szCs w:val="24"/>
        </w:rPr>
      </w:pPr>
      <w:r w:rsidRPr="006C2555">
        <w:rPr>
          <w:rFonts w:ascii="Arial" w:hAnsi="Arial" w:cs="Arial"/>
          <w:sz w:val="24"/>
          <w:szCs w:val="24"/>
        </w:rPr>
        <w:t>Snack and beverage vending machines are located on the second floor near the public elevators.</w:t>
      </w:r>
    </w:p>
    <w:p w14:paraId="2A902418" w14:textId="77777777" w:rsidR="00764A43" w:rsidRPr="006C2555" w:rsidRDefault="00764A43" w:rsidP="00533D4C">
      <w:pPr>
        <w:pStyle w:val="Heading4"/>
        <w:ind w:left="1440" w:right="1450"/>
        <w:rPr>
          <w:rFonts w:ascii="Arial" w:hAnsi="Arial" w:cs="Arial"/>
          <w:sz w:val="24"/>
          <w:szCs w:val="24"/>
        </w:rPr>
      </w:pPr>
    </w:p>
    <w:p w14:paraId="76C58488" w14:textId="77777777" w:rsidR="00533D4C" w:rsidRDefault="00533D4C" w:rsidP="00452868">
      <w:pPr>
        <w:ind w:left="1440" w:right="-995"/>
        <w:rPr>
          <w:rFonts w:ascii="Arial" w:hAnsi="Arial" w:cs="Arial"/>
          <w:color w:val="5A5A5A"/>
          <w:spacing w:val="11"/>
          <w:sz w:val="36"/>
          <w:highlight w:val="yellow"/>
        </w:rPr>
      </w:pPr>
    </w:p>
    <w:p w14:paraId="127A511E" w14:textId="77777777" w:rsidR="007513D9" w:rsidRDefault="007513D9" w:rsidP="00452868">
      <w:pPr>
        <w:ind w:left="1440" w:right="-995"/>
        <w:rPr>
          <w:rFonts w:ascii="Arial" w:hAnsi="Arial" w:cs="Arial"/>
          <w:color w:val="00A9A0"/>
          <w:spacing w:val="11"/>
          <w:sz w:val="32"/>
          <w:szCs w:val="32"/>
          <w:highlight w:val="yellow"/>
        </w:rPr>
      </w:pPr>
    </w:p>
    <w:p w14:paraId="79869B2D" w14:textId="6A66A99B" w:rsidR="00764A43" w:rsidRPr="00533D4C" w:rsidRDefault="00764A43" w:rsidP="00452868">
      <w:pPr>
        <w:ind w:left="1440" w:right="-995"/>
        <w:rPr>
          <w:rFonts w:ascii="Arial" w:eastAsia="Calibri" w:hAnsi="Arial" w:cs="Arial"/>
          <w:color w:val="00A9A0"/>
          <w:sz w:val="32"/>
          <w:szCs w:val="32"/>
        </w:rPr>
      </w:pPr>
      <w:r w:rsidRPr="00533D4C">
        <w:rPr>
          <w:rFonts w:ascii="Arial" w:hAnsi="Arial" w:cs="Arial"/>
          <w:color w:val="00A9A0"/>
          <w:spacing w:val="11"/>
          <w:sz w:val="32"/>
          <w:szCs w:val="32"/>
          <w:highlight w:val="yellow"/>
        </w:rPr>
        <w:t>Catering</w:t>
      </w:r>
      <w:r w:rsidRPr="00533D4C">
        <w:rPr>
          <w:rFonts w:ascii="Arial" w:hAnsi="Arial" w:cs="Arial"/>
          <w:color w:val="00A9A0"/>
          <w:spacing w:val="20"/>
          <w:sz w:val="32"/>
          <w:szCs w:val="32"/>
          <w:highlight w:val="yellow"/>
        </w:rPr>
        <w:t xml:space="preserve"> </w:t>
      </w:r>
      <w:commentRangeStart w:id="141"/>
      <w:r w:rsidRPr="00991073">
        <w:rPr>
          <w:rFonts w:ascii="Arial" w:hAnsi="Arial" w:cs="Arial"/>
          <w:color w:val="00A9A0"/>
          <w:spacing w:val="12"/>
          <w:sz w:val="32"/>
          <w:szCs w:val="32"/>
          <w:highlight w:val="yellow"/>
        </w:rPr>
        <w:t>Services</w:t>
      </w:r>
      <w:commentRangeEnd w:id="141"/>
      <w:r w:rsidR="00A57CB4" w:rsidRPr="00991073">
        <w:rPr>
          <w:rStyle w:val="CommentReference"/>
          <w:rFonts w:ascii="Arial" w:hAnsi="Arial" w:cs="Arial"/>
          <w:color w:val="00A9A0"/>
          <w:sz w:val="32"/>
          <w:szCs w:val="32"/>
          <w:highlight w:val="yellow"/>
        </w:rPr>
        <w:commentReference w:id="141"/>
      </w:r>
      <w:r w:rsidR="006C4A8C">
        <w:rPr>
          <w:rFonts w:ascii="Arial" w:hAnsi="Arial" w:cs="Arial"/>
          <w:color w:val="00A9A0"/>
          <w:spacing w:val="12"/>
          <w:sz w:val="32"/>
          <w:szCs w:val="32"/>
        </w:rPr>
        <w:t xml:space="preserve">  </w:t>
      </w:r>
    </w:p>
    <w:p w14:paraId="190FB5B6" w14:textId="5D1BE750" w:rsidR="006C4A8C" w:rsidRDefault="00764A43" w:rsidP="00FF5541">
      <w:pPr>
        <w:pStyle w:val="Heading4"/>
        <w:ind w:left="1440" w:right="1000"/>
        <w:rPr>
          <w:rFonts w:ascii="Arial" w:hAnsi="Arial" w:cs="Arial"/>
          <w:sz w:val="24"/>
          <w:szCs w:val="24"/>
        </w:rPr>
      </w:pPr>
      <w:r w:rsidRPr="006C2555">
        <w:rPr>
          <w:rFonts w:ascii="Arial" w:hAnsi="Arial" w:cs="Arial"/>
          <w:sz w:val="24"/>
          <w:szCs w:val="24"/>
        </w:rPr>
        <w:t>All catering request</w:t>
      </w:r>
      <w:r w:rsidR="006C4A8C">
        <w:rPr>
          <w:rFonts w:ascii="Arial" w:hAnsi="Arial" w:cs="Arial"/>
          <w:sz w:val="24"/>
          <w:szCs w:val="24"/>
        </w:rPr>
        <w:t>s</w:t>
      </w:r>
      <w:r w:rsidRPr="006C2555">
        <w:rPr>
          <w:rFonts w:ascii="Arial" w:hAnsi="Arial" w:cs="Arial"/>
          <w:sz w:val="24"/>
          <w:szCs w:val="24"/>
        </w:rPr>
        <w:t xml:space="preserve"> must be submitted to the Food &amp; Nutrition </w:t>
      </w:r>
      <w:r w:rsidR="006C4A8C">
        <w:rPr>
          <w:rFonts w:ascii="Arial" w:hAnsi="Arial" w:cs="Arial"/>
          <w:sz w:val="24"/>
          <w:szCs w:val="24"/>
        </w:rPr>
        <w:t>Services D</w:t>
      </w:r>
      <w:r w:rsidRPr="006C2555">
        <w:rPr>
          <w:rFonts w:ascii="Arial" w:hAnsi="Arial" w:cs="Arial"/>
          <w:sz w:val="24"/>
          <w:szCs w:val="24"/>
        </w:rPr>
        <w:t xml:space="preserve">epartment </w:t>
      </w:r>
      <w:r w:rsidR="006C4A8C">
        <w:rPr>
          <w:rFonts w:ascii="Arial" w:hAnsi="Arial" w:cs="Arial"/>
          <w:sz w:val="24"/>
          <w:szCs w:val="24"/>
        </w:rPr>
        <w:t xml:space="preserve">three days </w:t>
      </w:r>
      <w:r w:rsidRPr="006C2555">
        <w:rPr>
          <w:rFonts w:ascii="Arial" w:hAnsi="Arial" w:cs="Arial"/>
          <w:sz w:val="24"/>
          <w:szCs w:val="24"/>
        </w:rPr>
        <w:t>in advance of the meeting or event.</w:t>
      </w:r>
      <w:r w:rsidR="00FF5541">
        <w:rPr>
          <w:rFonts w:ascii="Arial" w:hAnsi="Arial" w:cs="Arial"/>
          <w:sz w:val="24"/>
          <w:szCs w:val="24"/>
        </w:rPr>
        <w:t xml:space="preserve"> </w:t>
      </w:r>
    </w:p>
    <w:p w14:paraId="3AD41107" w14:textId="77777777" w:rsidR="006C4A8C" w:rsidRDefault="006C4A8C" w:rsidP="00FF5541">
      <w:pPr>
        <w:pStyle w:val="Heading4"/>
        <w:ind w:left="1440" w:right="1000"/>
        <w:rPr>
          <w:rFonts w:ascii="Arial" w:hAnsi="Arial" w:cs="Arial"/>
          <w:sz w:val="24"/>
          <w:szCs w:val="24"/>
        </w:rPr>
      </w:pPr>
    </w:p>
    <w:p w14:paraId="3BFBFECA" w14:textId="0ABAC995" w:rsidR="00803838" w:rsidRDefault="00FF5541" w:rsidP="00FF5541">
      <w:pPr>
        <w:pStyle w:val="Heading4"/>
        <w:ind w:left="1440" w:right="1000"/>
        <w:rPr>
          <w:rFonts w:ascii="Arial" w:hAnsi="Arial" w:cs="Arial"/>
          <w:sz w:val="24"/>
          <w:szCs w:val="24"/>
        </w:rPr>
      </w:pPr>
      <w:r>
        <w:rPr>
          <w:rFonts w:ascii="Arial" w:hAnsi="Arial" w:cs="Arial"/>
          <w:sz w:val="24"/>
          <w:szCs w:val="24"/>
        </w:rPr>
        <w:t xml:space="preserve">Use </w:t>
      </w:r>
      <w:proofErr w:type="spellStart"/>
      <w:r w:rsidRPr="00FF5541">
        <w:rPr>
          <w:rFonts w:ascii="Arial" w:hAnsi="Arial" w:cs="Arial"/>
          <w:sz w:val="24"/>
          <w:szCs w:val="24"/>
        </w:rPr>
        <w:t>C</w:t>
      </w:r>
      <w:r>
        <w:rPr>
          <w:rFonts w:ascii="Arial" w:hAnsi="Arial" w:cs="Arial"/>
          <w:sz w:val="24"/>
          <w:szCs w:val="24"/>
        </w:rPr>
        <w:t>atertrax</w:t>
      </w:r>
      <w:proofErr w:type="spellEnd"/>
      <w:r w:rsidRPr="00FF5541">
        <w:rPr>
          <w:rFonts w:ascii="Arial" w:hAnsi="Arial" w:cs="Arial"/>
          <w:sz w:val="24"/>
          <w:szCs w:val="24"/>
        </w:rPr>
        <w:t>,</w:t>
      </w:r>
      <w:r>
        <w:rPr>
          <w:rFonts w:ascii="Arial" w:hAnsi="Arial" w:cs="Arial"/>
          <w:sz w:val="24"/>
          <w:szCs w:val="24"/>
        </w:rPr>
        <w:t xml:space="preserve"> the ordering platform </w:t>
      </w:r>
      <w:r w:rsidRPr="00FF5541">
        <w:rPr>
          <w:rFonts w:ascii="Arial" w:hAnsi="Arial" w:cs="Arial"/>
          <w:sz w:val="24"/>
          <w:szCs w:val="24"/>
        </w:rPr>
        <w:t>t</w:t>
      </w:r>
      <w:r>
        <w:rPr>
          <w:rFonts w:ascii="Arial" w:hAnsi="Arial" w:cs="Arial"/>
          <w:sz w:val="24"/>
          <w:szCs w:val="24"/>
        </w:rPr>
        <w:t xml:space="preserve">o </w:t>
      </w:r>
      <w:r w:rsidRPr="00FF5541">
        <w:rPr>
          <w:rFonts w:ascii="Arial" w:hAnsi="Arial" w:cs="Arial"/>
          <w:sz w:val="24"/>
          <w:szCs w:val="24"/>
        </w:rPr>
        <w:t>order food for meetings.</w:t>
      </w:r>
      <w:r w:rsidRPr="00FF5541">
        <w:t xml:space="preserve"> </w:t>
      </w:r>
      <w:r w:rsidRPr="00FF5541">
        <w:rPr>
          <w:rFonts w:ascii="Arial" w:hAnsi="Arial" w:cs="Arial"/>
          <w:sz w:val="24"/>
          <w:szCs w:val="24"/>
        </w:rPr>
        <w:t xml:space="preserve">Place </w:t>
      </w:r>
      <w:r>
        <w:rPr>
          <w:rFonts w:ascii="Arial" w:hAnsi="Arial" w:cs="Arial"/>
          <w:sz w:val="24"/>
          <w:szCs w:val="24"/>
        </w:rPr>
        <w:t xml:space="preserve">catering </w:t>
      </w:r>
      <w:r w:rsidRPr="00FF5541">
        <w:rPr>
          <w:rFonts w:ascii="Arial" w:hAnsi="Arial" w:cs="Arial"/>
          <w:sz w:val="24"/>
          <w:szCs w:val="24"/>
        </w:rPr>
        <w:t xml:space="preserve">orders </w:t>
      </w:r>
      <w:r>
        <w:rPr>
          <w:rFonts w:ascii="Arial" w:hAnsi="Arial" w:cs="Arial"/>
          <w:sz w:val="24"/>
          <w:szCs w:val="24"/>
        </w:rPr>
        <w:t xml:space="preserve">on </w:t>
      </w:r>
      <w:hyperlink r:id="rId83" w:history="1">
        <w:r w:rsidRPr="00A049EC">
          <w:rPr>
            <w:rStyle w:val="Hyperlink"/>
            <w:rFonts w:ascii="Arial" w:hAnsi="Arial" w:cs="Arial"/>
            <w:sz w:val="24"/>
            <w:szCs w:val="24"/>
          </w:rPr>
          <w:t>www.cpmc-stlukes.catertrax.com</w:t>
        </w:r>
      </w:hyperlink>
      <w:r>
        <w:rPr>
          <w:rFonts w:ascii="Arial" w:hAnsi="Arial" w:cs="Arial"/>
          <w:sz w:val="24"/>
          <w:szCs w:val="24"/>
        </w:rPr>
        <w:t xml:space="preserve">. For training on </w:t>
      </w:r>
      <w:proofErr w:type="spellStart"/>
      <w:r>
        <w:rPr>
          <w:rFonts w:ascii="Arial" w:hAnsi="Arial" w:cs="Arial"/>
          <w:sz w:val="24"/>
          <w:szCs w:val="24"/>
        </w:rPr>
        <w:t>Catertrax</w:t>
      </w:r>
      <w:proofErr w:type="spellEnd"/>
      <w:r>
        <w:rPr>
          <w:rFonts w:ascii="Arial" w:hAnsi="Arial" w:cs="Arial"/>
          <w:sz w:val="24"/>
          <w:szCs w:val="24"/>
        </w:rPr>
        <w:t xml:space="preserve">, go to </w:t>
      </w:r>
      <w:hyperlink r:id="rId84" w:history="1">
        <w:r w:rsidRPr="00A049EC">
          <w:rPr>
            <w:rStyle w:val="Hyperlink"/>
            <w:rFonts w:ascii="Arial" w:hAnsi="Arial" w:cs="Arial"/>
            <w:sz w:val="24"/>
            <w:szCs w:val="24"/>
          </w:rPr>
          <w:t>https://catertrax-</w:t>
        </w:r>
        <w:r w:rsidRPr="00A049EC">
          <w:rPr>
            <w:rStyle w:val="Hyperlink"/>
            <w:rFonts w:ascii="Arial" w:hAnsi="Arial" w:cs="Arial"/>
            <w:sz w:val="24"/>
            <w:szCs w:val="24"/>
          </w:rPr>
          <w:lastRenderedPageBreak/>
          <w:t>1.wistia.com/medias/ojoa2vlyhm#</w:t>
        </w:r>
      </w:hyperlink>
      <w:r>
        <w:rPr>
          <w:rFonts w:ascii="Arial" w:hAnsi="Arial" w:cs="Arial"/>
          <w:sz w:val="24"/>
          <w:szCs w:val="24"/>
        </w:rPr>
        <w:t xml:space="preserve">. </w:t>
      </w:r>
    </w:p>
    <w:p w14:paraId="4D6A6585" w14:textId="77777777" w:rsidR="00FF5541" w:rsidRPr="006C2555" w:rsidRDefault="00FF5541" w:rsidP="00FF5541">
      <w:pPr>
        <w:pStyle w:val="Heading4"/>
        <w:ind w:left="1440" w:right="1000"/>
        <w:rPr>
          <w:rFonts w:ascii="Arial" w:hAnsi="Arial" w:cs="Arial"/>
          <w:sz w:val="24"/>
          <w:szCs w:val="24"/>
        </w:rPr>
      </w:pPr>
    </w:p>
    <w:p w14:paraId="05C58CDE" w14:textId="77777777" w:rsidR="008A747A" w:rsidRPr="006A5120" w:rsidRDefault="008A747A" w:rsidP="006A5120">
      <w:pPr>
        <w:pStyle w:val="ListParagraph"/>
        <w:spacing w:line="276" w:lineRule="auto"/>
        <w:ind w:left="1440"/>
        <w:rPr>
          <w:rFonts w:ascii="Arial" w:hAnsi="Arial" w:cs="Arial"/>
          <w:color w:val="00A9A0"/>
          <w:spacing w:val="11"/>
          <w:sz w:val="32"/>
          <w:szCs w:val="32"/>
        </w:rPr>
      </w:pPr>
      <w:r w:rsidRPr="006A5120">
        <w:rPr>
          <w:rFonts w:ascii="Arial" w:hAnsi="Arial" w:cs="Arial"/>
          <w:color w:val="00A9A0"/>
          <w:spacing w:val="11"/>
          <w:sz w:val="32"/>
          <w:szCs w:val="32"/>
        </w:rPr>
        <w:t xml:space="preserve">Room Reservations </w:t>
      </w:r>
    </w:p>
    <w:p w14:paraId="06B9C332" w14:textId="0FF17CD5" w:rsidR="008A747A" w:rsidRDefault="008A747A" w:rsidP="006A5120">
      <w:pPr>
        <w:pStyle w:val="ListParagraph"/>
        <w:spacing w:line="276" w:lineRule="auto"/>
        <w:ind w:left="1440"/>
        <w:rPr>
          <w:rFonts w:ascii="Arial" w:hAnsi="Arial" w:cs="Arial"/>
          <w:color w:val="5A5A5A"/>
          <w:spacing w:val="11"/>
          <w:sz w:val="24"/>
          <w:szCs w:val="24"/>
        </w:rPr>
      </w:pPr>
      <w:r w:rsidRPr="000751BD">
        <w:rPr>
          <w:rFonts w:ascii="Arial" w:hAnsi="Arial" w:cs="Arial"/>
          <w:color w:val="5A5A5A"/>
          <w:spacing w:val="11"/>
          <w:sz w:val="24"/>
          <w:szCs w:val="24"/>
        </w:rPr>
        <w:t xml:space="preserve">To reserve a room, complete </w:t>
      </w:r>
      <w:r w:rsidRPr="000751BD">
        <w:rPr>
          <w:rFonts w:ascii="Arial" w:hAnsi="Arial" w:cs="Arial"/>
          <w:b/>
          <w:bCs/>
          <w:color w:val="5A5A5A"/>
          <w:spacing w:val="11"/>
          <w:sz w:val="24"/>
          <w:szCs w:val="24"/>
        </w:rPr>
        <w:t xml:space="preserve">Online Conference Room Request </w:t>
      </w:r>
      <w:r w:rsidRPr="000751BD">
        <w:rPr>
          <w:rFonts w:ascii="Arial" w:hAnsi="Arial" w:cs="Arial"/>
          <w:color w:val="5A5A5A"/>
          <w:spacing w:val="11"/>
          <w:sz w:val="24"/>
          <w:szCs w:val="24"/>
        </w:rPr>
        <w:t xml:space="preserve">form, </w:t>
      </w:r>
      <w:hyperlink r:id="rId85" w:history="1">
        <w:r w:rsidRPr="000751BD">
          <w:rPr>
            <w:rStyle w:val="Hyperlink"/>
            <w:rFonts w:ascii="Arial" w:hAnsi="Arial" w:cs="Arial"/>
            <w:spacing w:val="11"/>
            <w:sz w:val="24"/>
            <w:szCs w:val="24"/>
          </w:rPr>
          <w:t>http://dcpwdbs405/virtualems/</w:t>
        </w:r>
      </w:hyperlink>
      <w:r w:rsidRPr="000751BD">
        <w:rPr>
          <w:rFonts w:ascii="Arial" w:hAnsi="Arial" w:cs="Arial"/>
          <w:color w:val="5A5A5A"/>
          <w:spacing w:val="11"/>
          <w:sz w:val="24"/>
          <w:szCs w:val="24"/>
        </w:rPr>
        <w:t>.</w:t>
      </w:r>
      <w:r w:rsidR="00AB556F">
        <w:rPr>
          <w:rFonts w:ascii="Arial" w:hAnsi="Arial" w:cs="Arial"/>
          <w:color w:val="5A5A5A"/>
          <w:spacing w:val="11"/>
          <w:sz w:val="24"/>
          <w:szCs w:val="24"/>
        </w:rPr>
        <w:t xml:space="preserve"> </w:t>
      </w:r>
      <w:r w:rsidRPr="000751BD">
        <w:rPr>
          <w:rFonts w:ascii="Arial" w:hAnsi="Arial" w:cs="Arial"/>
          <w:color w:val="5A5A5A"/>
          <w:spacing w:val="11"/>
          <w:sz w:val="24"/>
          <w:szCs w:val="24"/>
        </w:rPr>
        <w:t xml:space="preserve">event. </w:t>
      </w:r>
      <w:ins w:id="142" w:author="Tami Chin" w:date="2018-05-03T21:13:00Z">
        <w:r w:rsidR="00094B74">
          <w:rPr>
            <w:rFonts w:ascii="Arial" w:hAnsi="Arial" w:cs="Arial"/>
            <w:color w:val="5A5A5A"/>
            <w:spacing w:val="11"/>
            <w:sz w:val="24"/>
            <w:szCs w:val="24"/>
          </w:rPr>
          <w:t>This is a duplicate of information mentioned earlier</w:t>
        </w:r>
      </w:ins>
    </w:p>
    <w:p w14:paraId="1F81FE87" w14:textId="77777777" w:rsidR="00AB556F" w:rsidRPr="000751BD" w:rsidRDefault="00AB556F" w:rsidP="006A5120">
      <w:pPr>
        <w:pStyle w:val="ListParagraph"/>
        <w:spacing w:line="276" w:lineRule="auto"/>
        <w:ind w:left="1440"/>
        <w:rPr>
          <w:rFonts w:ascii="Arial" w:hAnsi="Arial" w:cs="Arial"/>
          <w:color w:val="5A5A5A"/>
          <w:spacing w:val="11"/>
          <w:sz w:val="24"/>
          <w:szCs w:val="24"/>
        </w:rPr>
      </w:pPr>
    </w:p>
    <w:p w14:paraId="590E3EB5" w14:textId="73FF77F5" w:rsidR="008A747A" w:rsidRPr="00D20DF7" w:rsidRDefault="001538C0" w:rsidP="00260E89">
      <w:pPr>
        <w:spacing w:line="276" w:lineRule="auto"/>
        <w:ind w:left="1440"/>
        <w:rPr>
          <w:rFonts w:ascii="Arial" w:hAnsi="Arial" w:cs="Arial"/>
          <w:color w:val="00A9A0"/>
          <w:spacing w:val="11"/>
          <w:sz w:val="32"/>
          <w:szCs w:val="32"/>
        </w:rPr>
      </w:pPr>
      <w:r w:rsidRPr="00D20DF7">
        <w:rPr>
          <w:noProof/>
          <w:sz w:val="32"/>
          <w:szCs w:val="32"/>
        </w:rPr>
        <w:drawing>
          <wp:anchor distT="0" distB="0" distL="114300" distR="114300" simplePos="0" relativeHeight="251692544" behindDoc="0" locked="0" layoutInCell="1" allowOverlap="1" wp14:anchorId="21CB43D2" wp14:editId="0DF587B7">
            <wp:simplePos x="0" y="0"/>
            <wp:positionH relativeFrom="column">
              <wp:posOffset>5937885</wp:posOffset>
            </wp:positionH>
            <wp:positionV relativeFrom="paragraph">
              <wp:posOffset>38735</wp:posOffset>
            </wp:positionV>
            <wp:extent cx="1497330" cy="2775585"/>
            <wp:effectExtent l="0" t="0" r="762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7330" cy="2775585"/>
                    </a:xfrm>
                    <a:prstGeom prst="rect">
                      <a:avLst/>
                    </a:prstGeom>
                  </pic:spPr>
                </pic:pic>
              </a:graphicData>
            </a:graphic>
            <wp14:sizeRelH relativeFrom="margin">
              <wp14:pctWidth>0</wp14:pctWidth>
            </wp14:sizeRelH>
            <wp14:sizeRelV relativeFrom="margin">
              <wp14:pctHeight>0</wp14:pctHeight>
            </wp14:sizeRelV>
          </wp:anchor>
        </w:drawing>
      </w:r>
      <w:r w:rsidR="008A747A" w:rsidRPr="00D20DF7">
        <w:rPr>
          <w:rFonts w:ascii="Arial" w:hAnsi="Arial" w:cs="Arial"/>
          <w:color w:val="00A9A0"/>
          <w:spacing w:val="11"/>
          <w:sz w:val="32"/>
          <w:szCs w:val="32"/>
        </w:rPr>
        <w:t>Patient Entertainment / Education (</w:t>
      </w:r>
      <w:r w:rsidR="007513D9" w:rsidRPr="00D20DF7">
        <w:rPr>
          <w:rFonts w:ascii="Arial" w:hAnsi="Arial" w:cs="Arial"/>
          <w:color w:val="00A9A0"/>
          <w:spacing w:val="11"/>
          <w:sz w:val="32"/>
          <w:szCs w:val="32"/>
        </w:rPr>
        <w:t>P</w:t>
      </w:r>
      <w:r w:rsidR="008A747A" w:rsidRPr="00D20DF7">
        <w:rPr>
          <w:rFonts w:ascii="Arial" w:hAnsi="Arial" w:cs="Arial"/>
          <w:color w:val="00A9A0"/>
          <w:spacing w:val="11"/>
          <w:sz w:val="32"/>
          <w:szCs w:val="32"/>
        </w:rPr>
        <w:t xml:space="preserve">owered by </w:t>
      </w:r>
      <w:proofErr w:type="spellStart"/>
      <w:proofErr w:type="gramStart"/>
      <w:r w:rsidR="008A747A" w:rsidRPr="00D20DF7">
        <w:rPr>
          <w:rFonts w:ascii="Arial" w:hAnsi="Arial" w:cs="Arial"/>
          <w:color w:val="00A9A0"/>
          <w:spacing w:val="11"/>
          <w:sz w:val="32"/>
          <w:szCs w:val="32"/>
        </w:rPr>
        <w:t>Sonifi</w:t>
      </w:r>
      <w:proofErr w:type="spellEnd"/>
      <w:r w:rsidR="008A747A" w:rsidRPr="00D20DF7">
        <w:rPr>
          <w:rFonts w:ascii="Arial" w:hAnsi="Arial" w:cs="Arial"/>
          <w:color w:val="00A9A0"/>
          <w:spacing w:val="11"/>
          <w:sz w:val="32"/>
          <w:szCs w:val="32"/>
        </w:rPr>
        <w:t>)</w:t>
      </w:r>
      <w:r w:rsidR="00991073">
        <w:rPr>
          <w:rFonts w:ascii="Arial" w:hAnsi="Arial" w:cs="Arial"/>
          <w:color w:val="00A9A0"/>
          <w:spacing w:val="11"/>
          <w:sz w:val="32"/>
          <w:szCs w:val="32"/>
        </w:rPr>
        <w:t xml:space="preserve">  </w:t>
      </w:r>
      <w:r w:rsidR="00991073">
        <w:rPr>
          <w:rFonts w:ascii="Arial" w:hAnsi="Arial" w:cs="Arial"/>
          <w:color w:val="00A9A0"/>
          <w:spacing w:val="11"/>
          <w:sz w:val="32"/>
          <w:szCs w:val="32"/>
          <w:highlight w:val="green"/>
        </w:rPr>
        <w:t>Eric</w:t>
      </w:r>
      <w:proofErr w:type="gramEnd"/>
      <w:r w:rsidR="00991073">
        <w:rPr>
          <w:rFonts w:ascii="Arial" w:hAnsi="Arial" w:cs="Arial"/>
          <w:color w:val="00A9A0"/>
          <w:spacing w:val="11"/>
          <w:sz w:val="32"/>
          <w:szCs w:val="32"/>
          <w:highlight w:val="green"/>
        </w:rPr>
        <w:t>- Jim B indicat</w:t>
      </w:r>
      <w:r w:rsidR="00991073" w:rsidRPr="00991073">
        <w:rPr>
          <w:rFonts w:ascii="Arial" w:hAnsi="Arial" w:cs="Arial"/>
          <w:color w:val="00A9A0"/>
          <w:spacing w:val="11"/>
          <w:sz w:val="32"/>
          <w:szCs w:val="32"/>
          <w:highlight w:val="green"/>
        </w:rPr>
        <w:t>es you have a much better pix of this handset!</w:t>
      </w:r>
    </w:p>
    <w:p w14:paraId="12889267" w14:textId="77777777" w:rsidR="008A747A" w:rsidRPr="008A747A" w:rsidRDefault="008A747A" w:rsidP="00260E89">
      <w:pPr>
        <w:spacing w:line="276" w:lineRule="auto"/>
        <w:ind w:left="1440"/>
        <w:rPr>
          <w:rFonts w:ascii="Arial" w:hAnsi="Arial" w:cs="Arial"/>
          <w:spacing w:val="11"/>
          <w:sz w:val="24"/>
          <w:szCs w:val="24"/>
        </w:rPr>
      </w:pPr>
      <w:r w:rsidRPr="008A747A">
        <w:rPr>
          <w:rFonts w:ascii="Arial" w:hAnsi="Arial" w:cs="Arial"/>
          <w:spacing w:val="11"/>
          <w:sz w:val="24"/>
          <w:szCs w:val="24"/>
        </w:rPr>
        <w:t>Rooms are equipped with a multi-purpose media system capable of providing patient education, communication and entertainment features:</w:t>
      </w:r>
    </w:p>
    <w:p w14:paraId="1C653B6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Access the full complement of TV Programming</w:t>
      </w:r>
    </w:p>
    <w:p w14:paraId="72A5C5C5"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Review assigned educational content</w:t>
      </w:r>
      <w:r w:rsidR="00CB17FE" w:rsidRPr="00CB17FE">
        <w:rPr>
          <w:noProof/>
        </w:rPr>
        <w:t xml:space="preserve"> </w:t>
      </w:r>
    </w:p>
    <w:p w14:paraId="5CA11C76"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Complete questionnaires</w:t>
      </w:r>
      <w:r w:rsidR="00CB17FE" w:rsidRPr="00CB17FE">
        <w:rPr>
          <w:noProof/>
        </w:rPr>
        <w:t xml:space="preserve"> </w:t>
      </w:r>
    </w:p>
    <w:p w14:paraId="2BCDCB7C"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Order </w:t>
      </w:r>
      <w:r w:rsidR="00FD0BA3">
        <w:rPr>
          <w:rFonts w:ascii="Arial" w:hAnsi="Arial" w:cs="Arial"/>
          <w:spacing w:val="11"/>
          <w:sz w:val="24"/>
          <w:szCs w:val="24"/>
        </w:rPr>
        <w:t xml:space="preserve">patient </w:t>
      </w:r>
      <w:r w:rsidRPr="008A747A">
        <w:rPr>
          <w:rFonts w:ascii="Arial" w:hAnsi="Arial" w:cs="Arial"/>
          <w:spacing w:val="11"/>
          <w:sz w:val="24"/>
          <w:szCs w:val="24"/>
        </w:rPr>
        <w:t xml:space="preserve">meals </w:t>
      </w:r>
    </w:p>
    <w:p w14:paraId="11042E1D"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View care team information</w:t>
      </w:r>
    </w:p>
    <w:p w14:paraId="6869CEB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Access </w:t>
      </w:r>
      <w:r w:rsidR="002B43CD">
        <w:rPr>
          <w:rFonts w:ascii="Arial" w:hAnsi="Arial" w:cs="Arial"/>
          <w:spacing w:val="11"/>
          <w:sz w:val="24"/>
          <w:szCs w:val="24"/>
        </w:rPr>
        <w:t>patient</w:t>
      </w:r>
      <w:r w:rsidRPr="008A747A">
        <w:rPr>
          <w:rFonts w:ascii="Arial" w:hAnsi="Arial" w:cs="Arial"/>
          <w:spacing w:val="11"/>
          <w:sz w:val="24"/>
          <w:szCs w:val="24"/>
        </w:rPr>
        <w:t xml:space="preserve"> medical schedule</w:t>
      </w:r>
    </w:p>
    <w:p w14:paraId="3E2D68C7"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Interact with their care team</w:t>
      </w:r>
    </w:p>
    <w:p w14:paraId="6F1969A4"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Use convenient controls and Volume Integrated </w:t>
      </w:r>
      <w:r w:rsidR="00F1358E">
        <w:rPr>
          <w:rFonts w:ascii="Arial" w:hAnsi="Arial" w:cs="Arial"/>
          <w:spacing w:val="11"/>
          <w:sz w:val="24"/>
          <w:szCs w:val="24"/>
        </w:rPr>
        <w:t>i</w:t>
      </w:r>
      <w:r w:rsidRPr="008A747A">
        <w:rPr>
          <w:rFonts w:ascii="Arial" w:hAnsi="Arial" w:cs="Arial"/>
          <w:spacing w:val="11"/>
          <w:sz w:val="24"/>
          <w:szCs w:val="24"/>
        </w:rPr>
        <w:t>nto Pillow Speaker</w:t>
      </w:r>
    </w:p>
    <w:p w14:paraId="3CF6A021" w14:textId="77777777" w:rsidR="00062B30" w:rsidRDefault="00062B30" w:rsidP="00062B30">
      <w:pPr>
        <w:pStyle w:val="Heading2"/>
        <w:spacing w:line="276" w:lineRule="auto"/>
        <w:ind w:left="1440" w:right="1720"/>
        <w:rPr>
          <w:rFonts w:ascii="Arial" w:hAnsi="Arial" w:cs="Arial"/>
          <w:spacing w:val="12"/>
        </w:rPr>
      </w:pPr>
    </w:p>
    <w:p w14:paraId="5C69ED06" w14:textId="7F84E93B" w:rsidR="008A747A" w:rsidRPr="006C2555" w:rsidRDefault="008A747A" w:rsidP="00062B30">
      <w:pPr>
        <w:pStyle w:val="Heading2"/>
        <w:spacing w:line="276" w:lineRule="auto"/>
        <w:ind w:left="1440" w:right="1720"/>
        <w:rPr>
          <w:rFonts w:ascii="Arial" w:hAnsi="Arial" w:cs="Arial"/>
          <w:spacing w:val="12"/>
        </w:rPr>
      </w:pPr>
      <w:r w:rsidRPr="00062B30">
        <w:rPr>
          <w:rFonts w:ascii="Arial" w:hAnsi="Arial" w:cs="Arial"/>
          <w:color w:val="00A9A0"/>
          <w:spacing w:val="12"/>
          <w:sz w:val="32"/>
          <w:szCs w:val="32"/>
        </w:rPr>
        <w:t>Lactation</w:t>
      </w:r>
      <w:r w:rsidRPr="00062B30">
        <w:rPr>
          <w:rFonts w:ascii="Arial" w:hAnsi="Arial" w:cs="Arial"/>
          <w:color w:val="00A9A0"/>
          <w:spacing w:val="25"/>
          <w:sz w:val="32"/>
          <w:szCs w:val="32"/>
        </w:rPr>
        <w:t xml:space="preserve"> </w:t>
      </w:r>
      <w:r w:rsidRPr="00062B30">
        <w:rPr>
          <w:rFonts w:ascii="Arial" w:hAnsi="Arial" w:cs="Arial"/>
          <w:color w:val="00A9A0"/>
          <w:spacing w:val="12"/>
          <w:sz w:val="32"/>
          <w:szCs w:val="32"/>
        </w:rPr>
        <w:t>Lounge</w:t>
      </w:r>
    </w:p>
    <w:p w14:paraId="652297DC" w14:textId="77777777" w:rsidR="00991073" w:rsidRDefault="00991073" w:rsidP="00062B30">
      <w:pPr>
        <w:pStyle w:val="Heading2"/>
        <w:spacing w:line="276" w:lineRule="auto"/>
        <w:ind w:left="1440" w:right="1720"/>
        <w:rPr>
          <w:rFonts w:ascii="Arial" w:hAnsi="Arial" w:cs="Arial"/>
          <w:sz w:val="24"/>
          <w:szCs w:val="24"/>
        </w:rPr>
      </w:pPr>
      <w:r>
        <w:rPr>
          <w:rFonts w:ascii="Arial" w:hAnsi="Arial" w:cs="Arial"/>
          <w:sz w:val="24"/>
          <w:szCs w:val="24"/>
        </w:rPr>
        <w:t>A d</w:t>
      </w:r>
      <w:r w:rsidR="00FE7504">
        <w:rPr>
          <w:rFonts w:ascii="Arial" w:hAnsi="Arial" w:cs="Arial"/>
          <w:sz w:val="24"/>
          <w:szCs w:val="24"/>
        </w:rPr>
        <w:t>edicated l</w:t>
      </w:r>
      <w:r w:rsidR="008A747A" w:rsidRPr="006C2555">
        <w:rPr>
          <w:rFonts w:ascii="Arial" w:hAnsi="Arial" w:cs="Arial"/>
          <w:sz w:val="24"/>
          <w:szCs w:val="24"/>
        </w:rPr>
        <w:t>actation lounges for physicians and staff only</w:t>
      </w:r>
      <w:r>
        <w:rPr>
          <w:rFonts w:ascii="Arial" w:hAnsi="Arial" w:cs="Arial"/>
          <w:sz w:val="24"/>
          <w:szCs w:val="24"/>
        </w:rPr>
        <w:t xml:space="preserve"> is located on the Fifth Floor, Room 5357 (page xxx). Badge access is required.</w:t>
      </w:r>
    </w:p>
    <w:p w14:paraId="13ACD895" w14:textId="61B1DD55" w:rsidR="008A747A" w:rsidRPr="006C2555" w:rsidRDefault="008A747A" w:rsidP="00991073">
      <w:pPr>
        <w:pStyle w:val="Heading2"/>
        <w:spacing w:line="276" w:lineRule="auto"/>
        <w:ind w:left="1440" w:right="1720"/>
        <w:rPr>
          <w:rFonts w:ascii="Arial" w:hAnsi="Arial" w:cs="Arial"/>
        </w:rPr>
      </w:pPr>
    </w:p>
    <w:p w14:paraId="0E845B65" w14:textId="45899488" w:rsidR="0038253B" w:rsidRPr="00991073" w:rsidRDefault="00F73C4F" w:rsidP="00991073">
      <w:pPr>
        <w:spacing w:line="276" w:lineRule="auto"/>
        <w:ind w:left="1440" w:right="1360"/>
        <w:rPr>
          <w:rFonts w:ascii="Arial" w:hAnsi="Arial" w:cs="Arial"/>
          <w:sz w:val="32"/>
          <w:szCs w:val="32"/>
          <w:u w:val="single"/>
        </w:rPr>
      </w:pPr>
      <w:r w:rsidRPr="00E6367F">
        <w:rPr>
          <w:rFonts w:ascii="Arial" w:eastAsia="Calibri" w:hAnsi="Arial" w:cs="Arial"/>
          <w:color w:val="00A9A0"/>
          <w:spacing w:val="12"/>
          <w:sz w:val="32"/>
          <w:szCs w:val="32"/>
        </w:rPr>
        <w:t>Ambassador Service Suite</w:t>
      </w:r>
    </w:p>
    <w:p w14:paraId="6837526B" w14:textId="0C402CA4" w:rsidR="00F73C4F" w:rsidRDefault="00EA2374" w:rsidP="00062B30">
      <w:pPr>
        <w:spacing w:line="276" w:lineRule="auto"/>
        <w:ind w:left="1440" w:right="1360"/>
        <w:rPr>
          <w:rFonts w:ascii="Arial" w:eastAsia="Times New Roman" w:hAnsi="Arial" w:cs="Arial"/>
          <w:color w:val="222222"/>
          <w:sz w:val="24"/>
          <w:szCs w:val="24"/>
        </w:rPr>
      </w:pPr>
      <w:r w:rsidRPr="00EA2374">
        <w:rPr>
          <w:rFonts w:ascii="Arial" w:hAnsi="Arial" w:cs="Arial"/>
          <w:sz w:val="24"/>
          <w:szCs w:val="24"/>
        </w:rPr>
        <w:t>The Ambassador Services Suite is</w:t>
      </w:r>
      <w:r w:rsidR="00903A2F" w:rsidRPr="006C2555">
        <w:rPr>
          <w:rFonts w:ascii="Arial" w:hAnsi="Arial" w:cs="Arial"/>
          <w:sz w:val="24"/>
          <w:szCs w:val="24"/>
        </w:rPr>
        <w:t xml:space="preserve"> </w:t>
      </w:r>
      <w:r w:rsidR="00903A2F" w:rsidRPr="006C2555">
        <w:rPr>
          <w:rFonts w:ascii="Arial" w:eastAsia="Times New Roman" w:hAnsi="Arial" w:cs="Arial"/>
          <w:color w:val="222222"/>
          <w:sz w:val="24"/>
          <w:szCs w:val="24"/>
        </w:rPr>
        <w:t xml:space="preserve">a </w:t>
      </w:r>
      <w:r w:rsidR="007F6F13">
        <w:rPr>
          <w:rFonts w:ascii="Arial" w:eastAsia="Times New Roman" w:hAnsi="Arial" w:cs="Arial"/>
          <w:color w:val="222222"/>
          <w:sz w:val="24"/>
          <w:szCs w:val="24"/>
        </w:rPr>
        <w:t>hospitality s</w:t>
      </w:r>
      <w:r w:rsidR="00DA0C2C">
        <w:rPr>
          <w:rFonts w:ascii="Arial" w:eastAsia="Times New Roman" w:hAnsi="Arial" w:cs="Arial"/>
          <w:color w:val="222222"/>
          <w:sz w:val="24"/>
          <w:szCs w:val="24"/>
        </w:rPr>
        <w:t>pace</w:t>
      </w:r>
      <w:r w:rsidR="00F73C4F" w:rsidRPr="006C2555">
        <w:rPr>
          <w:rFonts w:ascii="Arial" w:eastAsia="Times New Roman" w:hAnsi="Arial" w:cs="Arial"/>
          <w:color w:val="222222"/>
          <w:sz w:val="24"/>
          <w:szCs w:val="24"/>
        </w:rPr>
        <w:t xml:space="preserve"> located on the </w:t>
      </w:r>
      <w:r w:rsidR="002C4455" w:rsidRPr="006C2555">
        <w:rPr>
          <w:rFonts w:ascii="Arial" w:eastAsia="Times New Roman" w:hAnsi="Arial" w:cs="Arial"/>
          <w:color w:val="222222"/>
          <w:sz w:val="24"/>
          <w:szCs w:val="24"/>
        </w:rPr>
        <w:t>third</w:t>
      </w:r>
      <w:r w:rsidR="00F73C4F" w:rsidRPr="006C2555">
        <w:rPr>
          <w:rFonts w:ascii="Arial" w:eastAsia="Times New Roman" w:hAnsi="Arial" w:cs="Arial"/>
          <w:color w:val="222222"/>
          <w:sz w:val="24"/>
          <w:szCs w:val="24"/>
        </w:rPr>
        <w:t xml:space="preserve"> floor </w:t>
      </w:r>
      <w:r w:rsidR="00182564" w:rsidRPr="006C2555">
        <w:rPr>
          <w:rFonts w:ascii="Arial" w:eastAsia="Times New Roman" w:hAnsi="Arial" w:cs="Arial"/>
          <w:color w:val="222222"/>
          <w:sz w:val="24"/>
          <w:szCs w:val="24"/>
        </w:rPr>
        <w:t xml:space="preserve">near the Clinical Lab/Blood Bank </w:t>
      </w:r>
      <w:r w:rsidR="00F73C4F" w:rsidRPr="006C2555">
        <w:rPr>
          <w:rFonts w:ascii="Arial" w:eastAsia="Times New Roman" w:hAnsi="Arial" w:cs="Arial"/>
          <w:color w:val="222222"/>
          <w:sz w:val="24"/>
          <w:szCs w:val="24"/>
        </w:rPr>
        <w:t>of Mission Bernal Campu</w:t>
      </w:r>
      <w:r w:rsidR="002C4455" w:rsidRPr="006C2555">
        <w:rPr>
          <w:rFonts w:ascii="Arial" w:eastAsia="Times New Roman" w:hAnsi="Arial" w:cs="Arial"/>
          <w:color w:val="222222"/>
          <w:sz w:val="24"/>
          <w:szCs w:val="24"/>
        </w:rPr>
        <w:t>s</w:t>
      </w:r>
      <w:r w:rsidR="00F73C4F" w:rsidRPr="006C2555">
        <w:rPr>
          <w:rFonts w:ascii="Arial" w:eastAsia="Times New Roman" w:hAnsi="Arial" w:cs="Arial"/>
          <w:color w:val="222222"/>
          <w:sz w:val="24"/>
          <w:szCs w:val="24"/>
        </w:rPr>
        <w:t xml:space="preserve">. </w:t>
      </w:r>
      <w:r w:rsidR="00E64D3D">
        <w:rPr>
          <w:rFonts w:ascii="Arial" w:eastAsia="Times New Roman" w:hAnsi="Arial" w:cs="Arial"/>
          <w:color w:val="222222"/>
          <w:sz w:val="24"/>
          <w:szCs w:val="24"/>
        </w:rPr>
        <w:t xml:space="preserve">It </w:t>
      </w:r>
      <w:r w:rsidR="00E64D3D" w:rsidRPr="00991073">
        <w:rPr>
          <w:rFonts w:ascii="Arial" w:eastAsia="Times New Roman" w:hAnsi="Arial" w:cs="Arial"/>
          <w:color w:val="222222"/>
          <w:sz w:val="24"/>
          <w:szCs w:val="24"/>
        </w:rPr>
        <w:t>is</w:t>
      </w:r>
      <w:r w:rsidR="00991073" w:rsidRPr="00991073">
        <w:rPr>
          <w:rFonts w:ascii="Arial" w:eastAsia="Times New Roman" w:hAnsi="Arial" w:cs="Arial"/>
          <w:color w:val="222222"/>
          <w:sz w:val="24"/>
          <w:szCs w:val="24"/>
        </w:rPr>
        <w:t xml:space="preserve"> our way of saying “thank you” to our most generous philanthropic donors</w:t>
      </w:r>
      <w:r w:rsidR="00991073">
        <w:rPr>
          <w:rFonts w:ascii="Arial" w:eastAsia="Times New Roman" w:hAnsi="Arial" w:cs="Arial"/>
          <w:color w:val="222222"/>
          <w:sz w:val="24"/>
          <w:szCs w:val="24"/>
        </w:rPr>
        <w:t>, as well as</w:t>
      </w:r>
      <w:r w:rsidR="00991073" w:rsidRPr="00991073">
        <w:rPr>
          <w:rFonts w:ascii="Arial" w:eastAsia="Times New Roman" w:hAnsi="Arial" w:cs="Arial"/>
          <w:color w:val="222222"/>
          <w:sz w:val="24"/>
          <w:szCs w:val="24"/>
        </w:rPr>
        <w:t xml:space="preserve"> volunteers with more than 500 hours of service per year to CPMC.</w:t>
      </w:r>
    </w:p>
    <w:p w14:paraId="2D61C091" w14:textId="77777777" w:rsidR="00A43FEC" w:rsidRDefault="00A43FEC" w:rsidP="00062B30">
      <w:pPr>
        <w:spacing w:line="276" w:lineRule="auto"/>
        <w:ind w:left="1440" w:right="1360"/>
        <w:rPr>
          <w:rFonts w:ascii="Arial" w:hAnsi="Arial" w:cs="Arial"/>
          <w:sz w:val="24"/>
          <w:szCs w:val="24"/>
        </w:rPr>
      </w:pPr>
    </w:p>
    <w:p w14:paraId="1A255185" w14:textId="77777777" w:rsidR="008A747A" w:rsidRPr="006C2555" w:rsidRDefault="008A747A" w:rsidP="00062B30">
      <w:pPr>
        <w:spacing w:line="276" w:lineRule="auto"/>
        <w:ind w:left="1440"/>
        <w:rPr>
          <w:rFonts w:ascii="Arial" w:eastAsia="Calibri" w:hAnsi="Arial" w:cs="Arial"/>
          <w:sz w:val="13"/>
          <w:szCs w:val="13"/>
        </w:rPr>
      </w:pPr>
    </w:p>
    <w:p w14:paraId="24B522CD" w14:textId="77777777" w:rsidR="008A747A" w:rsidRPr="00164C10" w:rsidRDefault="008A747A" w:rsidP="00062B30">
      <w:pPr>
        <w:spacing w:line="276" w:lineRule="auto"/>
        <w:ind w:left="1440"/>
        <w:rPr>
          <w:rFonts w:ascii="Arial" w:eastAsia="Calibri" w:hAnsi="Arial" w:cs="Arial"/>
          <w:color w:val="00A9A0"/>
          <w:sz w:val="32"/>
          <w:szCs w:val="32"/>
        </w:rPr>
      </w:pPr>
      <w:r w:rsidRPr="00164C10">
        <w:rPr>
          <w:rFonts w:ascii="Arial" w:eastAsia="Calibri" w:hAnsi="Arial" w:cs="Arial"/>
          <w:color w:val="00A9A0"/>
          <w:sz w:val="32"/>
          <w:szCs w:val="32"/>
        </w:rPr>
        <w:t>Guest Internet Access (Wi</w:t>
      </w:r>
      <w:r w:rsidR="007B3702" w:rsidRPr="00164C10">
        <w:rPr>
          <w:rFonts w:ascii="Arial" w:eastAsia="Calibri" w:hAnsi="Arial" w:cs="Arial"/>
          <w:color w:val="00A9A0"/>
          <w:sz w:val="32"/>
          <w:szCs w:val="32"/>
        </w:rPr>
        <w:t>-</w:t>
      </w:r>
      <w:r w:rsidR="00B8524B" w:rsidRPr="00164C10">
        <w:rPr>
          <w:rFonts w:ascii="Arial" w:eastAsia="Calibri" w:hAnsi="Arial" w:cs="Arial"/>
          <w:color w:val="00A9A0"/>
          <w:sz w:val="32"/>
          <w:szCs w:val="32"/>
        </w:rPr>
        <w:t>F</w:t>
      </w:r>
      <w:r w:rsidRPr="00164C10">
        <w:rPr>
          <w:rFonts w:ascii="Arial" w:eastAsia="Calibri" w:hAnsi="Arial" w:cs="Arial"/>
          <w:color w:val="00A9A0"/>
          <w:sz w:val="32"/>
          <w:szCs w:val="32"/>
        </w:rPr>
        <w:t xml:space="preserve">i) </w:t>
      </w:r>
    </w:p>
    <w:p w14:paraId="5404D0E3" w14:textId="77777777" w:rsidR="008A747A" w:rsidRPr="00B8524B" w:rsidRDefault="008A747A" w:rsidP="00757FD3">
      <w:pPr>
        <w:pStyle w:val="BodyText"/>
        <w:spacing w:line="276" w:lineRule="auto"/>
        <w:ind w:left="1440" w:right="10" w:firstLine="0"/>
        <w:rPr>
          <w:rFonts w:ascii="Arial" w:hAnsi="Arial" w:cs="Arial"/>
        </w:rPr>
      </w:pPr>
      <w:r w:rsidRPr="00B8524B">
        <w:rPr>
          <w:rFonts w:ascii="Arial" w:hAnsi="Arial" w:cs="Arial"/>
        </w:rPr>
        <w:t xml:space="preserve">Mission Bernal Campus </w:t>
      </w:r>
      <w:r w:rsidR="007B3702" w:rsidRPr="00B8524B">
        <w:rPr>
          <w:rFonts w:ascii="Arial" w:hAnsi="Arial" w:cs="Arial"/>
        </w:rPr>
        <w:t>offers</w:t>
      </w:r>
      <w:r w:rsidRPr="00B8524B">
        <w:rPr>
          <w:rFonts w:ascii="Arial" w:hAnsi="Arial" w:cs="Arial"/>
        </w:rPr>
        <w:t xml:space="preserve"> complimentary </w:t>
      </w:r>
      <w:r w:rsidR="00B8524B" w:rsidRPr="00B8524B">
        <w:rPr>
          <w:rFonts w:ascii="Arial" w:hAnsi="Arial" w:cs="Arial"/>
        </w:rPr>
        <w:t>internet</w:t>
      </w:r>
      <w:r w:rsidRPr="00B8524B">
        <w:rPr>
          <w:rFonts w:ascii="Arial" w:hAnsi="Arial" w:cs="Arial"/>
        </w:rPr>
        <w:t xml:space="preserve"> access. </w:t>
      </w:r>
      <w:r w:rsidR="00757FD3">
        <w:rPr>
          <w:rFonts w:ascii="Arial" w:hAnsi="Arial" w:cs="Arial"/>
        </w:rPr>
        <w:t>T</w:t>
      </w:r>
      <w:r w:rsidRPr="00B8524B">
        <w:rPr>
          <w:rFonts w:ascii="Arial" w:hAnsi="Arial" w:cs="Arial"/>
          <w:spacing w:val="-1"/>
        </w:rPr>
        <w:t>o</w:t>
      </w:r>
      <w:r w:rsidRPr="00B8524B">
        <w:rPr>
          <w:rFonts w:ascii="Arial" w:hAnsi="Arial" w:cs="Arial"/>
          <w:spacing w:val="-2"/>
        </w:rPr>
        <w:t xml:space="preserve"> </w:t>
      </w:r>
      <w:r w:rsidRPr="00B8524B">
        <w:rPr>
          <w:rFonts w:ascii="Arial" w:hAnsi="Arial" w:cs="Arial"/>
          <w:spacing w:val="-1"/>
        </w:rPr>
        <w:t>connect,</w:t>
      </w:r>
      <w:r w:rsidRPr="00B8524B">
        <w:rPr>
          <w:rFonts w:ascii="Arial" w:hAnsi="Arial" w:cs="Arial"/>
          <w:spacing w:val="-6"/>
        </w:rPr>
        <w:t xml:space="preserve"> select </w:t>
      </w:r>
      <w:r w:rsidRPr="00B8524B">
        <w:rPr>
          <w:rFonts w:ascii="Arial" w:hAnsi="Arial" w:cs="Arial"/>
          <w:b/>
          <w:bCs/>
          <w:spacing w:val="-1"/>
        </w:rPr>
        <w:t>“</w:t>
      </w:r>
      <w:proofErr w:type="spellStart"/>
      <w:r w:rsidRPr="00B8524B">
        <w:rPr>
          <w:rFonts w:ascii="Arial" w:hAnsi="Arial" w:cs="Arial"/>
          <w:b/>
          <w:bCs/>
          <w:spacing w:val="-1"/>
        </w:rPr>
        <w:t>SHGUESTNet</w:t>
      </w:r>
      <w:proofErr w:type="spellEnd"/>
      <w:r w:rsidRPr="00B8524B">
        <w:rPr>
          <w:rFonts w:ascii="Arial" w:hAnsi="Arial" w:cs="Arial"/>
          <w:b/>
          <w:bCs/>
          <w:spacing w:val="-1"/>
        </w:rPr>
        <w:t xml:space="preserve">” </w:t>
      </w:r>
      <w:r w:rsidRPr="00B8524B">
        <w:rPr>
          <w:rFonts w:ascii="Arial" w:hAnsi="Arial" w:cs="Arial"/>
        </w:rPr>
        <w:t>as</w:t>
      </w:r>
      <w:r w:rsidRPr="00B8524B">
        <w:rPr>
          <w:rFonts w:ascii="Arial" w:hAnsi="Arial" w:cs="Arial"/>
          <w:spacing w:val="-3"/>
        </w:rPr>
        <w:t xml:space="preserve"> </w:t>
      </w:r>
      <w:r w:rsidRPr="00B8524B">
        <w:rPr>
          <w:rFonts w:ascii="Arial" w:hAnsi="Arial" w:cs="Arial"/>
          <w:spacing w:val="-1"/>
        </w:rPr>
        <w:t>the</w:t>
      </w:r>
      <w:r w:rsidRPr="00B8524B">
        <w:rPr>
          <w:rFonts w:ascii="Arial" w:hAnsi="Arial" w:cs="Arial"/>
          <w:spacing w:val="65"/>
          <w:w w:val="99"/>
        </w:rPr>
        <w:t xml:space="preserve"> </w:t>
      </w:r>
      <w:r w:rsidRPr="00B8524B">
        <w:rPr>
          <w:rFonts w:ascii="Arial" w:hAnsi="Arial" w:cs="Arial"/>
          <w:spacing w:val="-1"/>
        </w:rPr>
        <w:t>wireless</w:t>
      </w:r>
      <w:r w:rsidRPr="00B8524B">
        <w:rPr>
          <w:rFonts w:ascii="Arial" w:hAnsi="Arial" w:cs="Arial"/>
          <w:spacing w:val="-8"/>
        </w:rPr>
        <w:t xml:space="preserve"> </w:t>
      </w:r>
      <w:r w:rsidRPr="00B8524B">
        <w:rPr>
          <w:rFonts w:ascii="Arial" w:hAnsi="Arial" w:cs="Arial"/>
          <w:spacing w:val="-1"/>
        </w:rPr>
        <w:t xml:space="preserve">network. </w:t>
      </w:r>
      <w:r w:rsidR="00671CD1">
        <w:rPr>
          <w:rFonts w:ascii="Arial" w:hAnsi="Arial" w:cs="Arial"/>
          <w:spacing w:val="-1"/>
        </w:rPr>
        <w:t>Follow the prompts on the device, including accepting the</w:t>
      </w:r>
      <w:r w:rsidRPr="00B8524B">
        <w:rPr>
          <w:rFonts w:ascii="Arial" w:hAnsi="Arial" w:cs="Arial"/>
        </w:rPr>
        <w:t xml:space="preserve"> "Terms and Conditions of Use</w:t>
      </w:r>
      <w:r w:rsidR="00E44008">
        <w:rPr>
          <w:rFonts w:ascii="Arial" w:hAnsi="Arial" w:cs="Arial"/>
        </w:rPr>
        <w:t>.</w:t>
      </w:r>
      <w:r w:rsidRPr="00B8524B">
        <w:rPr>
          <w:rFonts w:ascii="Arial" w:hAnsi="Arial" w:cs="Arial"/>
        </w:rPr>
        <w:t xml:space="preserve">" </w:t>
      </w:r>
    </w:p>
    <w:p w14:paraId="57CE7A11" w14:textId="77777777" w:rsidR="008A747A" w:rsidRPr="006C2555" w:rsidRDefault="008A747A" w:rsidP="008A747A">
      <w:pPr>
        <w:pStyle w:val="BodyText"/>
        <w:spacing w:line="276" w:lineRule="auto"/>
        <w:ind w:left="1540" w:right="10"/>
        <w:rPr>
          <w:rFonts w:ascii="Arial" w:hAnsi="Arial" w:cs="Arial"/>
          <w:highlight w:val="yellow"/>
        </w:rPr>
      </w:pPr>
    </w:p>
    <w:p w14:paraId="6E346386" w14:textId="77777777" w:rsidR="00536255" w:rsidRPr="006C2555" w:rsidRDefault="00536255" w:rsidP="00991073">
      <w:pPr>
        <w:pStyle w:val="Heading4"/>
        <w:ind w:left="0"/>
        <w:rPr>
          <w:rFonts w:ascii="Arial" w:hAnsi="Arial" w:cs="Arial"/>
          <w:sz w:val="24"/>
          <w:szCs w:val="24"/>
        </w:rPr>
        <w:sectPr w:rsidR="00536255" w:rsidRPr="006C2555" w:rsidSect="00785D45">
          <w:type w:val="continuous"/>
          <w:pgSz w:w="12240" w:h="15840"/>
          <w:pgMar w:top="1440" w:right="0" w:bottom="1580" w:left="260" w:header="0" w:footer="1393" w:gutter="0"/>
          <w:cols w:space="40"/>
        </w:sectPr>
      </w:pPr>
    </w:p>
    <w:p w14:paraId="6F8658E1" w14:textId="77777777" w:rsidR="005E7F4B" w:rsidRDefault="004D3596" w:rsidP="00603DE2">
      <w:pPr>
        <w:ind w:left="1080"/>
        <w:rPr>
          <w:rFonts w:ascii="Arial" w:eastAsia="Calibri" w:hAnsi="Arial" w:cs="Arial"/>
          <w:sz w:val="20"/>
          <w:szCs w:val="20"/>
        </w:rPr>
      </w:pPr>
      <w:r w:rsidRPr="006C2555">
        <w:rPr>
          <w:rFonts w:ascii="Arial" w:eastAsia="Calibri" w:hAnsi="Arial" w:cs="Arial"/>
          <w:noProof/>
          <w:sz w:val="20"/>
          <w:szCs w:val="20"/>
        </w:rPr>
        <w:lastRenderedPageBreak/>
        <w:drawing>
          <wp:anchor distT="0" distB="0" distL="114300" distR="114300" simplePos="0" relativeHeight="251712000" behindDoc="0" locked="0" layoutInCell="1" allowOverlap="1" wp14:anchorId="1F642257" wp14:editId="5F86398C">
            <wp:simplePos x="0" y="0"/>
            <wp:positionH relativeFrom="column">
              <wp:posOffset>901700</wp:posOffset>
            </wp:positionH>
            <wp:positionV relativeFrom="paragraph">
              <wp:posOffset>0</wp:posOffset>
            </wp:positionV>
            <wp:extent cx="2776855" cy="6200775"/>
            <wp:effectExtent l="0" t="0" r="4445" b="9525"/>
            <wp:wrapSquare wrapText="bothSides"/>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r w:rsidR="005E7F4B" w:rsidRPr="006C2555">
        <w:rPr>
          <w:rFonts w:ascii="Arial" w:hAnsi="Arial" w:cs="Arial"/>
          <w:noProof/>
        </w:rPr>
        <mc:AlternateContent>
          <mc:Choice Requires="wpg">
            <w:drawing>
              <wp:anchor distT="0" distB="0" distL="114300" distR="114300" simplePos="0" relativeHeight="251702784" behindDoc="0" locked="0" layoutInCell="1" allowOverlap="1" wp14:anchorId="3B5A96D0" wp14:editId="1D587312">
                <wp:simplePos x="0" y="0"/>
                <wp:positionH relativeFrom="page">
                  <wp:posOffset>4209415</wp:posOffset>
                </wp:positionH>
                <wp:positionV relativeFrom="page">
                  <wp:posOffset>525780</wp:posOffset>
                </wp:positionV>
                <wp:extent cx="1270" cy="9532620"/>
                <wp:effectExtent l="0" t="0" r="36830" b="11430"/>
                <wp:wrapNone/>
                <wp:docPr id="2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5"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30130" id="Group 77" o:spid="_x0000_s1026" style="position:absolute;margin-left:331.45pt;margin-top:41.4pt;width:.1pt;height:750.6pt;z-index:251702784;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k5YgMAAO0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IHMQA&#10;AADbAAAADwAAAGRycy9kb3ducmV2LnhtbESPQWvCQBSE74L/YXmFXqTZqCgldRURC4In02J7fM0+&#10;k9Ds25jdmPjvXUHwOMzMN8xi1ZtKXKhxpWUF4ygGQZxZXXKu4Pvr8+0dhPPIGivLpOBKDlbL4WCB&#10;ibYdH+iS+lwECLsEFRTe14mULivIoItsTRy8k20M+iCbXOoGuwA3lZzE8VwaLDksFFjTpqDsP22N&#10;gv3599Slf+122kqTH0djTs3mR6nXl379AcJT75/hR3unFUxm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iBzEAAAA2wAAAA8AAAAAAAAAAAAAAAAAmAIAAGRycy9k&#10;b3ducmV2LnhtbFBLBQYAAAAABAAEAPUAAACJAwAAAAA=&#10;" path="m,l,15012e" filled="f" strokecolor="#00a9a0" strokeweight="1.54pt">
                  <v:path arrowok="t" o:connecttype="custom" o:connectlocs="0,828;0,15840" o:connectangles="0,0"/>
                </v:shape>
                <w10:wrap anchorx="page" anchory="page"/>
              </v:group>
            </w:pict>
          </mc:Fallback>
        </mc:AlternateContent>
      </w:r>
    </w:p>
    <w:p w14:paraId="100CA18F" w14:textId="77777777" w:rsidR="00603DE2" w:rsidRDefault="00603DE2" w:rsidP="00603DE2">
      <w:pPr>
        <w:ind w:left="1080"/>
        <w:rPr>
          <w:rFonts w:ascii="Arial" w:eastAsia="Calibri" w:hAnsi="Arial" w:cs="Arial"/>
          <w:sz w:val="20"/>
          <w:szCs w:val="20"/>
        </w:rPr>
      </w:pPr>
    </w:p>
    <w:p w14:paraId="4F9E9B21" w14:textId="77777777" w:rsidR="00603DE2" w:rsidRDefault="00603DE2" w:rsidP="00603DE2">
      <w:pPr>
        <w:ind w:left="1080"/>
        <w:rPr>
          <w:rFonts w:ascii="Arial" w:eastAsia="Calibri" w:hAnsi="Arial" w:cs="Arial"/>
          <w:sz w:val="20"/>
          <w:szCs w:val="20"/>
        </w:rPr>
      </w:pPr>
    </w:p>
    <w:p w14:paraId="12B212F7" w14:textId="77777777" w:rsidR="00F91B71" w:rsidRDefault="00F91B71" w:rsidP="005E7F4B">
      <w:pPr>
        <w:spacing w:line="200" w:lineRule="atLeast"/>
        <w:ind w:left="1080"/>
        <w:rPr>
          <w:rFonts w:ascii="Arial" w:eastAsia="Calibri" w:hAnsi="Arial" w:cs="Arial"/>
          <w:sz w:val="20"/>
          <w:szCs w:val="20"/>
        </w:rPr>
      </w:pPr>
    </w:p>
    <w:p w14:paraId="548E3644" w14:textId="77777777" w:rsidR="00F91B71" w:rsidRPr="00F91B71" w:rsidRDefault="00F91B71" w:rsidP="005E7F4B">
      <w:pPr>
        <w:spacing w:line="200" w:lineRule="atLeast"/>
        <w:ind w:left="1080"/>
        <w:rPr>
          <w:rFonts w:ascii="Arial" w:eastAsia="Calibri" w:hAnsi="Arial" w:cs="Arial"/>
          <w:sz w:val="52"/>
          <w:szCs w:val="52"/>
        </w:rPr>
      </w:pPr>
    </w:p>
    <w:p w14:paraId="6EC4B2CE" w14:textId="77777777" w:rsidR="000438D0" w:rsidRDefault="000438D0" w:rsidP="002E4FA8">
      <w:pPr>
        <w:pStyle w:val="Heading4"/>
        <w:spacing w:line="276" w:lineRule="auto"/>
        <w:rPr>
          <w:rFonts w:ascii="Arial" w:hAnsi="Arial" w:cs="Arial"/>
          <w:b/>
          <w:spacing w:val="11"/>
          <w:sz w:val="36"/>
        </w:rPr>
      </w:pPr>
    </w:p>
    <w:p w14:paraId="0B0C7C74" w14:textId="77777777" w:rsidR="004D3B8B" w:rsidRDefault="004D3B8B" w:rsidP="005E7F4B">
      <w:pPr>
        <w:rPr>
          <w:rFonts w:ascii="Arial" w:hAnsi="Arial" w:cs="Arial"/>
          <w:b/>
          <w:spacing w:val="11"/>
          <w:sz w:val="36"/>
        </w:rPr>
      </w:pPr>
    </w:p>
    <w:p w14:paraId="790F2C1A" w14:textId="77777777" w:rsidR="004D3B8B" w:rsidRDefault="004D3B8B" w:rsidP="005E7F4B">
      <w:pPr>
        <w:rPr>
          <w:rFonts w:ascii="Arial" w:hAnsi="Arial" w:cs="Arial"/>
          <w:b/>
          <w:spacing w:val="11"/>
          <w:sz w:val="36"/>
        </w:rPr>
      </w:pPr>
    </w:p>
    <w:p w14:paraId="561BE9F7" w14:textId="77777777" w:rsidR="004D3B8B" w:rsidRDefault="004D3B8B" w:rsidP="005E7F4B">
      <w:pPr>
        <w:rPr>
          <w:rFonts w:ascii="Arial" w:hAnsi="Arial" w:cs="Arial"/>
          <w:b/>
          <w:spacing w:val="11"/>
          <w:sz w:val="36"/>
        </w:rPr>
      </w:pPr>
    </w:p>
    <w:p w14:paraId="07EB80C6" w14:textId="77777777" w:rsidR="004D3B8B" w:rsidRDefault="004D3B8B" w:rsidP="005E7F4B">
      <w:pPr>
        <w:rPr>
          <w:rFonts w:ascii="Arial" w:hAnsi="Arial" w:cs="Arial"/>
          <w:b/>
          <w:spacing w:val="11"/>
          <w:sz w:val="36"/>
        </w:rPr>
      </w:pPr>
    </w:p>
    <w:p w14:paraId="70B7EFD0" w14:textId="77777777" w:rsidR="004D3B8B" w:rsidRDefault="004D3B8B" w:rsidP="005E7F4B">
      <w:pPr>
        <w:rPr>
          <w:rFonts w:ascii="Arial" w:hAnsi="Arial" w:cs="Arial"/>
          <w:b/>
          <w:spacing w:val="11"/>
          <w:sz w:val="36"/>
        </w:rPr>
      </w:pPr>
    </w:p>
    <w:p w14:paraId="5B77EE21" w14:textId="77777777" w:rsidR="004D3B8B" w:rsidRDefault="004D3B8B" w:rsidP="005E7F4B">
      <w:pPr>
        <w:rPr>
          <w:rFonts w:ascii="Arial" w:hAnsi="Arial" w:cs="Arial"/>
          <w:b/>
          <w:spacing w:val="11"/>
          <w:sz w:val="36"/>
        </w:rPr>
      </w:pPr>
    </w:p>
    <w:p w14:paraId="22F753AA" w14:textId="77777777" w:rsidR="004D3B8B" w:rsidRDefault="004D3B8B" w:rsidP="005E7F4B">
      <w:pPr>
        <w:rPr>
          <w:rFonts w:ascii="Arial" w:hAnsi="Arial" w:cs="Arial"/>
          <w:b/>
          <w:spacing w:val="11"/>
          <w:sz w:val="36"/>
        </w:rPr>
      </w:pPr>
    </w:p>
    <w:p w14:paraId="055154E9" w14:textId="77777777" w:rsidR="004D3B8B" w:rsidRDefault="004D3B8B" w:rsidP="005E7F4B">
      <w:pPr>
        <w:rPr>
          <w:rFonts w:ascii="Arial" w:hAnsi="Arial" w:cs="Arial"/>
          <w:b/>
          <w:spacing w:val="11"/>
          <w:sz w:val="36"/>
        </w:rPr>
      </w:pPr>
    </w:p>
    <w:p w14:paraId="1C33324F" w14:textId="77777777" w:rsidR="004D3B8B" w:rsidRPr="00E94053" w:rsidRDefault="004D3596" w:rsidP="00E26529">
      <w:pPr>
        <w:spacing w:line="641" w:lineRule="exact"/>
        <w:ind w:left="1440"/>
        <w:jc w:val="right"/>
        <w:rPr>
          <w:rFonts w:ascii="Arial" w:eastAsia="Calibri Light" w:hAnsi="Arial" w:cs="Arial"/>
          <w:color w:val="00A9A0"/>
          <w:sz w:val="56"/>
          <w:szCs w:val="56"/>
        </w:rPr>
      </w:pPr>
      <w:r w:rsidRPr="00F91B71">
        <w:rPr>
          <w:rFonts w:ascii="Arial" w:eastAsia="Calibri" w:hAnsi="Arial" w:cs="Arial"/>
          <w:noProof/>
          <w:sz w:val="52"/>
          <w:szCs w:val="52"/>
        </w:rPr>
        <mc:AlternateContent>
          <mc:Choice Requires="wps">
            <w:drawing>
              <wp:anchor distT="45720" distB="45720" distL="114300" distR="114300" simplePos="0" relativeHeight="251709952" behindDoc="0" locked="0" layoutInCell="1" allowOverlap="1" wp14:anchorId="65433448" wp14:editId="5E399794">
                <wp:simplePos x="0" y="0"/>
                <wp:positionH relativeFrom="column">
                  <wp:posOffset>53975</wp:posOffset>
                </wp:positionH>
                <wp:positionV relativeFrom="paragraph">
                  <wp:posOffset>4871085</wp:posOffset>
                </wp:positionV>
                <wp:extent cx="3599180" cy="1990725"/>
                <wp:effectExtent l="0" t="0" r="127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1990725"/>
                        </a:xfrm>
                        <a:prstGeom prst="rect">
                          <a:avLst/>
                        </a:prstGeom>
                        <a:solidFill>
                          <a:srgbClr val="FFFFFF"/>
                        </a:solidFill>
                        <a:ln w="9525">
                          <a:noFill/>
                          <a:miter lim="800000"/>
                          <a:headEnd/>
                          <a:tailEnd/>
                        </a:ln>
                      </wps:spPr>
                      <wps:txbx>
                        <w:txbxContent>
                          <w:p w14:paraId="4C543FB2" w14:textId="77777777" w:rsidR="002F275C" w:rsidRPr="004D3596" w:rsidRDefault="002F275C">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33448" id="Text Box 2" o:spid="_x0000_s1029" type="#_x0000_t202" style="position:absolute;left:0;text-align:left;margin-left:4.25pt;margin-top:383.55pt;width:283.4pt;height:156.7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" stroked="f">
                <v:textbox>
                  <w:txbxContent>
                    <w:p w14:paraId="4C543FB2" w14:textId="77777777" w:rsidR="002F275C" w:rsidRPr="004D3596" w:rsidRDefault="002F275C">
                      <w:pPr>
                        <w:rPr>
                          <w:sz w:val="72"/>
                          <w:szCs w:val="72"/>
                        </w:rPr>
                      </w:pPr>
                    </w:p>
                  </w:txbxContent>
                </v:textbox>
                <w10:wrap type="square"/>
              </v:shape>
            </w:pict>
          </mc:Fallback>
        </mc:AlternateContent>
      </w:r>
      <w:r w:rsidR="004D3B8B">
        <w:rPr>
          <w:rFonts w:ascii="Arial" w:hAnsi="Arial" w:cs="Arial"/>
          <w:b/>
          <w:spacing w:val="11"/>
          <w:sz w:val="36"/>
        </w:rPr>
        <w:tab/>
      </w:r>
      <w:r w:rsidR="004D3B8B">
        <w:rPr>
          <w:rFonts w:ascii="Arial" w:hAnsi="Arial" w:cs="Arial"/>
          <w:b/>
          <w:spacing w:val="11"/>
          <w:sz w:val="36"/>
        </w:rPr>
        <w:tab/>
      </w:r>
      <w:r w:rsidR="004D3B8B">
        <w:rPr>
          <w:rFonts w:ascii="Arial" w:hAnsi="Arial" w:cs="Arial"/>
          <w:b/>
          <w:spacing w:val="11"/>
          <w:sz w:val="36"/>
        </w:rPr>
        <w:tab/>
      </w:r>
      <w:commentRangeStart w:id="143"/>
      <w:r w:rsidR="004D3B8B">
        <w:rPr>
          <w:rFonts w:ascii="Arial" w:hAnsi="Arial" w:cs="Arial"/>
          <w:color w:val="00A9A0"/>
          <w:spacing w:val="-12"/>
          <w:sz w:val="56"/>
          <w:szCs w:val="56"/>
        </w:rPr>
        <w:t>Equipment and Furnishing</w:t>
      </w:r>
      <w:commentRangeEnd w:id="143"/>
      <w:r w:rsidR="00640A28">
        <w:rPr>
          <w:rStyle w:val="CommentReference"/>
        </w:rPr>
        <w:commentReference w:id="143"/>
      </w:r>
    </w:p>
    <w:p w14:paraId="731DB4FF" w14:textId="77777777" w:rsidR="005E7F4B" w:rsidRPr="006C2555" w:rsidRDefault="000438D0" w:rsidP="005E7F4B">
      <w:pPr>
        <w:rPr>
          <w:rFonts w:ascii="Arial" w:eastAsia="Calibri" w:hAnsi="Arial" w:cs="Arial"/>
          <w:sz w:val="20"/>
          <w:szCs w:val="20"/>
        </w:rPr>
      </w:pPr>
      <w:r>
        <w:rPr>
          <w:rFonts w:ascii="Arial" w:hAnsi="Arial" w:cs="Arial"/>
          <w:b/>
          <w:spacing w:val="11"/>
          <w:sz w:val="36"/>
        </w:rPr>
        <w:br w:type="page"/>
      </w:r>
    </w:p>
    <w:p w14:paraId="4B5CAFE5" w14:textId="77777777" w:rsidR="008773D3" w:rsidRDefault="002D3B5D" w:rsidP="008773D3">
      <w:pPr>
        <w:spacing w:line="276" w:lineRule="auto"/>
        <w:ind w:left="1440" w:right="1541" w:hanging="14"/>
        <w:rPr>
          <w:rFonts w:ascii="Arial" w:hAnsi="Arial" w:cs="Arial"/>
          <w:spacing w:val="-1"/>
          <w:sz w:val="24"/>
          <w:szCs w:val="24"/>
        </w:rPr>
      </w:pPr>
      <w:r w:rsidRPr="006C2555">
        <w:rPr>
          <w:rFonts w:ascii="Arial" w:eastAsia="Calibri Light" w:hAnsi="Arial" w:cs="Arial"/>
          <w:noProof/>
          <w:sz w:val="24"/>
          <w:szCs w:val="24"/>
        </w:rPr>
        <w:lastRenderedPageBreak/>
        <w:drawing>
          <wp:anchor distT="0" distB="0" distL="114300" distR="114300" simplePos="0" relativeHeight="251729408" behindDoc="0" locked="0" layoutInCell="1" allowOverlap="1" wp14:anchorId="6278F868" wp14:editId="55DEA058">
            <wp:simplePos x="0" y="0"/>
            <wp:positionH relativeFrom="column">
              <wp:posOffset>4961890</wp:posOffset>
            </wp:positionH>
            <wp:positionV relativeFrom="paragraph">
              <wp:posOffset>194310</wp:posOffset>
            </wp:positionV>
            <wp:extent cx="2191385" cy="3096260"/>
            <wp:effectExtent l="0" t="0" r="0" b="8890"/>
            <wp:wrapSquare wrapText="bothSides"/>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cstate="email">
                      <a:extLst>
                        <a:ext uri="{28A0092B-C50C-407E-A947-70E740481C1C}">
                          <a14:useLocalDpi xmlns:a14="http://schemas.microsoft.com/office/drawing/2010/main" val="0"/>
                        </a:ext>
                      </a:extLst>
                    </a:blip>
                    <a:srcRect l="15616" t="5602" r="17500"/>
                    <a:stretch/>
                  </pic:blipFill>
                  <pic:spPr bwMode="auto">
                    <a:xfrm>
                      <a:off x="0" y="0"/>
                      <a:ext cx="2191385"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D4F63" w14:textId="77777777" w:rsidR="002B355B" w:rsidRP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color w:val="00A9A0"/>
          <w:spacing w:val="11"/>
          <w:sz w:val="32"/>
          <w:szCs w:val="32"/>
        </w:rPr>
        <w:t>Ergonomics</w:t>
      </w:r>
    </w:p>
    <w:p w14:paraId="30934224" w14:textId="77777777" w:rsid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spacing w:val="11"/>
          <w:sz w:val="24"/>
          <w:szCs w:val="24"/>
        </w:rPr>
        <w:t>Ergonomic chairs and keyboard trays are fully adjustable. For assistance on proper chair and keyboard adjustment, please contact Safety Department at 415-600-4620 or email sforzok@sutterhealth.org. They will send materials regarding self-assessments and if needed will direct you to complete the online ergonomic assessment</w:t>
      </w:r>
      <w:r w:rsidRPr="002B355B">
        <w:rPr>
          <w:rFonts w:ascii="Arial" w:hAnsi="Arial" w:cs="Arial"/>
          <w:color w:val="00A9A0"/>
          <w:spacing w:val="11"/>
          <w:sz w:val="32"/>
          <w:szCs w:val="32"/>
        </w:rPr>
        <w:t>.</w:t>
      </w:r>
    </w:p>
    <w:p w14:paraId="3F2C833E" w14:textId="77777777" w:rsidR="002B355B" w:rsidRDefault="002B355B" w:rsidP="002B355B">
      <w:pPr>
        <w:spacing w:line="276" w:lineRule="auto"/>
        <w:ind w:left="1440"/>
        <w:rPr>
          <w:rFonts w:ascii="Arial" w:hAnsi="Arial" w:cs="Arial"/>
          <w:color w:val="00A9A0"/>
          <w:spacing w:val="11"/>
          <w:sz w:val="32"/>
          <w:szCs w:val="32"/>
        </w:rPr>
      </w:pPr>
    </w:p>
    <w:p w14:paraId="3DD4CC6B" w14:textId="1C5D37A5" w:rsidR="008773D3" w:rsidRDefault="008773D3" w:rsidP="002B355B">
      <w:pPr>
        <w:spacing w:line="276" w:lineRule="auto"/>
        <w:ind w:left="1440"/>
        <w:rPr>
          <w:rFonts w:ascii="Arial" w:hAnsi="Arial" w:cs="Arial"/>
          <w:color w:val="00A9A0"/>
          <w:spacing w:val="11"/>
          <w:sz w:val="32"/>
          <w:szCs w:val="32"/>
        </w:rPr>
      </w:pPr>
      <w:r w:rsidRPr="004F3240">
        <w:rPr>
          <w:rFonts w:ascii="Arial" w:hAnsi="Arial" w:cs="Arial"/>
          <w:color w:val="00A9A0"/>
          <w:spacing w:val="11"/>
          <w:sz w:val="32"/>
          <w:szCs w:val="32"/>
        </w:rPr>
        <w:t xml:space="preserve">Office Spaces </w:t>
      </w:r>
    </w:p>
    <w:p w14:paraId="29B3B43F" w14:textId="6B2B95A4" w:rsidR="002B355B" w:rsidRDefault="002B355B" w:rsidP="002B355B">
      <w:pPr>
        <w:spacing w:line="276" w:lineRule="auto"/>
        <w:ind w:left="1440"/>
        <w:rPr>
          <w:rFonts w:ascii="Arial" w:hAnsi="Arial" w:cs="Arial"/>
          <w:spacing w:val="11"/>
        </w:rPr>
      </w:pPr>
      <w:r w:rsidRPr="002B355B">
        <w:rPr>
          <w:rFonts w:ascii="Arial" w:hAnsi="Arial" w:cs="Arial"/>
          <w:spacing w:val="11"/>
        </w:rPr>
        <w:t>Office spaces include the following:</w:t>
      </w:r>
    </w:p>
    <w:p w14:paraId="06EC7A7D" w14:textId="77777777" w:rsidR="002B355B" w:rsidRPr="002B355B" w:rsidRDefault="002B355B" w:rsidP="002B355B">
      <w:pPr>
        <w:spacing w:line="276" w:lineRule="auto"/>
        <w:ind w:left="1440"/>
        <w:rPr>
          <w:rFonts w:ascii="Arial" w:hAnsi="Arial" w:cs="Arial"/>
          <w:spacing w:val="11"/>
        </w:rPr>
      </w:pPr>
    </w:p>
    <w:p w14:paraId="2511F598"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chairs</w:t>
      </w:r>
    </w:p>
    <w:p w14:paraId="67CA17AA"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keyboard trays</w:t>
      </w:r>
    </w:p>
    <w:p w14:paraId="16F1142A" w14:textId="4EFABE42"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Electric sit/stand desks</w:t>
      </w:r>
    </w:p>
    <w:p w14:paraId="399F58B0"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Monitor arms </w:t>
      </w:r>
    </w:p>
    <w:p w14:paraId="54FFF072"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Electrical outlets on the desktop for device charging </w:t>
      </w:r>
    </w:p>
    <w:p w14:paraId="79B834AE"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Mobile personal storage - keys will be provided for assigned locations</w:t>
      </w:r>
    </w:p>
    <w:p w14:paraId="2AC9ED4D" w14:textId="77777777" w:rsidR="008773D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Task lighting</w:t>
      </w:r>
    </w:p>
    <w:p w14:paraId="1FA160A4" w14:textId="77777777" w:rsidR="008773D3" w:rsidRPr="008773D3" w:rsidRDefault="008773D3" w:rsidP="004F3240">
      <w:pPr>
        <w:spacing w:line="276" w:lineRule="auto"/>
        <w:ind w:left="1440"/>
        <w:rPr>
          <w:rFonts w:ascii="Arial" w:eastAsia="Calibri Light" w:hAnsi="Arial" w:cs="Arial"/>
          <w:sz w:val="24"/>
          <w:szCs w:val="24"/>
        </w:rPr>
      </w:pPr>
    </w:p>
    <w:p w14:paraId="0D0539DD" w14:textId="77777777" w:rsidR="00932923" w:rsidRDefault="00932923" w:rsidP="004F3240">
      <w:pPr>
        <w:spacing w:line="276" w:lineRule="auto"/>
        <w:ind w:left="1440"/>
        <w:rPr>
          <w:rFonts w:ascii="Arial" w:hAnsi="Arial" w:cs="Arial"/>
          <w:spacing w:val="11"/>
          <w:sz w:val="24"/>
          <w:szCs w:val="24"/>
        </w:rPr>
      </w:pPr>
    </w:p>
    <w:p w14:paraId="68EF3418" w14:textId="77777777" w:rsidR="004A61D8" w:rsidRPr="00B07026" w:rsidRDefault="007E2B8F" w:rsidP="00B07026">
      <w:pPr>
        <w:tabs>
          <w:tab w:val="left" w:pos="1440"/>
        </w:tabs>
        <w:spacing w:line="276" w:lineRule="auto"/>
        <w:ind w:left="1440" w:right="190"/>
        <w:rPr>
          <w:rFonts w:ascii="Arial" w:hAnsi="Arial" w:cs="Arial"/>
          <w:spacing w:val="11"/>
          <w:sz w:val="32"/>
          <w:szCs w:val="32"/>
        </w:rPr>
      </w:pPr>
      <w:r w:rsidRPr="00B07026">
        <w:rPr>
          <w:rFonts w:ascii="Arial" w:hAnsi="Arial" w:cs="Arial"/>
          <w:noProof/>
          <w:color w:val="00A9A0"/>
          <w:sz w:val="32"/>
          <w:szCs w:val="32"/>
        </w:rPr>
        <w:drawing>
          <wp:anchor distT="0" distB="0" distL="114300" distR="114300" simplePos="0" relativeHeight="251592192" behindDoc="0" locked="0" layoutInCell="1" allowOverlap="1" wp14:anchorId="58BA45C1" wp14:editId="410D187B">
            <wp:simplePos x="0" y="0"/>
            <wp:positionH relativeFrom="column">
              <wp:posOffset>4233545</wp:posOffset>
            </wp:positionH>
            <wp:positionV relativeFrom="paragraph">
              <wp:posOffset>5426</wp:posOffset>
            </wp:positionV>
            <wp:extent cx="2925445" cy="1480820"/>
            <wp:effectExtent l="0" t="0" r="8255" b="5080"/>
            <wp:wrapSquare wrapText="bothSides"/>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5445" cy="1480820"/>
                    </a:xfrm>
                    <a:prstGeom prst="rect">
                      <a:avLst/>
                    </a:prstGeom>
                  </pic:spPr>
                </pic:pic>
              </a:graphicData>
            </a:graphic>
            <wp14:sizeRelH relativeFrom="margin">
              <wp14:pctWidth>0</wp14:pctWidth>
            </wp14:sizeRelH>
            <wp14:sizeRelV relativeFrom="margin">
              <wp14:pctHeight>0</wp14:pctHeight>
            </wp14:sizeRelV>
          </wp:anchor>
        </w:drawing>
      </w:r>
      <w:r w:rsidR="002E7D73" w:rsidRPr="00B07026">
        <w:rPr>
          <w:rFonts w:ascii="Arial" w:hAnsi="Arial" w:cs="Arial"/>
          <w:color w:val="00A9A0"/>
          <w:spacing w:val="11"/>
          <w:sz w:val="32"/>
          <w:szCs w:val="32"/>
        </w:rPr>
        <w:t>Kronos Time Clocks</w:t>
      </w:r>
    </w:p>
    <w:p w14:paraId="3BAE6F36" w14:textId="77777777" w:rsidR="00AD0093" w:rsidRPr="006C2555" w:rsidRDefault="007E2B8F" w:rsidP="00B07026">
      <w:pPr>
        <w:tabs>
          <w:tab w:val="left" w:pos="1440"/>
        </w:tabs>
        <w:spacing w:line="276" w:lineRule="auto"/>
        <w:ind w:left="1440" w:right="190"/>
        <w:rPr>
          <w:rFonts w:ascii="Arial" w:eastAsia="Calibri Light" w:hAnsi="Arial" w:cs="Arial"/>
          <w:sz w:val="24"/>
          <w:szCs w:val="24"/>
        </w:rPr>
      </w:pPr>
      <w:r w:rsidRPr="006C2555">
        <w:rPr>
          <w:rFonts w:ascii="Arial" w:hAnsi="Arial" w:cs="Arial"/>
          <w:spacing w:val="11"/>
          <w:sz w:val="24"/>
          <w:szCs w:val="24"/>
        </w:rPr>
        <w:t>New InTouch wall clocks are located throughout the campus, conveniently positioned near:</w:t>
      </w:r>
      <w:r w:rsidRPr="006C2555">
        <w:rPr>
          <w:rFonts w:ascii="Arial" w:hAnsi="Arial" w:cs="Arial"/>
          <w:noProof/>
          <w:spacing w:val="11"/>
          <w:sz w:val="36"/>
        </w:rPr>
        <w:t xml:space="preserve"> </w:t>
      </w:r>
    </w:p>
    <w:p w14:paraId="2DED3E8A" w14:textId="77777777" w:rsidR="007E2B8F" w:rsidRPr="006C2555" w:rsidRDefault="007E2B8F"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Elevator lobbies</w:t>
      </w:r>
    </w:p>
    <w:p w14:paraId="0184F866"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 xml:space="preserve">Main </w:t>
      </w:r>
      <w:r w:rsidR="007E2B8F" w:rsidRPr="006C2555">
        <w:rPr>
          <w:rFonts w:ascii="Arial" w:eastAsia="Calibri Light" w:hAnsi="Arial" w:cs="Arial"/>
          <w:sz w:val="24"/>
          <w:szCs w:val="24"/>
        </w:rPr>
        <w:t>c</w:t>
      </w:r>
      <w:r w:rsidRPr="006C2555">
        <w:rPr>
          <w:rFonts w:ascii="Arial" w:eastAsia="Calibri Light" w:hAnsi="Arial" w:cs="Arial"/>
          <w:sz w:val="24"/>
          <w:szCs w:val="24"/>
        </w:rPr>
        <w:t>orridors</w:t>
      </w:r>
    </w:p>
    <w:p w14:paraId="653A005F"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Lab &amp; Pharmacy</w:t>
      </w:r>
    </w:p>
    <w:p w14:paraId="7D2D39DD"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Some Staff Lounges</w:t>
      </w:r>
    </w:p>
    <w:p w14:paraId="4B11DA88" w14:textId="77777777" w:rsidR="00AD0093" w:rsidRPr="006C2555" w:rsidRDefault="001F06DE" w:rsidP="00696079">
      <w:pPr>
        <w:numPr>
          <w:ilvl w:val="2"/>
          <w:numId w:val="3"/>
        </w:numPr>
        <w:tabs>
          <w:tab w:val="num" w:pos="3240"/>
        </w:tabs>
        <w:spacing w:line="276" w:lineRule="auto"/>
        <w:ind w:left="1980"/>
        <w:rPr>
          <w:rFonts w:ascii="Arial" w:eastAsia="Calibri Light" w:hAnsi="Arial" w:cs="Arial"/>
          <w:sz w:val="24"/>
          <w:szCs w:val="24"/>
        </w:rPr>
      </w:pPr>
      <w:r w:rsidRPr="006C2555">
        <w:rPr>
          <w:rFonts w:ascii="Arial" w:eastAsia="Calibri Light" w:hAnsi="Arial" w:cs="Arial"/>
          <w:sz w:val="24"/>
          <w:szCs w:val="24"/>
        </w:rPr>
        <w:t>Web Application will also be available for some users</w:t>
      </w:r>
    </w:p>
    <w:p w14:paraId="06F96801" w14:textId="77777777" w:rsidR="00EF4AEC" w:rsidRDefault="00EF4AEC" w:rsidP="00EF4AEC">
      <w:pPr>
        <w:spacing w:line="276" w:lineRule="auto"/>
        <w:ind w:left="1440"/>
        <w:rPr>
          <w:rFonts w:ascii="Arial" w:hAnsi="Arial" w:cs="Arial"/>
          <w:color w:val="5A5A5A"/>
          <w:spacing w:val="11"/>
          <w:sz w:val="36"/>
        </w:rPr>
      </w:pPr>
    </w:p>
    <w:p w14:paraId="2917A49D" w14:textId="77777777" w:rsidR="009B7568" w:rsidRDefault="009B7568" w:rsidP="00EF4AEC">
      <w:pPr>
        <w:spacing w:line="276" w:lineRule="auto"/>
        <w:ind w:left="1440"/>
        <w:rPr>
          <w:rFonts w:ascii="Arial" w:hAnsi="Arial" w:cs="Arial"/>
          <w:color w:val="5A5A5A"/>
          <w:spacing w:val="11"/>
          <w:sz w:val="36"/>
        </w:rPr>
      </w:pPr>
    </w:p>
    <w:p w14:paraId="0B12E1FF" w14:textId="77777777" w:rsidR="00B07026" w:rsidRPr="00EF4AEC" w:rsidRDefault="00B07026" w:rsidP="00EF4AEC">
      <w:pPr>
        <w:spacing w:line="276" w:lineRule="auto"/>
        <w:ind w:left="1440"/>
        <w:rPr>
          <w:rFonts w:ascii="Arial" w:hAnsi="Arial" w:cs="Arial"/>
          <w:color w:val="00A9A0"/>
          <w:spacing w:val="11"/>
          <w:sz w:val="32"/>
          <w:szCs w:val="32"/>
        </w:rPr>
      </w:pPr>
      <w:r w:rsidRPr="00EF4AEC">
        <w:rPr>
          <w:rFonts w:ascii="Arial" w:hAnsi="Arial" w:cs="Arial"/>
          <w:color w:val="00A9A0"/>
          <w:spacing w:val="11"/>
          <w:sz w:val="32"/>
          <w:szCs w:val="32"/>
        </w:rPr>
        <w:t>Telephone System</w:t>
      </w:r>
    </w:p>
    <w:p w14:paraId="6E74A7A2" w14:textId="77777777" w:rsidR="00B07026" w:rsidRPr="006C2555" w:rsidRDefault="00B07026" w:rsidP="00EF4AEC">
      <w:pPr>
        <w:spacing w:line="276" w:lineRule="auto"/>
        <w:ind w:left="1440"/>
        <w:rPr>
          <w:rFonts w:ascii="Arial" w:hAnsi="Arial" w:cs="Arial"/>
          <w:color w:val="5A5A5A"/>
          <w:spacing w:val="11"/>
          <w:sz w:val="24"/>
          <w:szCs w:val="24"/>
        </w:rPr>
      </w:pPr>
      <w:r w:rsidRPr="006C2555">
        <w:rPr>
          <w:rFonts w:ascii="Arial" w:hAnsi="Arial" w:cs="Arial"/>
          <w:noProof/>
          <w:color w:val="5A5A5A"/>
          <w:spacing w:val="11"/>
          <w:sz w:val="24"/>
          <w:szCs w:val="24"/>
        </w:rPr>
        <w:drawing>
          <wp:anchor distT="0" distB="0" distL="114300" distR="114300" simplePos="0" relativeHeight="251722240" behindDoc="0" locked="0" layoutInCell="1" allowOverlap="1" wp14:anchorId="59E67C9E" wp14:editId="2E710A7D">
            <wp:simplePos x="0" y="0"/>
            <wp:positionH relativeFrom="column">
              <wp:posOffset>3973195</wp:posOffset>
            </wp:positionH>
            <wp:positionV relativeFrom="paragraph">
              <wp:posOffset>411480</wp:posOffset>
            </wp:positionV>
            <wp:extent cx="3053715" cy="1972945"/>
            <wp:effectExtent l="0" t="0" r="0" b="8255"/>
            <wp:wrapSquare wrapText="bothSides"/>
            <wp:docPr id="289" name="Content Placeholder 2"/>
            <wp:cNvGraphicFramePr/>
            <a:graphic xmlns:a="http://schemas.openxmlformats.org/drawingml/2006/main">
              <a:graphicData uri="http://schemas.openxmlformats.org/drawingml/2006/picture">
                <pic:pic xmlns:pic="http://schemas.openxmlformats.org/drawingml/2006/picture">
                  <pic:nvPicPr>
                    <pic:cNvPr id="7" name="Content Placeholder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3715" cy="1972945"/>
                    </a:xfrm>
                    <a:prstGeom prst="rect">
                      <a:avLst/>
                    </a:prstGeom>
                  </pic:spPr>
                </pic:pic>
              </a:graphicData>
            </a:graphic>
            <wp14:sizeRelH relativeFrom="margin">
              <wp14:pctWidth>0</wp14:pctWidth>
            </wp14:sizeRelH>
            <wp14:sizeRelV relativeFrom="margin">
              <wp14:pctHeight>0</wp14:pctHeight>
            </wp14:sizeRelV>
          </wp:anchor>
        </w:drawing>
      </w:r>
      <w:r w:rsidRPr="006C2555">
        <w:rPr>
          <w:rFonts w:ascii="Arial" w:hAnsi="Arial" w:cs="Arial"/>
          <w:color w:val="5A5A5A"/>
          <w:spacing w:val="11"/>
          <w:sz w:val="24"/>
          <w:szCs w:val="24"/>
        </w:rPr>
        <w:t xml:space="preserve">Cisco Voice over IP (VoIP) phones are used at Mission Bernal Campus, including desk, </w:t>
      </w:r>
      <w:r w:rsidRPr="006C2555">
        <w:rPr>
          <w:rFonts w:ascii="Arial" w:hAnsi="Arial" w:cs="Arial"/>
          <w:color w:val="5A5A5A"/>
          <w:spacing w:val="11"/>
          <w:sz w:val="24"/>
          <w:szCs w:val="24"/>
        </w:rPr>
        <w:lastRenderedPageBreak/>
        <w:t xml:space="preserve">wall and wireless phones. In addition to the standard features of traditional phones (hold, speaker phone, call forwarding, conferencing, muting), </w:t>
      </w:r>
      <w:r w:rsidR="00587EA4">
        <w:rPr>
          <w:rFonts w:ascii="Arial" w:hAnsi="Arial" w:cs="Arial"/>
          <w:color w:val="5A5A5A"/>
          <w:spacing w:val="11"/>
          <w:sz w:val="24"/>
          <w:szCs w:val="24"/>
        </w:rPr>
        <w:t>t</w:t>
      </w:r>
      <w:r w:rsidRPr="006C2555">
        <w:rPr>
          <w:rFonts w:ascii="Arial" w:hAnsi="Arial" w:cs="Arial"/>
          <w:color w:val="5A5A5A"/>
          <w:spacing w:val="11"/>
          <w:sz w:val="24"/>
          <w:szCs w:val="24"/>
        </w:rPr>
        <w:t>he Cisco phones offer:</w:t>
      </w:r>
    </w:p>
    <w:p w14:paraId="0C4FF44E"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Cisco Unity voicemail</w:t>
      </w:r>
      <w:r w:rsidRPr="000201A5">
        <w:rPr>
          <w:rFonts w:ascii="Arial" w:hAnsi="Arial" w:cs="Arial"/>
          <w:noProof/>
        </w:rPr>
        <w:t xml:space="preserve"> </w:t>
      </w:r>
    </w:p>
    <w:p w14:paraId="725C10F3"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 xml:space="preserve">Connects to the </w:t>
      </w:r>
      <w:proofErr w:type="spellStart"/>
      <w:r w:rsidRPr="000201A5">
        <w:rPr>
          <w:rFonts w:ascii="Arial" w:hAnsi="Arial" w:cs="Arial"/>
          <w:color w:val="5A5A5A"/>
          <w:spacing w:val="11"/>
          <w:sz w:val="24"/>
          <w:szCs w:val="24"/>
        </w:rPr>
        <w:t>Vocera</w:t>
      </w:r>
      <w:proofErr w:type="spellEnd"/>
      <w:r w:rsidRPr="000201A5">
        <w:rPr>
          <w:rFonts w:ascii="Arial" w:hAnsi="Arial" w:cs="Arial"/>
          <w:color w:val="5A5A5A"/>
          <w:spacing w:val="11"/>
          <w:sz w:val="24"/>
          <w:szCs w:val="24"/>
        </w:rPr>
        <w:t xml:space="preserve"> badge application, allowing calls can be made between telephones and </w:t>
      </w:r>
      <w:proofErr w:type="spellStart"/>
      <w:r w:rsidRPr="000201A5">
        <w:rPr>
          <w:rFonts w:ascii="Arial" w:hAnsi="Arial" w:cs="Arial"/>
          <w:color w:val="5A5A5A"/>
          <w:spacing w:val="11"/>
          <w:sz w:val="24"/>
          <w:szCs w:val="24"/>
        </w:rPr>
        <w:t>Vocera</w:t>
      </w:r>
      <w:proofErr w:type="spellEnd"/>
      <w:r w:rsidRPr="000201A5">
        <w:rPr>
          <w:rFonts w:ascii="Arial" w:hAnsi="Arial" w:cs="Arial"/>
          <w:color w:val="5A5A5A"/>
          <w:spacing w:val="11"/>
          <w:sz w:val="24"/>
          <w:szCs w:val="24"/>
        </w:rPr>
        <w:t xml:space="preserve"> badges.</w:t>
      </w:r>
    </w:p>
    <w:p w14:paraId="51033875"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proofErr w:type="spellStart"/>
      <w:r w:rsidRPr="000201A5">
        <w:rPr>
          <w:rFonts w:ascii="Arial" w:hAnsi="Arial" w:cs="Arial"/>
          <w:color w:val="5A5A5A"/>
          <w:spacing w:val="11"/>
          <w:sz w:val="24"/>
          <w:szCs w:val="24"/>
        </w:rPr>
        <w:t>Informacast</w:t>
      </w:r>
      <w:proofErr w:type="spellEnd"/>
      <w:r w:rsidRPr="000201A5">
        <w:rPr>
          <w:rFonts w:ascii="Arial" w:hAnsi="Arial" w:cs="Arial"/>
          <w:color w:val="5A5A5A"/>
          <w:spacing w:val="11"/>
          <w:sz w:val="24"/>
          <w:szCs w:val="24"/>
        </w:rPr>
        <w:t xml:space="preserve"> for paging and broadcast messaging</w:t>
      </w:r>
    </w:p>
    <w:p w14:paraId="0399B5DA" w14:textId="77777777" w:rsidR="00B07026" w:rsidRDefault="00B07026" w:rsidP="000201A5">
      <w:pPr>
        <w:spacing w:line="276" w:lineRule="auto"/>
        <w:ind w:left="1980"/>
        <w:rPr>
          <w:rFonts w:ascii="Arial" w:hAnsi="Arial" w:cs="Arial"/>
          <w:color w:val="5A5A5A"/>
          <w:spacing w:val="11"/>
          <w:sz w:val="24"/>
          <w:szCs w:val="24"/>
        </w:rPr>
      </w:pPr>
    </w:p>
    <w:p w14:paraId="3AE21B67" w14:textId="77777777" w:rsidR="00B76B4C" w:rsidRPr="00B32E29" w:rsidRDefault="00B76B4C" w:rsidP="00B32E29">
      <w:pPr>
        <w:spacing w:line="276" w:lineRule="auto"/>
        <w:ind w:left="1440"/>
        <w:rPr>
          <w:rFonts w:ascii="Arial" w:hAnsi="Arial" w:cs="Arial"/>
          <w:color w:val="5A5A5A"/>
          <w:spacing w:val="11"/>
          <w:sz w:val="24"/>
          <w:szCs w:val="24"/>
        </w:rPr>
      </w:pPr>
      <w:r w:rsidRPr="00B32E29">
        <w:rPr>
          <w:rFonts w:ascii="Arial" w:hAnsi="Arial" w:cs="Arial"/>
          <w:color w:val="5A5A5A"/>
          <w:spacing w:val="11"/>
          <w:sz w:val="24"/>
          <w:szCs w:val="24"/>
        </w:rPr>
        <w:t>Emergency red phones will be installed in key locations.</w:t>
      </w:r>
    </w:p>
    <w:p w14:paraId="0F420288" w14:textId="77777777" w:rsidR="002E7D73" w:rsidRPr="009B7568" w:rsidRDefault="002E7D73" w:rsidP="00B76B4C">
      <w:pPr>
        <w:spacing w:line="276" w:lineRule="auto"/>
        <w:rPr>
          <w:rFonts w:ascii="Arial" w:eastAsia="Calibri Light" w:hAnsi="Arial" w:cs="Arial"/>
          <w:sz w:val="24"/>
          <w:szCs w:val="24"/>
        </w:rPr>
      </w:pPr>
    </w:p>
    <w:p w14:paraId="7267D326" w14:textId="77777777" w:rsidR="004A61D8" w:rsidRPr="006C2555" w:rsidRDefault="004A61D8" w:rsidP="002E4FA8">
      <w:pPr>
        <w:spacing w:line="276" w:lineRule="auto"/>
        <w:ind w:left="1540"/>
        <w:rPr>
          <w:rFonts w:ascii="Arial" w:eastAsia="Calibri" w:hAnsi="Arial" w:cs="Arial"/>
          <w:i/>
          <w:sz w:val="5"/>
          <w:szCs w:val="5"/>
        </w:rPr>
      </w:pPr>
    </w:p>
    <w:p w14:paraId="141C5E68" w14:textId="77777777" w:rsidR="00544D17" w:rsidRPr="000201A5" w:rsidRDefault="00544D17" w:rsidP="000201A5">
      <w:pPr>
        <w:spacing w:line="276" w:lineRule="auto"/>
        <w:ind w:left="1440"/>
        <w:rPr>
          <w:rFonts w:ascii="Arial" w:hAnsi="Arial" w:cs="Arial"/>
          <w:color w:val="00A9A0"/>
          <w:spacing w:val="11"/>
          <w:sz w:val="32"/>
          <w:szCs w:val="32"/>
        </w:rPr>
      </w:pPr>
      <w:r w:rsidRPr="000201A5">
        <w:rPr>
          <w:rFonts w:ascii="Arial" w:hAnsi="Arial" w:cs="Arial"/>
          <w:color w:val="00A9A0"/>
          <w:spacing w:val="11"/>
          <w:sz w:val="32"/>
          <w:szCs w:val="32"/>
        </w:rPr>
        <w:t>Multi-Function Printers (Scan, Print, Copy)</w:t>
      </w:r>
    </w:p>
    <w:p w14:paraId="1F5E6A2A" w14:textId="77777777" w:rsidR="00AD0093" w:rsidRPr="006C2555" w:rsidRDefault="001F06DE" w:rsidP="00E7127C">
      <w:pPr>
        <w:tabs>
          <w:tab w:val="num" w:pos="720"/>
        </w:tabs>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Multi-function networked printers are located throughout the facility and can function as copiers, scanners and printers.</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Print jobs can be retrieved by tapping your badge on the sensor located on the printer of your choice.</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Some workflows will default to specific printers (</w:t>
      </w:r>
      <w:r w:rsidR="00407A13" w:rsidRPr="006C2555">
        <w:rPr>
          <w:rFonts w:ascii="Arial" w:hAnsi="Arial" w:cs="Arial"/>
          <w:color w:val="5A5A5A"/>
          <w:spacing w:val="11"/>
          <w:sz w:val="24"/>
          <w:szCs w:val="24"/>
        </w:rPr>
        <w:t>such as in</w:t>
      </w:r>
      <w:r w:rsidRPr="006C2555">
        <w:rPr>
          <w:rFonts w:ascii="Arial" w:hAnsi="Arial" w:cs="Arial"/>
          <w:color w:val="5A5A5A"/>
          <w:spacing w:val="11"/>
          <w:sz w:val="24"/>
          <w:szCs w:val="24"/>
        </w:rPr>
        <w:t xml:space="preserve"> the ED)</w:t>
      </w:r>
      <w:r w:rsidR="0041347C">
        <w:rPr>
          <w:rFonts w:ascii="Arial" w:hAnsi="Arial" w:cs="Arial"/>
          <w:color w:val="5A5A5A"/>
          <w:spacing w:val="11"/>
          <w:sz w:val="24"/>
          <w:szCs w:val="24"/>
        </w:rPr>
        <w:t xml:space="preserve">. </w:t>
      </w:r>
    </w:p>
    <w:p w14:paraId="041B9172" w14:textId="77777777" w:rsidR="00B82CF9" w:rsidRDefault="00B82CF9" w:rsidP="00B82CF9">
      <w:pPr>
        <w:spacing w:line="276" w:lineRule="auto"/>
        <w:ind w:left="1440"/>
        <w:rPr>
          <w:rFonts w:ascii="Arial" w:hAnsi="Arial" w:cs="Arial"/>
          <w:color w:val="5A5A5A"/>
          <w:spacing w:val="11"/>
          <w:sz w:val="24"/>
          <w:szCs w:val="24"/>
        </w:rPr>
      </w:pPr>
    </w:p>
    <w:p w14:paraId="30A78121" w14:textId="77777777" w:rsidR="00AD0093" w:rsidRPr="006C2555" w:rsidRDefault="00407A13" w:rsidP="00B82CF9">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For c</w:t>
      </w:r>
      <w:r w:rsidR="001F06DE" w:rsidRPr="006C2555">
        <w:rPr>
          <w:rFonts w:ascii="Arial" w:hAnsi="Arial" w:cs="Arial"/>
          <w:color w:val="5A5A5A"/>
          <w:spacing w:val="11"/>
          <w:sz w:val="24"/>
          <w:szCs w:val="24"/>
        </w:rPr>
        <w:t>opier and printer support</w:t>
      </w:r>
      <w:r w:rsidRPr="006C2555">
        <w:rPr>
          <w:rFonts w:ascii="Arial" w:hAnsi="Arial" w:cs="Arial"/>
          <w:color w:val="5A5A5A"/>
          <w:spacing w:val="11"/>
          <w:sz w:val="24"/>
          <w:szCs w:val="24"/>
        </w:rPr>
        <w:t>, call</w:t>
      </w:r>
      <w:r w:rsidR="001F06DE" w:rsidRPr="006C2555">
        <w:rPr>
          <w:rFonts w:ascii="Arial" w:hAnsi="Arial" w:cs="Arial"/>
          <w:color w:val="5A5A5A"/>
          <w:spacing w:val="11"/>
          <w:sz w:val="24"/>
          <w:szCs w:val="24"/>
        </w:rPr>
        <w:t xml:space="preserve"> Sutter Health Service Desk </w:t>
      </w:r>
      <w:r w:rsidRPr="006C2555">
        <w:rPr>
          <w:rFonts w:ascii="Arial" w:hAnsi="Arial" w:cs="Arial"/>
          <w:color w:val="5A5A5A"/>
          <w:spacing w:val="11"/>
          <w:sz w:val="24"/>
          <w:szCs w:val="24"/>
        </w:rPr>
        <w:t>at</w:t>
      </w:r>
      <w:r w:rsidR="001F06DE" w:rsidRPr="006C2555">
        <w:rPr>
          <w:rFonts w:ascii="Arial" w:hAnsi="Arial" w:cs="Arial"/>
          <w:color w:val="5A5A5A"/>
          <w:spacing w:val="11"/>
          <w:sz w:val="24"/>
          <w:szCs w:val="24"/>
        </w:rPr>
        <w:t xml:space="preserve"> 888-888-6044 or </w:t>
      </w:r>
      <w:r w:rsidRPr="006C2555">
        <w:rPr>
          <w:rFonts w:ascii="Arial" w:hAnsi="Arial" w:cs="Arial"/>
          <w:color w:val="5A5A5A"/>
          <w:spacing w:val="11"/>
          <w:sz w:val="24"/>
          <w:szCs w:val="24"/>
        </w:rPr>
        <w:t xml:space="preserve">by going to </w:t>
      </w:r>
      <w:r w:rsidR="001F06DE" w:rsidRPr="006C2555">
        <w:rPr>
          <w:rFonts w:ascii="Arial" w:hAnsi="Arial" w:cs="Arial"/>
          <w:color w:val="5A5A5A"/>
          <w:spacing w:val="11"/>
          <w:sz w:val="24"/>
          <w:szCs w:val="24"/>
        </w:rPr>
        <w:t>IS.SUTTERHEALTH.ORG.</w:t>
      </w:r>
    </w:p>
    <w:p w14:paraId="2511AA1A" w14:textId="77777777" w:rsidR="00A97B9F" w:rsidRPr="006C2555" w:rsidRDefault="00A97B9F" w:rsidP="002E4FA8">
      <w:pPr>
        <w:spacing w:line="276" w:lineRule="auto"/>
        <w:ind w:left="1540"/>
        <w:rPr>
          <w:rFonts w:ascii="Arial" w:hAnsi="Arial" w:cs="Arial"/>
          <w:color w:val="5A5A5A"/>
          <w:spacing w:val="11"/>
          <w:sz w:val="24"/>
          <w:szCs w:val="24"/>
        </w:rPr>
      </w:pPr>
    </w:p>
    <w:p w14:paraId="5DCBDF89" w14:textId="77777777" w:rsidR="00640A28" w:rsidRDefault="00640A28" w:rsidP="00A26634">
      <w:pPr>
        <w:spacing w:line="276" w:lineRule="auto"/>
        <w:ind w:left="1440"/>
        <w:rPr>
          <w:rFonts w:ascii="Arial" w:hAnsi="Arial" w:cs="Arial"/>
          <w:color w:val="00A9A0"/>
          <w:spacing w:val="11"/>
          <w:sz w:val="32"/>
          <w:szCs w:val="32"/>
        </w:rPr>
      </w:pPr>
    </w:p>
    <w:p w14:paraId="31B77C7D" w14:textId="4D01EC1C" w:rsidR="00A97B9F" w:rsidRPr="000001E8" w:rsidRDefault="00AC5101" w:rsidP="00A26634">
      <w:pPr>
        <w:spacing w:line="276" w:lineRule="auto"/>
        <w:ind w:left="1440"/>
        <w:rPr>
          <w:rFonts w:ascii="Arial" w:hAnsi="Arial" w:cs="Arial"/>
          <w:color w:val="00A9A0"/>
          <w:spacing w:val="11"/>
          <w:sz w:val="32"/>
          <w:szCs w:val="32"/>
        </w:rPr>
      </w:pPr>
      <w:r w:rsidRPr="000001E8">
        <w:rPr>
          <w:rFonts w:ascii="Arial" w:hAnsi="Arial" w:cs="Arial"/>
          <w:color w:val="00A9A0"/>
          <w:spacing w:val="11"/>
          <w:sz w:val="32"/>
          <w:szCs w:val="32"/>
        </w:rPr>
        <w:t>Fax Machines</w:t>
      </w:r>
    </w:p>
    <w:p w14:paraId="672FA777" w14:textId="77777777" w:rsidR="00AD0093" w:rsidRPr="006C2555" w:rsidRDefault="00E7683A" w:rsidP="00A26634">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 xml:space="preserve">Most faxing will be done using </w:t>
      </w:r>
      <w:proofErr w:type="spellStart"/>
      <w:r w:rsidRPr="006C2555">
        <w:rPr>
          <w:rFonts w:ascii="Arial" w:hAnsi="Arial" w:cs="Arial"/>
          <w:color w:val="5A5A5A"/>
          <w:spacing w:val="11"/>
          <w:sz w:val="24"/>
          <w:szCs w:val="24"/>
        </w:rPr>
        <w:t>RightFax</w:t>
      </w:r>
      <w:proofErr w:type="spellEnd"/>
      <w:r>
        <w:rPr>
          <w:rFonts w:ascii="Arial" w:hAnsi="Arial" w:cs="Arial"/>
          <w:color w:val="5A5A5A"/>
          <w:spacing w:val="11"/>
          <w:sz w:val="24"/>
          <w:szCs w:val="24"/>
        </w:rPr>
        <w:t xml:space="preserve">. </w:t>
      </w:r>
      <w:r w:rsidR="001F06DE" w:rsidRPr="006C2555">
        <w:rPr>
          <w:rFonts w:ascii="Arial" w:hAnsi="Arial" w:cs="Arial"/>
          <w:color w:val="5A5A5A"/>
          <w:spacing w:val="11"/>
          <w:sz w:val="24"/>
          <w:szCs w:val="24"/>
        </w:rPr>
        <w:t xml:space="preserve">There will be a limited number of traditional fax machines </w:t>
      </w:r>
      <w:r w:rsidR="00407A13" w:rsidRPr="006C2555">
        <w:rPr>
          <w:rFonts w:ascii="Arial" w:hAnsi="Arial" w:cs="Arial"/>
          <w:color w:val="5A5A5A"/>
          <w:spacing w:val="11"/>
          <w:sz w:val="24"/>
          <w:szCs w:val="24"/>
        </w:rPr>
        <w:t xml:space="preserve">on the campus in </w:t>
      </w:r>
      <w:r w:rsidR="001F06DE" w:rsidRPr="006C2555">
        <w:rPr>
          <w:rFonts w:ascii="Arial" w:hAnsi="Arial" w:cs="Arial"/>
          <w:color w:val="5A5A5A"/>
          <w:spacing w:val="11"/>
          <w:sz w:val="24"/>
          <w:szCs w:val="24"/>
        </w:rPr>
        <w:t>areas where electronic faxing is not possible.</w:t>
      </w:r>
    </w:p>
    <w:p w14:paraId="2A387B30" w14:textId="77777777" w:rsidR="00407A13" w:rsidRPr="006C2555" w:rsidRDefault="00407A13" w:rsidP="00D93DDD">
      <w:pPr>
        <w:spacing w:line="276" w:lineRule="auto"/>
        <w:ind w:left="1440"/>
        <w:rPr>
          <w:rFonts w:ascii="Arial" w:hAnsi="Arial" w:cs="Arial"/>
          <w:color w:val="5A5A5A"/>
          <w:spacing w:val="11"/>
          <w:sz w:val="24"/>
          <w:szCs w:val="24"/>
        </w:rPr>
      </w:pPr>
    </w:p>
    <w:p w14:paraId="53DABD0C" w14:textId="77777777" w:rsidR="00AD0093" w:rsidRPr="006C2555" w:rsidRDefault="001F06DE" w:rsidP="00D93DDD">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Faxes will be received into an electronic inbo</w:t>
      </w:r>
      <w:r w:rsidR="00D93DDD">
        <w:rPr>
          <w:rFonts w:ascii="Arial" w:hAnsi="Arial" w:cs="Arial"/>
          <w:color w:val="5A5A5A"/>
          <w:spacing w:val="11"/>
          <w:sz w:val="24"/>
          <w:szCs w:val="24"/>
        </w:rPr>
        <w:t xml:space="preserve">x, </w:t>
      </w:r>
      <w:r w:rsidRPr="006C2555">
        <w:rPr>
          <w:rFonts w:ascii="Arial" w:hAnsi="Arial" w:cs="Arial"/>
          <w:color w:val="5A5A5A"/>
          <w:spacing w:val="11"/>
          <w:sz w:val="24"/>
          <w:szCs w:val="24"/>
        </w:rPr>
        <w:t>can be read online</w:t>
      </w:r>
      <w:r w:rsidR="00D93DDD">
        <w:rPr>
          <w:rFonts w:ascii="Arial" w:hAnsi="Arial" w:cs="Arial"/>
          <w:color w:val="5A5A5A"/>
          <w:spacing w:val="11"/>
          <w:sz w:val="24"/>
          <w:szCs w:val="24"/>
        </w:rPr>
        <w:t>,</w:t>
      </w:r>
      <w:r w:rsidRPr="006C2555">
        <w:rPr>
          <w:rFonts w:ascii="Arial" w:hAnsi="Arial" w:cs="Arial"/>
          <w:color w:val="5A5A5A"/>
          <w:spacing w:val="11"/>
          <w:sz w:val="24"/>
          <w:szCs w:val="24"/>
        </w:rPr>
        <w:t xml:space="preserve"> and </w:t>
      </w:r>
      <w:r w:rsidR="00D93DDD">
        <w:rPr>
          <w:rFonts w:ascii="Arial" w:hAnsi="Arial" w:cs="Arial"/>
          <w:color w:val="5A5A5A"/>
          <w:spacing w:val="11"/>
          <w:sz w:val="24"/>
          <w:szCs w:val="24"/>
        </w:rPr>
        <w:t>can be</w:t>
      </w:r>
      <w:r w:rsidRPr="006C2555">
        <w:rPr>
          <w:rFonts w:ascii="Arial" w:hAnsi="Arial" w:cs="Arial"/>
          <w:color w:val="5A5A5A"/>
          <w:spacing w:val="11"/>
          <w:sz w:val="24"/>
          <w:szCs w:val="24"/>
        </w:rPr>
        <w:t xml:space="preserve"> saved or printed</w:t>
      </w:r>
      <w:r w:rsidR="00D93DDD">
        <w:rPr>
          <w:rFonts w:ascii="Arial" w:hAnsi="Arial" w:cs="Arial"/>
          <w:color w:val="5A5A5A"/>
          <w:spacing w:val="11"/>
          <w:sz w:val="24"/>
          <w:szCs w:val="24"/>
        </w:rPr>
        <w:t xml:space="preserve">. </w:t>
      </w:r>
      <w:r w:rsidR="0019352D">
        <w:rPr>
          <w:rFonts w:ascii="Arial" w:hAnsi="Arial" w:cs="Arial"/>
          <w:color w:val="5A5A5A"/>
          <w:spacing w:val="11"/>
          <w:sz w:val="24"/>
          <w:szCs w:val="24"/>
        </w:rPr>
        <w:t xml:space="preserve">Use the </w:t>
      </w:r>
      <w:proofErr w:type="spellStart"/>
      <w:r w:rsidR="0019352D">
        <w:rPr>
          <w:rFonts w:ascii="Arial" w:hAnsi="Arial" w:cs="Arial"/>
          <w:color w:val="5A5A5A"/>
          <w:spacing w:val="11"/>
          <w:sz w:val="24"/>
          <w:szCs w:val="24"/>
        </w:rPr>
        <w:t>RightFax</w:t>
      </w:r>
      <w:proofErr w:type="spellEnd"/>
      <w:r w:rsidR="0019352D">
        <w:rPr>
          <w:rFonts w:ascii="Arial" w:hAnsi="Arial" w:cs="Arial"/>
          <w:color w:val="5A5A5A"/>
          <w:spacing w:val="11"/>
          <w:sz w:val="24"/>
          <w:szCs w:val="24"/>
        </w:rPr>
        <w:t xml:space="preserve"> application to send faxes</w:t>
      </w:r>
      <w:r w:rsidR="005A2ADE">
        <w:rPr>
          <w:rFonts w:ascii="Arial" w:hAnsi="Arial" w:cs="Arial"/>
          <w:color w:val="5A5A5A"/>
          <w:spacing w:val="11"/>
          <w:sz w:val="24"/>
          <w:szCs w:val="24"/>
        </w:rPr>
        <w:t xml:space="preserve"> by</w:t>
      </w:r>
      <w:r w:rsidRPr="006C2555">
        <w:rPr>
          <w:rFonts w:ascii="Arial" w:hAnsi="Arial" w:cs="Arial"/>
          <w:color w:val="5A5A5A"/>
          <w:spacing w:val="11"/>
          <w:sz w:val="24"/>
          <w:szCs w:val="24"/>
        </w:rPr>
        <w:t xml:space="preserve"> scanning and sending</w:t>
      </w:r>
      <w:r w:rsidR="009B7568">
        <w:rPr>
          <w:rFonts w:ascii="Arial" w:hAnsi="Arial" w:cs="Arial"/>
          <w:color w:val="5A5A5A"/>
          <w:spacing w:val="11"/>
          <w:sz w:val="24"/>
          <w:szCs w:val="24"/>
        </w:rPr>
        <w:t xml:space="preserve">. </w:t>
      </w:r>
      <w:r w:rsidRPr="006C2555">
        <w:rPr>
          <w:rFonts w:ascii="Arial" w:hAnsi="Arial" w:cs="Arial"/>
          <w:color w:val="5A5A5A"/>
          <w:spacing w:val="11"/>
          <w:sz w:val="24"/>
          <w:szCs w:val="24"/>
        </w:rPr>
        <w:t xml:space="preserve">Sutter </w:t>
      </w:r>
      <w:r w:rsidR="000001E8">
        <w:rPr>
          <w:rFonts w:ascii="Arial" w:hAnsi="Arial" w:cs="Arial"/>
          <w:color w:val="5A5A5A"/>
          <w:spacing w:val="11"/>
          <w:sz w:val="24"/>
          <w:szCs w:val="24"/>
        </w:rPr>
        <w:t>EHR</w:t>
      </w:r>
      <w:r w:rsidR="00407A13" w:rsidRPr="006C2555">
        <w:rPr>
          <w:rFonts w:ascii="Arial" w:hAnsi="Arial" w:cs="Arial"/>
          <w:color w:val="5A5A5A"/>
          <w:spacing w:val="11"/>
          <w:sz w:val="24"/>
          <w:szCs w:val="24"/>
        </w:rPr>
        <w:t xml:space="preserve"> </w:t>
      </w:r>
      <w:r w:rsidRPr="006C2555">
        <w:rPr>
          <w:rFonts w:ascii="Arial" w:hAnsi="Arial" w:cs="Arial"/>
          <w:color w:val="5A5A5A"/>
          <w:spacing w:val="11"/>
          <w:sz w:val="24"/>
          <w:szCs w:val="24"/>
        </w:rPr>
        <w:t>will fax records automatically as required by clinical workflows.</w:t>
      </w:r>
    </w:p>
    <w:p w14:paraId="763D8792" w14:textId="77777777" w:rsidR="00AF570B" w:rsidRDefault="00AF570B" w:rsidP="00640A28">
      <w:pPr>
        <w:spacing w:line="276" w:lineRule="auto"/>
        <w:ind w:left="1440"/>
        <w:rPr>
          <w:rFonts w:ascii="Arial" w:hAnsi="Arial" w:cs="Arial"/>
          <w:color w:val="00A9A0"/>
          <w:spacing w:val="11"/>
          <w:sz w:val="32"/>
          <w:szCs w:val="32"/>
        </w:rPr>
      </w:pPr>
    </w:p>
    <w:p w14:paraId="3186EE7E" w14:textId="7E89407E" w:rsidR="00544D17" w:rsidRPr="002C3A98" w:rsidRDefault="00F179F3" w:rsidP="00670E96">
      <w:pPr>
        <w:spacing w:line="276" w:lineRule="auto"/>
        <w:ind w:left="1440"/>
        <w:rPr>
          <w:rFonts w:ascii="Arial" w:eastAsia="Calibri" w:hAnsi="Arial" w:cs="Arial"/>
          <w:color w:val="00A9A0"/>
          <w:sz w:val="32"/>
          <w:szCs w:val="32"/>
        </w:rPr>
      </w:pPr>
      <w:r w:rsidRPr="002C3A98">
        <w:rPr>
          <w:rFonts w:ascii="Arial" w:hAnsi="Arial" w:cs="Arial"/>
          <w:color w:val="00A9A0"/>
          <w:spacing w:val="11"/>
          <w:sz w:val="32"/>
          <w:szCs w:val="32"/>
        </w:rPr>
        <w:t>PBX</w:t>
      </w:r>
      <w:r w:rsidR="002B355B">
        <w:rPr>
          <w:rFonts w:ascii="Arial" w:hAnsi="Arial" w:cs="Arial"/>
          <w:color w:val="00A9A0"/>
          <w:spacing w:val="11"/>
          <w:sz w:val="32"/>
          <w:szCs w:val="32"/>
        </w:rPr>
        <w:t>/Phone Operating</w:t>
      </w:r>
      <w:r w:rsidRPr="002C3A98">
        <w:rPr>
          <w:rFonts w:ascii="Arial" w:hAnsi="Arial" w:cs="Arial"/>
          <w:color w:val="00A9A0"/>
          <w:spacing w:val="11"/>
          <w:sz w:val="32"/>
          <w:szCs w:val="32"/>
        </w:rPr>
        <w:t xml:space="preserve"> System</w:t>
      </w:r>
    </w:p>
    <w:p w14:paraId="20781465" w14:textId="2389EEFD" w:rsidR="00AD0093" w:rsidRDefault="002B355B" w:rsidP="00670E96">
      <w:pPr>
        <w:spacing w:line="276" w:lineRule="auto"/>
        <w:ind w:left="1440"/>
        <w:rPr>
          <w:rFonts w:ascii="Arial" w:hAnsi="Arial" w:cs="Arial"/>
          <w:noProof/>
        </w:rPr>
      </w:pPr>
      <w:r>
        <w:rPr>
          <w:rFonts w:ascii="Arial" w:eastAsia="Calibri" w:hAnsi="Arial" w:cs="Arial"/>
          <w:sz w:val="24"/>
          <w:szCs w:val="24"/>
        </w:rPr>
        <w:t>Hospital</w:t>
      </w:r>
      <w:r w:rsidR="001F06DE" w:rsidRPr="006C2555">
        <w:rPr>
          <w:rFonts w:ascii="Arial" w:eastAsia="Calibri" w:hAnsi="Arial" w:cs="Arial"/>
          <w:sz w:val="24"/>
          <w:szCs w:val="24"/>
        </w:rPr>
        <w:t xml:space="preserve"> Operators will be located at both the Van Ness and Mission Bernal Campuses.</w:t>
      </w:r>
      <w:r w:rsidR="000423A7" w:rsidRPr="006C2555">
        <w:rPr>
          <w:rFonts w:ascii="Arial" w:hAnsi="Arial" w:cs="Arial"/>
          <w:noProof/>
        </w:rPr>
        <w:t xml:space="preserve"> </w:t>
      </w:r>
      <w:r>
        <w:rPr>
          <w:rFonts w:ascii="Arial" w:hAnsi="Arial" w:cs="Arial"/>
          <w:noProof/>
        </w:rPr>
        <w:t>Hospital</w:t>
      </w:r>
      <w:r w:rsidR="00670E96">
        <w:rPr>
          <w:rFonts w:ascii="Arial" w:hAnsi="Arial" w:cs="Arial"/>
          <w:noProof/>
        </w:rPr>
        <w:t xml:space="preserve"> Operators </w:t>
      </w:r>
      <w:r w:rsidR="000D3DC2">
        <w:rPr>
          <w:rFonts w:ascii="Arial" w:hAnsi="Arial" w:cs="Arial"/>
          <w:noProof/>
        </w:rPr>
        <w:t>will have Nurse Call and other alarm panels to assist in routing alerts.</w:t>
      </w:r>
    </w:p>
    <w:p w14:paraId="39B31825" w14:textId="77777777" w:rsidR="000D3DC2" w:rsidRPr="006C2555" w:rsidRDefault="000D3DC2" w:rsidP="00670E96">
      <w:pPr>
        <w:spacing w:line="276" w:lineRule="auto"/>
        <w:ind w:left="1440"/>
        <w:rPr>
          <w:rFonts w:ascii="Arial" w:eastAsia="Calibri" w:hAnsi="Arial" w:cs="Arial"/>
          <w:sz w:val="24"/>
          <w:szCs w:val="24"/>
        </w:rPr>
      </w:pPr>
    </w:p>
    <w:p w14:paraId="26B218C9" w14:textId="762BEF52" w:rsidR="00AD0093" w:rsidRPr="006C2555" w:rsidRDefault="001F06DE" w:rsidP="00670E9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Vista Point Enterprise Operator Services </w:t>
      </w:r>
      <w:proofErr w:type="gramStart"/>
      <w:r w:rsidRPr="006C2555">
        <w:rPr>
          <w:rFonts w:ascii="Arial" w:eastAsia="Calibri" w:hAnsi="Arial" w:cs="Arial"/>
          <w:sz w:val="24"/>
          <w:szCs w:val="24"/>
        </w:rPr>
        <w:t xml:space="preserve">System </w:t>
      </w:r>
      <w:r w:rsidR="002B355B">
        <w:rPr>
          <w:rFonts w:ascii="Arial" w:eastAsia="Calibri" w:hAnsi="Arial" w:cs="Arial"/>
          <w:sz w:val="24"/>
          <w:szCs w:val="24"/>
        </w:rPr>
        <w:t xml:space="preserve"> (</w:t>
      </w:r>
      <w:proofErr w:type="gramEnd"/>
      <w:r w:rsidR="002B355B">
        <w:rPr>
          <w:rFonts w:ascii="Arial" w:eastAsia="Calibri" w:hAnsi="Arial" w:cs="Arial"/>
          <w:sz w:val="24"/>
          <w:szCs w:val="24"/>
        </w:rPr>
        <w:t xml:space="preserve">phone console) </w:t>
      </w:r>
      <w:r w:rsidRPr="006C2555">
        <w:rPr>
          <w:rFonts w:ascii="Arial" w:eastAsia="Calibri" w:hAnsi="Arial" w:cs="Arial"/>
          <w:sz w:val="24"/>
          <w:szCs w:val="24"/>
        </w:rPr>
        <w:t xml:space="preserve">will support the </w:t>
      </w:r>
      <w:r w:rsidR="002B355B">
        <w:rPr>
          <w:rFonts w:ascii="Arial" w:eastAsia="Calibri" w:hAnsi="Arial" w:cs="Arial"/>
          <w:sz w:val="24"/>
          <w:szCs w:val="24"/>
        </w:rPr>
        <w:t>hospital</w:t>
      </w:r>
      <w:r w:rsidRPr="006C2555">
        <w:rPr>
          <w:rFonts w:ascii="Arial" w:eastAsia="Calibri" w:hAnsi="Arial" w:cs="Arial"/>
          <w:sz w:val="24"/>
          <w:szCs w:val="24"/>
        </w:rPr>
        <w:t xml:space="preserve"> operator workflows and assist in the management of call queues, routing and call handling statistics.</w:t>
      </w:r>
    </w:p>
    <w:p w14:paraId="196DAC97" w14:textId="588CB0B1" w:rsidR="00AD697F" w:rsidRPr="006C2555" w:rsidRDefault="00AD697F" w:rsidP="000D3DC2">
      <w:pPr>
        <w:spacing w:line="276" w:lineRule="auto"/>
        <w:ind w:left="1440"/>
        <w:rPr>
          <w:rFonts w:ascii="Arial" w:eastAsia="Calibri Light" w:hAnsi="Arial" w:cs="Arial"/>
        </w:rPr>
      </w:pPr>
    </w:p>
    <w:p w14:paraId="1F82E0F8" w14:textId="287F23D4" w:rsidR="00AD697F" w:rsidRPr="002C3A98" w:rsidRDefault="00640A28" w:rsidP="000D3DC2">
      <w:pPr>
        <w:spacing w:line="276" w:lineRule="auto"/>
        <w:ind w:left="1440"/>
        <w:rPr>
          <w:rFonts w:ascii="Arial" w:hAnsi="Arial" w:cs="Arial"/>
          <w:color w:val="00A9A0"/>
          <w:spacing w:val="11"/>
          <w:sz w:val="32"/>
          <w:szCs w:val="32"/>
        </w:rPr>
      </w:pPr>
      <w:r w:rsidRPr="00D75C60">
        <w:rPr>
          <w:rFonts w:ascii="Arial" w:hAnsi="Arial" w:cs="Arial"/>
          <w:noProof/>
          <w:spacing w:val="11"/>
          <w:sz w:val="24"/>
          <w:szCs w:val="24"/>
        </w:rPr>
        <w:drawing>
          <wp:anchor distT="0" distB="0" distL="114300" distR="114300" simplePos="0" relativeHeight="251598336" behindDoc="0" locked="0" layoutInCell="1" allowOverlap="1" wp14:anchorId="28E24613" wp14:editId="41AC3527">
            <wp:simplePos x="0" y="0"/>
            <wp:positionH relativeFrom="column">
              <wp:posOffset>5679267</wp:posOffset>
            </wp:positionH>
            <wp:positionV relativeFrom="paragraph">
              <wp:posOffset>102046</wp:posOffset>
            </wp:positionV>
            <wp:extent cx="1595120" cy="1567180"/>
            <wp:effectExtent l="0" t="0" r="5080" b="0"/>
            <wp:wrapSquare wrapText="bothSides"/>
            <wp:docPr id="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595120" cy="1567180"/>
                    </a:xfrm>
                    <a:prstGeom prst="rect">
                      <a:avLst/>
                    </a:prstGeom>
                  </pic:spPr>
                </pic:pic>
              </a:graphicData>
            </a:graphic>
            <wp14:sizeRelH relativeFrom="margin">
              <wp14:pctWidth>0</wp14:pctWidth>
            </wp14:sizeRelH>
            <wp14:sizeRelV relativeFrom="margin">
              <wp14:pctHeight>0</wp14:pctHeight>
            </wp14:sizeRelV>
          </wp:anchor>
        </w:drawing>
      </w:r>
      <w:r w:rsidR="00AD697F" w:rsidRPr="002C3A98">
        <w:rPr>
          <w:rFonts w:ascii="Arial" w:hAnsi="Arial" w:cs="Arial"/>
          <w:color w:val="00A9A0"/>
          <w:spacing w:val="11"/>
          <w:sz w:val="32"/>
          <w:szCs w:val="32"/>
        </w:rPr>
        <w:t>HIPAA - Confidential Document Containers</w:t>
      </w:r>
    </w:p>
    <w:p w14:paraId="7AFD41D6" w14:textId="7D7C66C2" w:rsidR="00407A1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Confidential document containers are located throughout the hospital</w:t>
      </w:r>
      <w:r w:rsidR="00407A13" w:rsidRPr="00D75C60">
        <w:rPr>
          <w:rFonts w:ascii="Arial" w:hAnsi="Arial" w:cs="Arial"/>
          <w:spacing w:val="11"/>
          <w:sz w:val="24"/>
          <w:szCs w:val="24"/>
        </w:rPr>
        <w:t xml:space="preserve"> and </w:t>
      </w:r>
      <w:r w:rsidRPr="00D75C60">
        <w:rPr>
          <w:rFonts w:ascii="Arial" w:hAnsi="Arial" w:cs="Arial"/>
          <w:spacing w:val="11"/>
          <w:sz w:val="24"/>
          <w:szCs w:val="24"/>
        </w:rPr>
        <w:t xml:space="preserve">are emptied every two weeks by the shredding </w:t>
      </w:r>
      <w:r w:rsidRPr="00D75C60">
        <w:rPr>
          <w:rFonts w:ascii="Arial" w:hAnsi="Arial" w:cs="Arial"/>
          <w:spacing w:val="11"/>
          <w:sz w:val="24"/>
          <w:szCs w:val="24"/>
        </w:rPr>
        <w:lastRenderedPageBreak/>
        <w:t xml:space="preserve">company.  </w:t>
      </w:r>
    </w:p>
    <w:p w14:paraId="60D3B456" w14:textId="77777777" w:rsidR="00407A13" w:rsidRPr="00D75C60" w:rsidRDefault="00407A13" w:rsidP="000D3DC2">
      <w:pPr>
        <w:spacing w:line="276" w:lineRule="auto"/>
        <w:ind w:left="1440"/>
        <w:rPr>
          <w:rFonts w:ascii="Arial" w:hAnsi="Arial" w:cs="Arial"/>
          <w:spacing w:val="11"/>
          <w:sz w:val="24"/>
          <w:szCs w:val="24"/>
        </w:rPr>
      </w:pPr>
    </w:p>
    <w:p w14:paraId="34BA425A" w14:textId="1B476F2E" w:rsidR="00407A13" w:rsidRPr="00D75C60" w:rsidRDefault="00407A13"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If the containers need to be emptied prior to the regularly scheduled pick-up, call </w:t>
      </w:r>
      <w:r w:rsidR="0038253B">
        <w:rPr>
          <w:rFonts w:ascii="Arial" w:hAnsi="Arial" w:cs="Arial"/>
          <w:spacing w:val="11"/>
          <w:sz w:val="24"/>
          <w:szCs w:val="24"/>
        </w:rPr>
        <w:t>Support Services</w:t>
      </w:r>
      <w:r w:rsidR="001F06DE" w:rsidRPr="00D75C60">
        <w:rPr>
          <w:rFonts w:ascii="Arial" w:hAnsi="Arial" w:cs="Arial"/>
          <w:spacing w:val="11"/>
          <w:sz w:val="24"/>
          <w:szCs w:val="24"/>
        </w:rPr>
        <w:t xml:space="preserve"> (x67900) to arrange for EVS </w:t>
      </w:r>
      <w:r w:rsidRPr="00D75C60">
        <w:rPr>
          <w:rFonts w:ascii="Arial" w:hAnsi="Arial" w:cs="Arial"/>
          <w:spacing w:val="11"/>
          <w:sz w:val="24"/>
          <w:szCs w:val="24"/>
        </w:rPr>
        <w:t>assistance</w:t>
      </w:r>
      <w:r w:rsidR="001F06DE" w:rsidRPr="00D75C60">
        <w:rPr>
          <w:rFonts w:ascii="Arial" w:hAnsi="Arial" w:cs="Arial"/>
          <w:spacing w:val="11"/>
          <w:sz w:val="24"/>
          <w:szCs w:val="24"/>
        </w:rPr>
        <w:t xml:space="preserve">.   </w:t>
      </w:r>
    </w:p>
    <w:p w14:paraId="68903AE1" w14:textId="77777777" w:rsidR="00407A13" w:rsidRPr="00D75C60" w:rsidRDefault="00407A13" w:rsidP="000D3DC2">
      <w:pPr>
        <w:spacing w:line="276" w:lineRule="auto"/>
        <w:ind w:left="1440"/>
        <w:rPr>
          <w:rFonts w:ascii="Arial" w:hAnsi="Arial" w:cs="Arial"/>
          <w:spacing w:val="11"/>
          <w:sz w:val="24"/>
          <w:szCs w:val="24"/>
        </w:rPr>
      </w:pPr>
    </w:p>
    <w:p w14:paraId="002FAED2" w14:textId="77777777" w:rsidR="00AD009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Mission Bernal is dedicated to being a green facility, however, so please remember to THINK BEFORE YOU INK.  </w:t>
      </w:r>
    </w:p>
    <w:p w14:paraId="33AE4BAE" w14:textId="77777777" w:rsidR="00AD697F" w:rsidRPr="00706C46" w:rsidRDefault="00AD697F" w:rsidP="000D3DC2">
      <w:pPr>
        <w:spacing w:line="276" w:lineRule="auto"/>
        <w:ind w:left="1440"/>
        <w:rPr>
          <w:rFonts w:ascii="Arial" w:eastAsia="Calibri Light" w:hAnsi="Arial" w:cs="Arial"/>
          <w:sz w:val="24"/>
          <w:szCs w:val="24"/>
        </w:rPr>
      </w:pPr>
    </w:p>
    <w:p w14:paraId="409A1A4B" w14:textId="77777777" w:rsidR="00AD697F" w:rsidRPr="00A276D9" w:rsidRDefault="00872E6A" w:rsidP="000D3DC2">
      <w:pPr>
        <w:spacing w:line="276" w:lineRule="auto"/>
        <w:ind w:left="1440"/>
        <w:rPr>
          <w:rFonts w:ascii="Arial" w:hAnsi="Arial" w:cs="Arial"/>
          <w:color w:val="00A9A0"/>
          <w:spacing w:val="11"/>
          <w:sz w:val="32"/>
          <w:szCs w:val="32"/>
        </w:rPr>
      </w:pPr>
      <w:r w:rsidRPr="00A276D9">
        <w:rPr>
          <w:rFonts w:ascii="Arial" w:hAnsi="Arial" w:cs="Arial"/>
          <w:color w:val="00A9A0"/>
          <w:spacing w:val="11"/>
          <w:sz w:val="32"/>
          <w:szCs w:val="32"/>
        </w:rPr>
        <w:t>Sustainable Waste Removal</w:t>
      </w:r>
    </w:p>
    <w:p w14:paraId="72EF7F0B" w14:textId="77777777" w:rsidR="00AD0093" w:rsidRPr="00706C46" w:rsidRDefault="001F06DE" w:rsidP="000D3DC2">
      <w:pPr>
        <w:spacing w:line="276" w:lineRule="auto"/>
        <w:ind w:left="1440"/>
        <w:rPr>
          <w:rFonts w:ascii="Arial" w:eastAsia="Calibri Light" w:hAnsi="Arial" w:cs="Arial"/>
          <w:sz w:val="24"/>
          <w:szCs w:val="24"/>
        </w:rPr>
      </w:pPr>
      <w:r w:rsidRPr="00706C46">
        <w:rPr>
          <w:rFonts w:ascii="Arial" w:eastAsia="Calibri Light" w:hAnsi="Arial" w:cs="Arial"/>
          <w:sz w:val="24"/>
          <w:szCs w:val="24"/>
        </w:rPr>
        <w:t xml:space="preserve">Mission Bernal is designed to be a green hospital. This includes recycling, composting, red-bag (biohazard), pharmaceutical and toxic waste management and medical equipment reuse. </w:t>
      </w:r>
    </w:p>
    <w:p w14:paraId="68E9B3FE" w14:textId="18150A5E" w:rsidR="00BE58E7" w:rsidRDefault="00BE58E7" w:rsidP="00BE58E7">
      <w:pPr>
        <w:spacing w:line="276" w:lineRule="auto"/>
        <w:ind w:left="1980"/>
        <w:rPr>
          <w:rFonts w:ascii="Arial" w:eastAsia="Calibri Light" w:hAnsi="Arial" w:cs="Arial"/>
          <w:sz w:val="24"/>
          <w:szCs w:val="24"/>
        </w:rPr>
      </w:pPr>
    </w:p>
    <w:p w14:paraId="68AAFFCC" w14:textId="132B3504" w:rsidR="00AD0093" w:rsidRPr="00706C46" w:rsidRDefault="001F06DE" w:rsidP="00BF16C0">
      <w:pPr>
        <w:spacing w:line="276" w:lineRule="auto"/>
        <w:ind w:left="1440"/>
        <w:rPr>
          <w:rFonts w:ascii="Arial" w:eastAsia="Calibri Light" w:hAnsi="Arial" w:cs="Arial"/>
          <w:sz w:val="24"/>
          <w:szCs w:val="24"/>
        </w:rPr>
      </w:pPr>
      <w:r w:rsidRPr="00706C46">
        <w:rPr>
          <w:rFonts w:ascii="Arial" w:eastAsia="Calibri Light" w:hAnsi="Arial" w:cs="Arial"/>
          <w:sz w:val="24"/>
          <w:szCs w:val="24"/>
        </w:rPr>
        <w:t>In office spaces and public areas, receptacles are provided for co-mingled recycling (blue) and regular trash (black). In the staff lounges and conference rooms there are receptacle for co-mingled recycling</w:t>
      </w:r>
      <w:r w:rsidR="00BF16C0">
        <w:rPr>
          <w:rFonts w:ascii="Arial" w:eastAsia="Calibri Light" w:hAnsi="Arial" w:cs="Arial"/>
          <w:sz w:val="24"/>
          <w:szCs w:val="24"/>
        </w:rPr>
        <w:t xml:space="preserve"> </w:t>
      </w:r>
      <w:r w:rsidRPr="00706C46">
        <w:rPr>
          <w:rFonts w:ascii="Arial" w:eastAsia="Calibri Light" w:hAnsi="Arial" w:cs="Arial"/>
          <w:sz w:val="24"/>
          <w:szCs w:val="24"/>
        </w:rPr>
        <w:t>(blue), regular trash (black), and composting (green).</w:t>
      </w:r>
    </w:p>
    <w:p w14:paraId="03241DDD" w14:textId="7B9D950B" w:rsidR="00751ACF" w:rsidRPr="00706C46" w:rsidRDefault="00640A28" w:rsidP="000D3DC2">
      <w:pPr>
        <w:spacing w:line="276" w:lineRule="auto"/>
        <w:ind w:left="1440"/>
        <w:rPr>
          <w:rFonts w:ascii="Arial" w:eastAsia="Calibri Light" w:hAnsi="Arial" w:cs="Arial"/>
          <w:sz w:val="24"/>
          <w:szCs w:val="24"/>
        </w:rPr>
      </w:pPr>
      <w:r>
        <w:rPr>
          <w:rFonts w:ascii="Arial" w:eastAsia="Calibri Light" w:hAnsi="Arial" w:cs="Arial"/>
          <w:noProof/>
          <w:sz w:val="24"/>
          <w:szCs w:val="24"/>
        </w:rPr>
        <mc:AlternateContent>
          <mc:Choice Requires="wpg">
            <w:drawing>
              <wp:anchor distT="0" distB="0" distL="114300" distR="114300" simplePos="0" relativeHeight="251612672" behindDoc="0" locked="0" layoutInCell="1" allowOverlap="1" wp14:anchorId="19699637" wp14:editId="70E78DA6">
                <wp:simplePos x="0" y="0"/>
                <wp:positionH relativeFrom="column">
                  <wp:posOffset>2031835</wp:posOffset>
                </wp:positionH>
                <wp:positionV relativeFrom="paragraph">
                  <wp:posOffset>119066</wp:posOffset>
                </wp:positionV>
                <wp:extent cx="2798099" cy="1262075"/>
                <wp:effectExtent l="0" t="0" r="2540" b="0"/>
                <wp:wrapNone/>
                <wp:docPr id="9" name="Group 9"/>
                <wp:cNvGraphicFramePr/>
                <a:graphic xmlns:a="http://schemas.openxmlformats.org/drawingml/2006/main">
                  <a:graphicData uri="http://schemas.microsoft.com/office/word/2010/wordprocessingGroup">
                    <wpg:wgp>
                      <wpg:cNvGrpSpPr/>
                      <wpg:grpSpPr>
                        <a:xfrm>
                          <a:off x="0" y="0"/>
                          <a:ext cx="2798099" cy="1262075"/>
                          <a:chOff x="0" y="0"/>
                          <a:chExt cx="2798099" cy="1262075"/>
                        </a:xfrm>
                      </wpg:grpSpPr>
                      <pic:pic xmlns:pic="http://schemas.openxmlformats.org/drawingml/2006/picture">
                        <pic:nvPicPr>
                          <pic:cNvPr id="302" name="Picture 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870364" y="0"/>
                            <a:ext cx="927735" cy="1200785"/>
                          </a:xfrm>
                          <a:prstGeom prst="rect">
                            <a:avLst/>
                          </a:prstGeom>
                        </pic:spPr>
                      </pic:pic>
                      <pic:pic xmlns:pic="http://schemas.openxmlformats.org/drawingml/2006/picture">
                        <pic:nvPicPr>
                          <pic:cNvPr id="8" name="Picture 7"/>
                          <pic:cNvPicPr>
                            <a:picLocks noChangeAspect="1"/>
                          </pic:cNvPicPr>
                        </pic:nvPicPr>
                        <pic:blipFill rotWithShape="1">
                          <a:blip r:embed="rId92">
                            <a:extLst>
                              <a:ext uri="{28A0092B-C50C-407E-A947-70E740481C1C}">
                                <a14:useLocalDpi xmlns:a14="http://schemas.microsoft.com/office/drawing/2010/main" val="0"/>
                              </a:ext>
                            </a:extLst>
                          </a:blip>
                          <a:srcRect t="17291" b="9196"/>
                          <a:stretch/>
                        </pic:blipFill>
                        <pic:spPr bwMode="auto">
                          <a:xfrm>
                            <a:off x="0" y="178130"/>
                            <a:ext cx="1475105" cy="10839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A0E0CC" id="Group 9" o:spid="_x0000_s1026" style="position:absolute;margin-left:160pt;margin-top:9.4pt;width:220.3pt;height:99.4pt;z-index:251612672" coordsize="27980,12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703;width:9277;height:1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3UjjEAAAA3AAAAA8AAABkcnMvZG93bnJldi54bWxEj0FrwkAQhe8F/8MyQm91k1SkTV1FBKHS&#10;kzZ4HrJjNpqdDdmNpv76riB4fLx535s3Xw62ERfqfO1YQTpJQBCXTtdcKSh+N28fIHxA1tg4JgV/&#10;5GG5GL3MMdfuyju67EMlIoR9jgpMCG0upS8NWfQT1xJH7+g6iyHKrpK6w2uE20ZmSTKTFmuODQZb&#10;Whsqz/vexjcOx8Nnn6ZT3p7W5qe3RZ3dCqVex8PqC0SgITyPH+lvreA9yeA+JhJ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3UjjEAAAA3AAAAA8AAAAAAAAAAAAAAAAA&#10;nwIAAGRycy9kb3ducmV2LnhtbFBLBQYAAAAABAAEAPcAAACQAwAAAAA=&#10;">
                  <v:imagedata r:id="rId93" o:title=""/>
                  <v:path arrowok="t"/>
                </v:shape>
                <v:shape id="Picture 7" o:spid="_x0000_s1028" type="#_x0000_t75" style="position:absolute;top:1781;width:14751;height:10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YoC/AAAA2gAAAA8AAABkcnMvZG93bnJldi54bWxET8uKwjAU3QvzD+EOuNN0XIh0jOIMDNqF&#10;+Bpwe22uTbG5qU3U6tebheDycN7jaWsrcaXGl44VfPUTEMS50yUXCv53f70RCB+QNVaOScGdPEwn&#10;H50xptrdeEPXbShEDGGfogITQp1K6XNDFn3f1cSRO7rGYoiwKaRu8BbDbSUHSTKUFkuODQZr+jWU&#10;n7YXq4AeS8psZbRb71dz/Dlkcn/OlOp+trNvEIHa8Ba/3AutIG6NV+INkJM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pmKAvwAAANoAAAAPAAAAAAAAAAAAAAAAAJ8CAABk&#10;cnMvZG93bnJldi54bWxQSwUGAAAAAAQABAD3AAAAiwMAAAAA&#10;">
                  <v:imagedata r:id="rId94" o:title="" croptop="11332f" cropbottom="6027f"/>
                  <v:path arrowok="t"/>
                </v:shape>
              </v:group>
            </w:pict>
          </mc:Fallback>
        </mc:AlternateContent>
      </w:r>
    </w:p>
    <w:p w14:paraId="1B9A5837" w14:textId="798414F1" w:rsidR="00742CD8" w:rsidRPr="00706C46" w:rsidRDefault="00742CD8" w:rsidP="000D3DC2">
      <w:pPr>
        <w:spacing w:line="276" w:lineRule="auto"/>
        <w:ind w:left="1440"/>
        <w:rPr>
          <w:rFonts w:ascii="Arial" w:eastAsia="Calibri Light" w:hAnsi="Arial" w:cs="Arial"/>
          <w:sz w:val="24"/>
          <w:szCs w:val="24"/>
        </w:rPr>
      </w:pPr>
    </w:p>
    <w:p w14:paraId="0B3700EA" w14:textId="471F1EF4" w:rsidR="00742CD8" w:rsidRPr="00706C46" w:rsidRDefault="00742CD8" w:rsidP="000D3DC2">
      <w:pPr>
        <w:spacing w:line="276" w:lineRule="auto"/>
        <w:ind w:left="1440"/>
        <w:rPr>
          <w:rFonts w:ascii="Arial" w:eastAsia="Calibri Light" w:hAnsi="Arial" w:cs="Arial"/>
          <w:sz w:val="24"/>
          <w:szCs w:val="24"/>
        </w:rPr>
      </w:pPr>
    </w:p>
    <w:p w14:paraId="582ACDB3" w14:textId="3B582589" w:rsidR="00742CD8" w:rsidRPr="00706C46" w:rsidRDefault="00742CD8" w:rsidP="000D3DC2">
      <w:pPr>
        <w:spacing w:line="276" w:lineRule="auto"/>
        <w:ind w:left="1440"/>
        <w:rPr>
          <w:rFonts w:ascii="Arial" w:eastAsia="Calibri Light" w:hAnsi="Arial" w:cs="Arial"/>
          <w:sz w:val="24"/>
          <w:szCs w:val="24"/>
        </w:rPr>
      </w:pPr>
    </w:p>
    <w:p w14:paraId="7D222ACF" w14:textId="77777777" w:rsidR="0058214F" w:rsidRDefault="0058214F" w:rsidP="0058214F">
      <w:pPr>
        <w:ind w:left="1080"/>
        <w:rPr>
          <w:rFonts w:ascii="Arial" w:eastAsia="Calibri" w:hAnsi="Arial" w:cs="Arial"/>
          <w:sz w:val="20"/>
          <w:szCs w:val="20"/>
        </w:rPr>
      </w:pPr>
    </w:p>
    <w:p w14:paraId="0F094B6E" w14:textId="77777777" w:rsidR="00737A63" w:rsidRPr="006C2555" w:rsidRDefault="00737A63" w:rsidP="00382745">
      <w:pPr>
        <w:spacing w:line="276" w:lineRule="auto"/>
        <w:ind w:left="1440"/>
        <w:rPr>
          <w:rFonts w:ascii="Arial" w:hAnsi="Arial" w:cs="Arial"/>
          <w:color w:val="5A5A5A"/>
          <w:spacing w:val="9"/>
          <w:sz w:val="36"/>
        </w:rPr>
      </w:pPr>
      <w:bookmarkStart w:id="144" w:name="_bookmark36"/>
      <w:bookmarkEnd w:id="144"/>
    </w:p>
    <w:p w14:paraId="47E573FA" w14:textId="77777777" w:rsidR="00477260" w:rsidRDefault="00477260" w:rsidP="00B00EC4">
      <w:pPr>
        <w:spacing w:line="276" w:lineRule="auto"/>
        <w:ind w:left="1440"/>
        <w:rPr>
          <w:rFonts w:ascii="Arial" w:eastAsia="Calibri" w:hAnsi="Arial" w:cs="Arial"/>
          <w:sz w:val="24"/>
          <w:szCs w:val="24"/>
        </w:rPr>
      </w:pPr>
    </w:p>
    <w:p w14:paraId="489F10C4" w14:textId="77777777" w:rsidR="00590D1D" w:rsidRDefault="00590D1D" w:rsidP="00590D1D">
      <w:pPr>
        <w:spacing w:line="276" w:lineRule="auto"/>
        <w:ind w:left="1440"/>
        <w:rPr>
          <w:rFonts w:ascii="Arial" w:eastAsia="Calibri" w:hAnsi="Arial" w:cs="Arial"/>
          <w:color w:val="00A9A0"/>
          <w:sz w:val="32"/>
          <w:szCs w:val="32"/>
        </w:rPr>
      </w:pPr>
      <w:proofErr w:type="spellStart"/>
      <w:r w:rsidRPr="00590D1D">
        <w:rPr>
          <w:rFonts w:ascii="Arial" w:eastAsia="Calibri" w:hAnsi="Arial" w:cs="Arial"/>
          <w:color w:val="00A9A0"/>
          <w:sz w:val="32"/>
          <w:szCs w:val="32"/>
        </w:rPr>
        <w:t>Vocer</w:t>
      </w:r>
      <w:r w:rsidR="007D23D1">
        <w:rPr>
          <w:rFonts w:ascii="Arial" w:eastAsia="Calibri" w:hAnsi="Arial" w:cs="Arial"/>
          <w:color w:val="00A9A0"/>
          <w:sz w:val="32"/>
          <w:szCs w:val="32"/>
        </w:rPr>
        <w:t>a</w:t>
      </w:r>
      <w:proofErr w:type="spellEnd"/>
    </w:p>
    <w:p w14:paraId="19530BF8" w14:textId="77777777" w:rsidR="00D00D08" w:rsidRPr="0063651F" w:rsidRDefault="003C45BA" w:rsidP="00D00D08">
      <w:pPr>
        <w:spacing w:line="276" w:lineRule="auto"/>
        <w:ind w:left="1440"/>
        <w:rPr>
          <w:rFonts w:ascii="Arial" w:eastAsia="Calibri" w:hAnsi="Arial" w:cs="Arial"/>
          <w:sz w:val="24"/>
          <w:szCs w:val="24"/>
        </w:rPr>
      </w:pPr>
      <w:r>
        <w:rPr>
          <w:rFonts w:ascii="Arial" w:eastAsia="Calibri" w:hAnsi="Arial" w:cs="Arial"/>
          <w:sz w:val="24"/>
          <w:szCs w:val="24"/>
        </w:rPr>
        <w:t>T</w:t>
      </w:r>
      <w:r w:rsidR="0063651F" w:rsidRPr="0063651F">
        <w:rPr>
          <w:rFonts w:ascii="Arial" w:eastAsia="Calibri" w:hAnsi="Arial" w:cs="Arial"/>
          <w:sz w:val="24"/>
          <w:szCs w:val="24"/>
        </w:rPr>
        <w:t xml:space="preserve">he </w:t>
      </w:r>
      <w:proofErr w:type="spellStart"/>
      <w:r w:rsidR="0063651F" w:rsidRPr="0063651F">
        <w:rPr>
          <w:rFonts w:ascii="Arial" w:eastAsia="Calibri" w:hAnsi="Arial" w:cs="Arial"/>
          <w:sz w:val="24"/>
          <w:szCs w:val="24"/>
        </w:rPr>
        <w:t>Vocera</w:t>
      </w:r>
      <w:proofErr w:type="spellEnd"/>
      <w:r w:rsidR="0063651F" w:rsidRPr="0063651F">
        <w:rPr>
          <w:rFonts w:ascii="Arial" w:eastAsia="Calibri" w:hAnsi="Arial" w:cs="Arial"/>
          <w:sz w:val="24"/>
          <w:szCs w:val="24"/>
        </w:rPr>
        <w:t xml:space="preserve"> </w:t>
      </w:r>
      <w:r>
        <w:rPr>
          <w:rFonts w:ascii="Arial" w:eastAsia="Calibri" w:hAnsi="Arial" w:cs="Arial"/>
          <w:sz w:val="24"/>
          <w:szCs w:val="24"/>
        </w:rPr>
        <w:t>b</w:t>
      </w:r>
      <w:r w:rsidR="0063651F" w:rsidRPr="0063651F">
        <w:rPr>
          <w:rFonts w:ascii="Arial" w:eastAsia="Calibri" w:hAnsi="Arial" w:cs="Arial"/>
          <w:sz w:val="24"/>
          <w:szCs w:val="24"/>
        </w:rPr>
        <w:t xml:space="preserve">adge delivers hands-free, real-time voice communication between </w:t>
      </w:r>
      <w:r>
        <w:rPr>
          <w:rFonts w:ascii="Arial" w:eastAsia="Calibri" w:hAnsi="Arial" w:cs="Arial"/>
          <w:sz w:val="24"/>
          <w:szCs w:val="24"/>
        </w:rPr>
        <w:t>the wearer and other staff members</w:t>
      </w:r>
      <w:r w:rsidR="0063651F" w:rsidRPr="0063651F">
        <w:rPr>
          <w:rFonts w:ascii="Arial" w:eastAsia="Calibri" w:hAnsi="Arial" w:cs="Arial"/>
          <w:sz w:val="24"/>
          <w:szCs w:val="24"/>
        </w:rPr>
        <w:t>.</w:t>
      </w:r>
      <w:r w:rsidR="001D7F39">
        <w:rPr>
          <w:rFonts w:ascii="Arial" w:eastAsia="Calibri" w:hAnsi="Arial" w:cs="Arial"/>
          <w:sz w:val="24"/>
          <w:szCs w:val="24"/>
        </w:rPr>
        <w:t xml:space="preserve"> </w:t>
      </w:r>
      <w:r>
        <w:rPr>
          <w:rFonts w:ascii="Arial" w:eastAsia="Calibri" w:hAnsi="Arial" w:cs="Arial"/>
          <w:sz w:val="24"/>
          <w:szCs w:val="24"/>
        </w:rPr>
        <w:t xml:space="preserve">This communication system weighs </w:t>
      </w:r>
      <w:r w:rsidR="0063651F" w:rsidRPr="0063651F">
        <w:rPr>
          <w:rFonts w:ascii="Arial" w:eastAsia="Calibri" w:hAnsi="Arial" w:cs="Arial"/>
          <w:sz w:val="24"/>
          <w:szCs w:val="24"/>
        </w:rPr>
        <w:t xml:space="preserve">less than two ounces, allowing users to keep their hands free without the burden of carrying a smartphone. </w:t>
      </w:r>
    </w:p>
    <w:p w14:paraId="21FED7A0" w14:textId="77777777" w:rsidR="0063651F" w:rsidRPr="0063651F" w:rsidRDefault="0063651F" w:rsidP="0063651F">
      <w:pPr>
        <w:spacing w:line="276" w:lineRule="auto"/>
        <w:ind w:left="1440"/>
        <w:rPr>
          <w:rFonts w:ascii="Arial" w:eastAsia="Calibri" w:hAnsi="Arial" w:cs="Arial"/>
          <w:sz w:val="24"/>
          <w:szCs w:val="24"/>
        </w:rPr>
      </w:pPr>
    </w:p>
    <w:p w14:paraId="48A2E73F"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Nurse Call System</w:t>
      </w:r>
    </w:p>
    <w:p w14:paraId="2C8E38B9" w14:textId="77777777" w:rsidR="0075483D" w:rsidRPr="006C2555" w:rsidRDefault="0075483D" w:rsidP="00A4227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The Nurse Call </w:t>
      </w:r>
      <w:proofErr w:type="spellStart"/>
      <w:r w:rsidRPr="006C2555">
        <w:rPr>
          <w:rFonts w:ascii="Arial" w:eastAsia="Calibri" w:hAnsi="Arial" w:cs="Arial"/>
          <w:sz w:val="24"/>
          <w:szCs w:val="24"/>
        </w:rPr>
        <w:t>Rauland</w:t>
      </w:r>
      <w:proofErr w:type="spellEnd"/>
      <w:r w:rsidRPr="006C2555">
        <w:rPr>
          <w:rFonts w:ascii="Arial" w:eastAsia="Calibri" w:hAnsi="Arial" w:cs="Arial"/>
          <w:sz w:val="24"/>
          <w:szCs w:val="24"/>
        </w:rPr>
        <w:t xml:space="preserve"> Responder 5 system is an application which allows the patient to alert staff from the bedside, among other patient locations. </w:t>
      </w:r>
      <w:r w:rsidR="00A42276" w:rsidRPr="006C2555">
        <w:rPr>
          <w:rFonts w:ascii="Arial" w:eastAsia="Calibri" w:hAnsi="Arial" w:cs="Arial"/>
          <w:sz w:val="24"/>
          <w:szCs w:val="24"/>
        </w:rPr>
        <w:t>Identified alerts will integrate with other applications in order to produce hospital-wide communications and notification acknowledgement</w:t>
      </w:r>
      <w:r w:rsidR="00A42276">
        <w:rPr>
          <w:rFonts w:ascii="Arial" w:eastAsia="Calibri" w:hAnsi="Arial" w:cs="Arial"/>
          <w:sz w:val="24"/>
          <w:szCs w:val="24"/>
        </w:rPr>
        <w:t xml:space="preserve"> and </w:t>
      </w:r>
      <w:r w:rsidR="00855E7C">
        <w:rPr>
          <w:rFonts w:ascii="Arial" w:eastAsia="Calibri" w:hAnsi="Arial" w:cs="Arial"/>
          <w:sz w:val="24"/>
          <w:szCs w:val="24"/>
        </w:rPr>
        <w:t>generates a number of reports</w:t>
      </w:r>
      <w:r w:rsidR="00A42276" w:rsidRPr="006C2555">
        <w:rPr>
          <w:rFonts w:ascii="Arial" w:eastAsia="Calibri" w:hAnsi="Arial" w:cs="Arial"/>
          <w:sz w:val="24"/>
          <w:szCs w:val="24"/>
        </w:rPr>
        <w:t>.</w:t>
      </w:r>
      <w:r w:rsidR="00A42276">
        <w:rPr>
          <w:rFonts w:ascii="Arial" w:eastAsia="Calibri" w:hAnsi="Arial" w:cs="Arial"/>
          <w:sz w:val="24"/>
          <w:szCs w:val="24"/>
        </w:rPr>
        <w:t xml:space="preserve"> </w:t>
      </w:r>
      <w:r w:rsidRPr="006C2555">
        <w:rPr>
          <w:rFonts w:ascii="Arial" w:eastAsia="Calibri" w:hAnsi="Arial" w:cs="Arial"/>
          <w:sz w:val="24"/>
          <w:szCs w:val="24"/>
        </w:rPr>
        <w:t>The system utilizes devices at the bedside and in the patient room to accomplish three primary functions:</w:t>
      </w:r>
    </w:p>
    <w:p w14:paraId="6722ED11" w14:textId="77777777" w:rsidR="0075483D" w:rsidRPr="006C2555" w:rsidRDefault="0075483D" w:rsidP="00855E7C">
      <w:pPr>
        <w:spacing w:line="276" w:lineRule="auto"/>
        <w:ind w:left="1530" w:right="190"/>
        <w:rPr>
          <w:rFonts w:ascii="Arial" w:eastAsia="Calibri" w:hAnsi="Arial" w:cs="Arial"/>
          <w:sz w:val="24"/>
          <w:szCs w:val="24"/>
        </w:rPr>
      </w:pPr>
    </w:p>
    <w:p w14:paraId="41ED998A"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It serves as a code required system for patient safety &amp; security.</w:t>
      </w:r>
    </w:p>
    <w:p w14:paraId="53282058"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provides a patient alert-communication system (for hospital staff) which assists patients and allows for increasingly efficient hospital operations. </w:t>
      </w:r>
    </w:p>
    <w:p w14:paraId="456DA84F"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interacts with other systems to provide access to patient entertainment and education. </w:t>
      </w:r>
    </w:p>
    <w:p w14:paraId="1ADEBE76" w14:textId="77777777" w:rsidR="0075483D" w:rsidRPr="006C2555" w:rsidRDefault="0075483D" w:rsidP="0075483D">
      <w:pPr>
        <w:spacing w:line="276" w:lineRule="auto"/>
        <w:ind w:left="2070" w:right="1630"/>
        <w:rPr>
          <w:rFonts w:ascii="Arial" w:eastAsia="Calibri" w:hAnsi="Arial" w:cs="Arial"/>
          <w:sz w:val="24"/>
          <w:szCs w:val="24"/>
        </w:rPr>
      </w:pPr>
    </w:p>
    <w:p w14:paraId="1C6CCA86"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lastRenderedPageBreak/>
        <w:t>Temperature Monitoring</w:t>
      </w:r>
    </w:p>
    <w:p w14:paraId="14A239BE" w14:textId="6E5B83E7" w:rsidR="00386729" w:rsidRPr="006C2555" w:rsidRDefault="00386729" w:rsidP="00AA4456">
      <w:pPr>
        <w:spacing w:line="276" w:lineRule="auto"/>
        <w:ind w:left="1440" w:right="1180"/>
        <w:rPr>
          <w:rFonts w:ascii="Arial" w:eastAsia="Calibri" w:hAnsi="Arial" w:cs="Arial"/>
          <w:sz w:val="24"/>
          <w:szCs w:val="24"/>
        </w:rPr>
      </w:pPr>
      <w:r w:rsidRPr="006C2555">
        <w:rPr>
          <w:rFonts w:ascii="Arial" w:eastAsia="Calibri" w:hAnsi="Arial" w:cs="Arial"/>
          <w:sz w:val="24"/>
          <w:szCs w:val="24"/>
        </w:rPr>
        <w:t xml:space="preserve">Mission Bernal Campus uses a combination of </w:t>
      </w:r>
      <w:r w:rsidR="002B355B">
        <w:rPr>
          <w:rFonts w:ascii="Arial" w:eastAsia="Calibri" w:hAnsi="Arial" w:cs="Arial"/>
          <w:sz w:val="24"/>
          <w:szCs w:val="24"/>
        </w:rPr>
        <w:t xml:space="preserve">two systems to monitor and alert if an equipment temperature goes out of range -   the </w:t>
      </w:r>
      <w:proofErr w:type="spellStart"/>
      <w:r w:rsidRPr="006C2555">
        <w:rPr>
          <w:rFonts w:ascii="Arial" w:eastAsia="Calibri" w:hAnsi="Arial" w:cs="Arial"/>
          <w:sz w:val="24"/>
          <w:szCs w:val="24"/>
        </w:rPr>
        <w:t>AeroScout</w:t>
      </w:r>
      <w:proofErr w:type="spellEnd"/>
      <w:r w:rsidR="002B355B">
        <w:rPr>
          <w:rFonts w:ascii="Arial" w:eastAsia="Calibri" w:hAnsi="Arial" w:cs="Arial"/>
          <w:sz w:val="24"/>
          <w:szCs w:val="24"/>
        </w:rPr>
        <w:t xml:space="preserve"> system </w:t>
      </w:r>
      <w:proofErr w:type="gramStart"/>
      <w:r w:rsidR="002B355B">
        <w:rPr>
          <w:rFonts w:ascii="Arial" w:eastAsia="Calibri" w:hAnsi="Arial" w:cs="Arial"/>
          <w:sz w:val="24"/>
          <w:szCs w:val="24"/>
        </w:rPr>
        <w:t>(</w:t>
      </w:r>
      <w:r w:rsidRPr="006C2555">
        <w:rPr>
          <w:rFonts w:ascii="Arial" w:eastAsia="Calibri" w:hAnsi="Arial" w:cs="Arial"/>
          <w:sz w:val="24"/>
          <w:szCs w:val="24"/>
        </w:rPr>
        <w:t xml:space="preserve"> in</w:t>
      </w:r>
      <w:proofErr w:type="gramEnd"/>
      <w:r w:rsidRPr="006C2555">
        <w:rPr>
          <w:rFonts w:ascii="Arial" w:eastAsia="Calibri" w:hAnsi="Arial" w:cs="Arial"/>
          <w:sz w:val="24"/>
          <w:szCs w:val="24"/>
        </w:rPr>
        <w:t xml:space="preserve"> the refri</w:t>
      </w:r>
      <w:r w:rsidR="002B355B">
        <w:rPr>
          <w:rFonts w:ascii="Arial" w:eastAsia="Calibri" w:hAnsi="Arial" w:cs="Arial"/>
          <w:sz w:val="24"/>
          <w:szCs w:val="24"/>
        </w:rPr>
        <w:t xml:space="preserve">geration units)  and the </w:t>
      </w:r>
      <w:proofErr w:type="spellStart"/>
      <w:r w:rsidRPr="006C2555">
        <w:rPr>
          <w:rFonts w:ascii="Arial" w:eastAsia="Calibri" w:hAnsi="Arial" w:cs="Arial"/>
          <w:sz w:val="24"/>
          <w:szCs w:val="24"/>
        </w:rPr>
        <w:t>MobileView</w:t>
      </w:r>
      <w:proofErr w:type="spellEnd"/>
      <w:r w:rsidRPr="006C2555">
        <w:rPr>
          <w:rFonts w:ascii="Arial" w:eastAsia="Calibri" w:hAnsi="Arial" w:cs="Arial"/>
          <w:sz w:val="24"/>
          <w:szCs w:val="24"/>
        </w:rPr>
        <w:t xml:space="preserve"> system</w:t>
      </w:r>
      <w:r w:rsidR="002B355B">
        <w:rPr>
          <w:rFonts w:ascii="Arial" w:eastAsia="Calibri" w:hAnsi="Arial" w:cs="Arial"/>
          <w:sz w:val="24"/>
          <w:szCs w:val="24"/>
        </w:rPr>
        <w:t>.</w:t>
      </w:r>
    </w:p>
    <w:p w14:paraId="2E8DF74E" w14:textId="77777777" w:rsidR="00386729" w:rsidRPr="006C2555" w:rsidRDefault="00386729" w:rsidP="00AA4456">
      <w:pPr>
        <w:pStyle w:val="Heading3"/>
        <w:spacing w:line="276" w:lineRule="auto"/>
        <w:ind w:left="1440" w:right="1180"/>
        <w:rPr>
          <w:rFonts w:ascii="Arial" w:hAnsi="Arial" w:cs="Arial"/>
          <w:spacing w:val="-3"/>
          <w:sz w:val="24"/>
          <w:szCs w:val="24"/>
        </w:rPr>
      </w:pPr>
    </w:p>
    <w:p w14:paraId="48DD37F0" w14:textId="77777777" w:rsidR="00A32A3E" w:rsidRDefault="00386729" w:rsidP="002B355B">
      <w:pPr>
        <w:pStyle w:val="Heading3"/>
        <w:spacing w:line="276" w:lineRule="auto"/>
        <w:ind w:right="1180"/>
        <w:rPr>
          <w:rFonts w:ascii="Arial" w:hAnsi="Arial" w:cs="Arial"/>
          <w:spacing w:val="-3"/>
          <w:sz w:val="24"/>
          <w:szCs w:val="24"/>
          <w:u w:val="single"/>
        </w:rPr>
      </w:pPr>
      <w:r w:rsidRPr="002B355B">
        <w:rPr>
          <w:rFonts w:ascii="Arial" w:hAnsi="Arial" w:cs="Arial"/>
          <w:spacing w:val="-3"/>
          <w:sz w:val="24"/>
          <w:szCs w:val="24"/>
        </w:rPr>
        <w:t xml:space="preserve">When a device’s temperature goes out of range </w:t>
      </w:r>
      <w:r w:rsidRPr="00A32A3E">
        <w:rPr>
          <w:rFonts w:ascii="Arial" w:hAnsi="Arial" w:cs="Arial"/>
          <w:spacing w:val="-3"/>
          <w:sz w:val="24"/>
          <w:szCs w:val="24"/>
        </w:rPr>
        <w:t>durin</w:t>
      </w:r>
      <w:r w:rsidR="002B355B" w:rsidRPr="00A32A3E">
        <w:rPr>
          <w:rFonts w:ascii="Arial" w:hAnsi="Arial" w:cs="Arial"/>
          <w:spacing w:val="-3"/>
          <w:sz w:val="24"/>
          <w:szCs w:val="24"/>
        </w:rPr>
        <w:t>g department hours of operation</w:t>
      </w:r>
      <w:r w:rsidR="00A32A3E">
        <w:rPr>
          <w:rFonts w:ascii="Arial" w:hAnsi="Arial" w:cs="Arial"/>
          <w:spacing w:val="-3"/>
          <w:sz w:val="24"/>
          <w:szCs w:val="24"/>
          <w:u w:val="single"/>
        </w:rPr>
        <w:t>:</w:t>
      </w:r>
    </w:p>
    <w:p w14:paraId="274C0AE7" w14:textId="58E60A43" w:rsidR="00A32A3E" w:rsidRDefault="00A32A3E" w:rsidP="00427AD4">
      <w:pPr>
        <w:pStyle w:val="Heading3"/>
        <w:numPr>
          <w:ilvl w:val="0"/>
          <w:numId w:val="57"/>
        </w:numPr>
        <w:spacing w:line="276" w:lineRule="auto"/>
        <w:ind w:right="1180"/>
        <w:rPr>
          <w:rFonts w:ascii="Arial" w:hAnsi="Arial" w:cs="Arial"/>
          <w:sz w:val="24"/>
          <w:szCs w:val="24"/>
        </w:rPr>
      </w:pPr>
      <w:r>
        <w:rPr>
          <w:rFonts w:ascii="Arial" w:hAnsi="Arial" w:cs="Arial"/>
          <w:sz w:val="24"/>
          <w:szCs w:val="24"/>
        </w:rPr>
        <w:t>A</w:t>
      </w:r>
      <w:r w:rsidR="00386729" w:rsidRPr="002B355B">
        <w:rPr>
          <w:rFonts w:ascii="Arial" w:hAnsi="Arial" w:cs="Arial"/>
          <w:sz w:val="24"/>
          <w:szCs w:val="24"/>
        </w:rPr>
        <w:t xml:space="preserve"> primary alert is sent to the</w:t>
      </w:r>
      <w:r w:rsidR="002B355B" w:rsidRPr="002B355B">
        <w:rPr>
          <w:rFonts w:ascii="Arial" w:hAnsi="Arial" w:cs="Arial"/>
          <w:sz w:val="24"/>
          <w:szCs w:val="24"/>
        </w:rPr>
        <w:t xml:space="preserve"> department through </w:t>
      </w:r>
      <w:proofErr w:type="spellStart"/>
      <w:r w:rsidR="002B355B" w:rsidRPr="002B355B">
        <w:rPr>
          <w:rFonts w:ascii="Arial" w:hAnsi="Arial" w:cs="Arial"/>
          <w:sz w:val="24"/>
          <w:szCs w:val="24"/>
        </w:rPr>
        <w:t>MobileView</w:t>
      </w:r>
      <w:proofErr w:type="spellEnd"/>
      <w:r>
        <w:rPr>
          <w:rFonts w:ascii="Arial" w:hAnsi="Arial" w:cs="Arial"/>
          <w:sz w:val="24"/>
          <w:szCs w:val="24"/>
        </w:rPr>
        <w:t xml:space="preserve"> </w:t>
      </w:r>
    </w:p>
    <w:p w14:paraId="335DCE1B" w14:textId="7E1435B4" w:rsidR="00386729" w:rsidRPr="002B355B" w:rsidRDefault="00A32A3E" w:rsidP="00427AD4">
      <w:pPr>
        <w:pStyle w:val="Heading3"/>
        <w:numPr>
          <w:ilvl w:val="0"/>
          <w:numId w:val="57"/>
        </w:numPr>
        <w:spacing w:line="276" w:lineRule="auto"/>
        <w:ind w:right="1180"/>
        <w:rPr>
          <w:rFonts w:ascii="Arial" w:hAnsi="Arial" w:cs="Arial"/>
          <w:spacing w:val="-3"/>
          <w:sz w:val="24"/>
          <w:szCs w:val="24"/>
        </w:rPr>
      </w:pPr>
      <w:r>
        <w:rPr>
          <w:rFonts w:ascii="Arial" w:hAnsi="Arial" w:cs="Arial"/>
          <w:sz w:val="24"/>
          <w:szCs w:val="24"/>
        </w:rPr>
        <w:t>A</w:t>
      </w:r>
      <w:r w:rsidR="00386729" w:rsidRPr="002B355B">
        <w:rPr>
          <w:rFonts w:ascii="Arial" w:hAnsi="Arial" w:cs="Arial"/>
          <w:sz w:val="24"/>
          <w:szCs w:val="24"/>
        </w:rPr>
        <w:t xml:space="preserve"> secondary alert is sent to Plant Operations. </w:t>
      </w:r>
    </w:p>
    <w:p w14:paraId="30B8B894" w14:textId="77777777" w:rsidR="00386729" w:rsidRPr="002B355B" w:rsidRDefault="00386729" w:rsidP="00AA4456">
      <w:pPr>
        <w:pStyle w:val="Heading3"/>
        <w:spacing w:line="276" w:lineRule="auto"/>
        <w:ind w:left="1440" w:right="1180"/>
        <w:rPr>
          <w:rFonts w:ascii="Arial" w:hAnsi="Arial" w:cs="Arial"/>
          <w:spacing w:val="-3"/>
          <w:sz w:val="24"/>
          <w:szCs w:val="24"/>
        </w:rPr>
      </w:pPr>
    </w:p>
    <w:p w14:paraId="14B49F0C" w14:textId="77777777" w:rsidR="00A32A3E" w:rsidRDefault="00386729" w:rsidP="002B355B">
      <w:pPr>
        <w:pStyle w:val="Heading3"/>
        <w:spacing w:line="276" w:lineRule="auto"/>
        <w:ind w:right="1180"/>
        <w:rPr>
          <w:rFonts w:ascii="Arial" w:hAnsi="Arial" w:cs="Arial"/>
          <w:spacing w:val="-3"/>
          <w:sz w:val="24"/>
          <w:szCs w:val="24"/>
        </w:rPr>
      </w:pPr>
      <w:r w:rsidRPr="002B355B">
        <w:rPr>
          <w:rFonts w:ascii="Arial" w:hAnsi="Arial" w:cs="Arial"/>
          <w:spacing w:val="-3"/>
          <w:sz w:val="24"/>
          <w:szCs w:val="24"/>
        </w:rPr>
        <w:t>When a device’s temperature goes out of range</w:t>
      </w:r>
      <w:r w:rsidR="002B355B">
        <w:rPr>
          <w:rFonts w:ascii="Arial" w:hAnsi="Arial" w:cs="Arial"/>
          <w:spacing w:val="-3"/>
          <w:sz w:val="24"/>
          <w:szCs w:val="24"/>
        </w:rPr>
        <w:t xml:space="preserve"> </w:t>
      </w:r>
      <w:r w:rsidR="002B355B" w:rsidRPr="00A32A3E">
        <w:rPr>
          <w:rFonts w:ascii="Arial" w:hAnsi="Arial" w:cs="Arial"/>
          <w:spacing w:val="-3"/>
          <w:sz w:val="24"/>
          <w:szCs w:val="24"/>
        </w:rPr>
        <w:t xml:space="preserve">when the department is </w:t>
      </w:r>
      <w:proofErr w:type="gramStart"/>
      <w:r w:rsidR="002B355B" w:rsidRPr="00A32A3E">
        <w:rPr>
          <w:rFonts w:ascii="Arial" w:hAnsi="Arial" w:cs="Arial"/>
          <w:spacing w:val="-3"/>
          <w:sz w:val="24"/>
          <w:szCs w:val="24"/>
        </w:rPr>
        <w:t>closed</w:t>
      </w:r>
      <w:r w:rsidR="00A32A3E">
        <w:rPr>
          <w:rFonts w:ascii="Arial" w:hAnsi="Arial" w:cs="Arial"/>
          <w:spacing w:val="-3"/>
          <w:sz w:val="24"/>
          <w:szCs w:val="24"/>
        </w:rPr>
        <w:t>,:</w:t>
      </w:r>
      <w:proofErr w:type="gramEnd"/>
    </w:p>
    <w:p w14:paraId="0EFC7AB2" w14:textId="2488157F" w:rsidR="00386729" w:rsidRPr="002B355B" w:rsidRDefault="00A32A3E" w:rsidP="00427AD4">
      <w:pPr>
        <w:pStyle w:val="Heading3"/>
        <w:numPr>
          <w:ilvl w:val="0"/>
          <w:numId w:val="58"/>
        </w:numPr>
        <w:spacing w:line="276" w:lineRule="auto"/>
        <w:ind w:right="1180"/>
        <w:rPr>
          <w:rFonts w:ascii="Arial" w:hAnsi="Arial" w:cs="Arial"/>
          <w:spacing w:val="-3"/>
          <w:sz w:val="24"/>
          <w:szCs w:val="24"/>
        </w:rPr>
      </w:pPr>
      <w:r>
        <w:rPr>
          <w:rFonts w:ascii="Arial" w:hAnsi="Arial" w:cs="Arial"/>
          <w:sz w:val="24"/>
          <w:szCs w:val="24"/>
        </w:rPr>
        <w:t>P</w:t>
      </w:r>
      <w:r w:rsidR="00386729" w:rsidRPr="002B355B">
        <w:rPr>
          <w:rFonts w:ascii="Arial" w:hAnsi="Arial" w:cs="Arial"/>
          <w:sz w:val="24"/>
          <w:szCs w:val="24"/>
        </w:rPr>
        <w:t xml:space="preserve">rimary and secondary alerts are sent to Plant Operations. </w:t>
      </w:r>
    </w:p>
    <w:p w14:paraId="06FBBD88" w14:textId="77777777" w:rsidR="00386729" w:rsidRPr="002B355B" w:rsidRDefault="00386729" w:rsidP="00AA4456">
      <w:pPr>
        <w:spacing w:line="276" w:lineRule="auto"/>
        <w:ind w:left="1440" w:right="1180"/>
        <w:rPr>
          <w:rFonts w:ascii="Arial" w:eastAsia="Calibri" w:hAnsi="Arial" w:cs="Arial"/>
          <w:sz w:val="24"/>
          <w:szCs w:val="24"/>
        </w:rPr>
      </w:pPr>
    </w:p>
    <w:p w14:paraId="3AA2DE85" w14:textId="7656830C" w:rsidR="00386729" w:rsidRPr="006C2555" w:rsidRDefault="002B355B" w:rsidP="00AA4456">
      <w:pPr>
        <w:spacing w:line="275" w:lineRule="auto"/>
        <w:ind w:left="1440"/>
        <w:rPr>
          <w:rFonts w:ascii="Arial" w:eastAsia="Calibri" w:hAnsi="Arial" w:cs="Arial"/>
          <w:sz w:val="24"/>
          <w:szCs w:val="24"/>
        </w:rPr>
      </w:pPr>
      <w:r w:rsidRPr="002B355B">
        <w:rPr>
          <w:rFonts w:ascii="Arial" w:eastAsia="Calibri" w:hAnsi="Arial" w:cs="Arial"/>
          <w:sz w:val="24"/>
          <w:szCs w:val="24"/>
          <w:highlight w:val="green"/>
        </w:rPr>
        <w:t xml:space="preserve">Eric-per Jim B, we need to get </w:t>
      </w:r>
      <w:proofErr w:type="gramStart"/>
      <w:r w:rsidRPr="002B355B">
        <w:rPr>
          <w:rFonts w:ascii="Arial" w:eastAsia="Calibri" w:hAnsi="Arial" w:cs="Arial"/>
          <w:sz w:val="24"/>
          <w:szCs w:val="24"/>
          <w:highlight w:val="green"/>
        </w:rPr>
        <w:t>a better pix</w:t>
      </w:r>
      <w:proofErr w:type="gramEnd"/>
      <w:r w:rsidRPr="002B355B">
        <w:rPr>
          <w:rFonts w:ascii="Arial" w:eastAsia="Calibri" w:hAnsi="Arial" w:cs="Arial"/>
          <w:sz w:val="24"/>
          <w:szCs w:val="24"/>
          <w:highlight w:val="green"/>
        </w:rPr>
        <w:t xml:space="preserve"> from Bob Andrews – not sure if the little box on top of this pix is accurate</w:t>
      </w:r>
    </w:p>
    <w:p w14:paraId="153F7521" w14:textId="77777777" w:rsidR="00386729" w:rsidRPr="006C2555" w:rsidRDefault="00386729" w:rsidP="00386729">
      <w:pPr>
        <w:spacing w:line="275" w:lineRule="auto"/>
        <w:ind w:left="1530"/>
        <w:rPr>
          <w:rFonts w:ascii="Arial" w:eastAsia="Calibri" w:hAnsi="Arial" w:cs="Arial"/>
          <w:sz w:val="24"/>
          <w:szCs w:val="24"/>
        </w:rPr>
      </w:pPr>
    </w:p>
    <w:p w14:paraId="3E7D312E" w14:textId="77777777" w:rsidR="00386729" w:rsidRPr="006C2555" w:rsidRDefault="00386729" w:rsidP="00386729">
      <w:pPr>
        <w:spacing w:line="275" w:lineRule="auto"/>
        <w:ind w:left="1530"/>
        <w:rPr>
          <w:rFonts w:ascii="Arial" w:eastAsia="Calibri" w:hAnsi="Arial" w:cs="Arial"/>
          <w:sz w:val="24"/>
          <w:szCs w:val="24"/>
        </w:rPr>
      </w:pPr>
      <w:r w:rsidRPr="006C2555">
        <w:rPr>
          <w:rFonts w:ascii="Arial" w:hAnsi="Arial" w:cs="Arial"/>
          <w:noProof/>
        </w:rPr>
        <w:drawing>
          <wp:inline distT="0" distB="0" distL="0" distR="0" wp14:anchorId="07527CC4" wp14:editId="02893264">
            <wp:extent cx="3217096" cy="23860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7464" cy="2386286"/>
                    </a:xfrm>
                    <a:prstGeom prst="rect">
                      <a:avLst/>
                    </a:prstGeom>
                  </pic:spPr>
                </pic:pic>
              </a:graphicData>
            </a:graphic>
          </wp:inline>
        </w:drawing>
      </w:r>
    </w:p>
    <w:p w14:paraId="63D48268" w14:textId="77777777" w:rsidR="00386729" w:rsidRPr="006C2555" w:rsidRDefault="00386729" w:rsidP="00386729">
      <w:pPr>
        <w:spacing w:line="275" w:lineRule="auto"/>
        <w:ind w:left="1530"/>
        <w:rPr>
          <w:rFonts w:ascii="Arial" w:eastAsia="Calibri" w:hAnsi="Arial" w:cs="Arial"/>
          <w:sz w:val="24"/>
          <w:szCs w:val="24"/>
        </w:rPr>
      </w:pPr>
    </w:p>
    <w:p w14:paraId="6A9BC1AC" w14:textId="66C21EFB" w:rsidR="00386729" w:rsidRPr="006C2555" w:rsidRDefault="00094B74" w:rsidP="00386729">
      <w:pPr>
        <w:spacing w:line="275" w:lineRule="auto"/>
        <w:ind w:left="1530"/>
        <w:rPr>
          <w:rFonts w:ascii="Arial" w:eastAsia="Calibri" w:hAnsi="Arial" w:cs="Arial"/>
          <w:sz w:val="24"/>
          <w:szCs w:val="24"/>
        </w:rPr>
        <w:sectPr w:rsidR="00386729" w:rsidRPr="006C2555" w:rsidSect="008A0511">
          <w:pgSz w:w="12240" w:h="15840"/>
          <w:pgMar w:top="1440" w:right="0" w:bottom="1580" w:left="260" w:header="0" w:footer="720" w:gutter="0"/>
          <w:cols w:space="720"/>
          <w:docGrid w:linePitch="299"/>
        </w:sectPr>
      </w:pPr>
      <w:ins w:id="145" w:author="Tami Chin" w:date="2018-05-03T21:16:00Z">
        <w:r>
          <w:rPr>
            <w:noProof/>
          </w:rPr>
          <w:lastRenderedPageBreak/>
          <w:drawing>
            <wp:inline distT="0" distB="0" distL="0" distR="0" wp14:anchorId="402B76CC" wp14:editId="120A1189">
              <wp:extent cx="7607300" cy="525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07300" cy="5250180"/>
                      </a:xfrm>
                      <a:prstGeom prst="rect">
                        <a:avLst/>
                      </a:prstGeom>
                    </pic:spPr>
                  </pic:pic>
                </a:graphicData>
              </a:graphic>
            </wp:inline>
          </w:drawing>
        </w:r>
      </w:ins>
    </w:p>
    <w:p w14:paraId="7461C0EB" w14:textId="77777777" w:rsidR="00870194" w:rsidRPr="00250B64" w:rsidRDefault="00870194" w:rsidP="00250B64">
      <w:pPr>
        <w:spacing w:line="276" w:lineRule="auto"/>
        <w:ind w:left="1440"/>
        <w:rPr>
          <w:rFonts w:ascii="Arial" w:eastAsia="Calibri" w:hAnsi="Arial" w:cs="Arial"/>
          <w:color w:val="00A9A0"/>
          <w:sz w:val="32"/>
          <w:szCs w:val="32"/>
        </w:rPr>
      </w:pPr>
      <w:r w:rsidRPr="00250B64">
        <w:rPr>
          <w:rFonts w:ascii="Arial" w:eastAsia="Calibri" w:hAnsi="Arial" w:cs="Arial"/>
          <w:color w:val="00A9A0"/>
          <w:sz w:val="32"/>
          <w:szCs w:val="32"/>
        </w:rPr>
        <w:lastRenderedPageBreak/>
        <w:t>Patient Lift System and Mobile Lifts</w:t>
      </w:r>
    </w:p>
    <w:p w14:paraId="6532E49D" w14:textId="77777777" w:rsidR="00386729" w:rsidRPr="00250B64" w:rsidRDefault="001A544A" w:rsidP="001A544A">
      <w:pPr>
        <w:pStyle w:val="BodyText"/>
        <w:spacing w:line="276" w:lineRule="auto"/>
        <w:ind w:left="1440" w:right="1915" w:firstLine="0"/>
        <w:rPr>
          <w:rFonts w:ascii="Arial" w:hAnsi="Arial" w:cs="Arial"/>
          <w:color w:val="5A5A5A"/>
          <w:spacing w:val="9"/>
        </w:rPr>
      </w:pPr>
      <w:r>
        <w:rPr>
          <w:rFonts w:ascii="Arial" w:hAnsi="Arial" w:cs="Arial"/>
          <w:color w:val="5A5A5A"/>
          <w:spacing w:val="9"/>
        </w:rPr>
        <w:t>P</w:t>
      </w:r>
      <w:r w:rsidR="00386729" w:rsidRPr="00250B64">
        <w:rPr>
          <w:rFonts w:ascii="Arial" w:hAnsi="Arial" w:cs="Arial"/>
          <w:color w:val="5A5A5A"/>
          <w:spacing w:val="9"/>
        </w:rPr>
        <w:t xml:space="preserve">atient lift systems </w:t>
      </w:r>
      <w:r>
        <w:rPr>
          <w:rFonts w:ascii="Arial" w:hAnsi="Arial" w:cs="Arial"/>
          <w:color w:val="5A5A5A"/>
          <w:spacing w:val="9"/>
        </w:rPr>
        <w:t>are available in</w:t>
      </w:r>
      <w:r w:rsidR="00386729" w:rsidRPr="00250B64">
        <w:rPr>
          <w:rFonts w:ascii="Arial" w:hAnsi="Arial" w:cs="Arial"/>
          <w:color w:val="5A5A5A"/>
          <w:spacing w:val="9"/>
        </w:rPr>
        <w:t xml:space="preserve"> med/</w:t>
      </w:r>
      <w:proofErr w:type="spellStart"/>
      <w:r w:rsidR="00386729" w:rsidRPr="00250B64">
        <w:rPr>
          <w:rFonts w:ascii="Arial" w:hAnsi="Arial" w:cs="Arial"/>
          <w:color w:val="5A5A5A"/>
          <w:spacing w:val="9"/>
        </w:rPr>
        <w:t>surg</w:t>
      </w:r>
      <w:proofErr w:type="spellEnd"/>
      <w:r w:rsidR="00386729" w:rsidRPr="00250B64">
        <w:rPr>
          <w:rFonts w:ascii="Arial" w:hAnsi="Arial" w:cs="Arial"/>
          <w:color w:val="5A5A5A"/>
          <w:spacing w:val="9"/>
        </w:rPr>
        <w:t xml:space="preserve"> and ICU patient rooms.</w:t>
      </w:r>
      <w:r w:rsidR="00A479E0">
        <w:rPr>
          <w:rFonts w:ascii="Arial" w:hAnsi="Arial" w:cs="Arial"/>
          <w:color w:val="5A5A5A"/>
          <w:spacing w:val="9"/>
        </w:rPr>
        <w:t xml:space="preserve"> </w:t>
      </w:r>
      <w:r w:rsidR="00386729" w:rsidRPr="00250B64">
        <w:rPr>
          <w:rFonts w:ascii="Arial" w:hAnsi="Arial" w:cs="Arial"/>
          <w:color w:val="5A5A5A"/>
          <w:spacing w:val="9"/>
        </w:rPr>
        <w:t>Patient lifts are a safety feature to assist in patient mobility and reduce the risk of associated employee injuries.</w:t>
      </w:r>
      <w:r w:rsidR="00520A33">
        <w:rPr>
          <w:rFonts w:ascii="Arial" w:hAnsi="Arial" w:cs="Arial"/>
          <w:color w:val="5A5A5A"/>
          <w:spacing w:val="9"/>
        </w:rPr>
        <w:t xml:space="preserve"> </w:t>
      </w:r>
      <w:r w:rsidR="00386729" w:rsidRPr="00250B64">
        <w:rPr>
          <w:rFonts w:ascii="Arial" w:hAnsi="Arial" w:cs="Arial"/>
          <w:color w:val="5A5A5A"/>
          <w:spacing w:val="9"/>
        </w:rPr>
        <w:t xml:space="preserve">In addition, mobile lifts </w:t>
      </w:r>
      <w:r w:rsidR="00A479E0">
        <w:rPr>
          <w:rFonts w:ascii="Arial" w:hAnsi="Arial" w:cs="Arial"/>
          <w:color w:val="5A5A5A"/>
          <w:spacing w:val="9"/>
        </w:rPr>
        <w:t xml:space="preserve">are </w:t>
      </w:r>
      <w:r w:rsidR="00386729" w:rsidRPr="00250B64">
        <w:rPr>
          <w:rFonts w:ascii="Arial" w:hAnsi="Arial" w:cs="Arial"/>
          <w:color w:val="5A5A5A"/>
          <w:spacing w:val="9"/>
        </w:rPr>
        <w:t>available for use in patient care areas, to assist with patient mobility, where ceiling lifts are not available.</w:t>
      </w:r>
    </w:p>
    <w:p w14:paraId="6C7954F1" w14:textId="2BA432F7" w:rsidR="00345E17" w:rsidRDefault="00094B74" w:rsidP="004C2A09">
      <w:pPr>
        <w:spacing w:line="276" w:lineRule="auto"/>
        <w:ind w:left="360"/>
        <w:rPr>
          <w:ins w:id="146" w:author="Tami Chin" w:date="2018-05-03T21:16:00Z"/>
          <w:rFonts w:ascii="Arial" w:eastAsia="Calibri" w:hAnsi="Arial" w:cs="Arial"/>
          <w:color w:val="00A9A0"/>
          <w:sz w:val="32"/>
          <w:szCs w:val="32"/>
        </w:rPr>
      </w:pPr>
      <w:ins w:id="147" w:author="Tami Chin" w:date="2018-05-03T21:16:00Z">
        <w:r>
          <w:rPr>
            <w:rFonts w:ascii="Arial" w:eastAsia="Calibri" w:hAnsi="Arial" w:cs="Arial"/>
            <w:color w:val="00A9A0"/>
            <w:sz w:val="32"/>
            <w:szCs w:val="32"/>
          </w:rPr>
          <w:t>Do you want a picture of the lift system?</w:t>
        </w:r>
      </w:ins>
    </w:p>
    <w:p w14:paraId="274F6360" w14:textId="77777777" w:rsidR="00094B74" w:rsidRPr="004C2A09" w:rsidRDefault="00094B74" w:rsidP="004C2A09">
      <w:pPr>
        <w:spacing w:line="276" w:lineRule="auto"/>
        <w:ind w:left="360"/>
        <w:rPr>
          <w:rFonts w:ascii="Arial" w:eastAsia="Calibri" w:hAnsi="Arial" w:cs="Arial"/>
          <w:color w:val="00A9A0"/>
          <w:sz w:val="32"/>
          <w:szCs w:val="32"/>
        </w:rPr>
      </w:pPr>
    </w:p>
    <w:p w14:paraId="05BC8FB3" w14:textId="77777777" w:rsidR="004C2A09" w:rsidRDefault="00345E17" w:rsidP="004C2A09">
      <w:pPr>
        <w:spacing w:line="276" w:lineRule="auto"/>
        <w:ind w:left="1440"/>
        <w:rPr>
          <w:rFonts w:ascii="Arial" w:eastAsia="Calibri" w:hAnsi="Arial" w:cs="Arial"/>
          <w:color w:val="00A9A0"/>
          <w:sz w:val="32"/>
          <w:szCs w:val="32"/>
        </w:rPr>
      </w:pPr>
      <w:r w:rsidRPr="004C2A09">
        <w:rPr>
          <w:rFonts w:ascii="Arial" w:eastAsia="Calibri" w:hAnsi="Arial" w:cs="Arial"/>
          <w:color w:val="00A9A0"/>
          <w:sz w:val="32"/>
          <w:szCs w:val="32"/>
        </w:rPr>
        <w:t>Pneumatic Tube System</w:t>
      </w:r>
    </w:p>
    <w:p w14:paraId="2DE17A1B" w14:textId="77777777" w:rsidR="00386729" w:rsidRDefault="00870194" w:rsidP="00870194">
      <w:pPr>
        <w:spacing w:line="276" w:lineRule="auto"/>
        <w:ind w:left="1440"/>
        <w:rPr>
          <w:ins w:id="148" w:author="Tami Chin" w:date="2018-05-03T21:17:00Z"/>
          <w:rFonts w:ascii="Arial" w:hAnsi="Arial" w:cs="Arial"/>
          <w:color w:val="5A5A5A"/>
          <w:spacing w:val="12"/>
          <w:sz w:val="24"/>
          <w:szCs w:val="24"/>
        </w:rPr>
      </w:pPr>
      <w:r>
        <w:rPr>
          <w:rFonts w:ascii="Arial" w:hAnsi="Arial" w:cs="Arial"/>
          <w:color w:val="5A5A5A"/>
          <w:spacing w:val="12"/>
          <w:sz w:val="24"/>
          <w:szCs w:val="24"/>
        </w:rPr>
        <w:t xml:space="preserve">The </w:t>
      </w:r>
      <w:r w:rsidR="00386729" w:rsidRPr="004C2A09">
        <w:rPr>
          <w:rFonts w:ascii="Arial" w:hAnsi="Arial" w:cs="Arial"/>
          <w:color w:val="5A5A5A"/>
          <w:spacing w:val="12"/>
          <w:sz w:val="24"/>
          <w:szCs w:val="24"/>
        </w:rPr>
        <w:t>pneumatic tube system will assist with transporting medications, lab specimens and blood products to/from patient care areas, to expedite patient care.</w:t>
      </w:r>
      <w:r>
        <w:rPr>
          <w:rFonts w:ascii="Arial" w:hAnsi="Arial" w:cs="Arial"/>
          <w:color w:val="5A5A5A"/>
          <w:spacing w:val="12"/>
          <w:sz w:val="24"/>
          <w:szCs w:val="24"/>
        </w:rPr>
        <w:t xml:space="preserve"> The </w:t>
      </w:r>
      <w:r w:rsidR="00386729" w:rsidRPr="004C2A09">
        <w:rPr>
          <w:rFonts w:ascii="Arial" w:hAnsi="Arial" w:cs="Arial"/>
          <w:color w:val="5A5A5A"/>
          <w:spacing w:val="12"/>
          <w:sz w:val="24"/>
          <w:szCs w:val="24"/>
        </w:rPr>
        <w:t xml:space="preserve">system </w:t>
      </w:r>
      <w:r>
        <w:rPr>
          <w:rFonts w:ascii="Arial" w:hAnsi="Arial" w:cs="Arial"/>
          <w:color w:val="5A5A5A"/>
          <w:spacing w:val="12"/>
          <w:sz w:val="24"/>
          <w:szCs w:val="24"/>
        </w:rPr>
        <w:t>has</w:t>
      </w:r>
      <w:r w:rsidR="00386729" w:rsidRPr="004C2A09">
        <w:rPr>
          <w:rFonts w:ascii="Arial" w:hAnsi="Arial" w:cs="Arial"/>
          <w:color w:val="5A5A5A"/>
          <w:spacing w:val="12"/>
          <w:sz w:val="24"/>
          <w:szCs w:val="24"/>
        </w:rPr>
        <w:t xml:space="preserve"> an enhanced “secure send” functionality which will only allow appropriately licensed staff to send and receive medication and blood products.</w:t>
      </w:r>
    </w:p>
    <w:p w14:paraId="55440672" w14:textId="77777777" w:rsidR="00094B74" w:rsidRDefault="00094B74" w:rsidP="00870194">
      <w:pPr>
        <w:spacing w:line="276" w:lineRule="auto"/>
        <w:ind w:left="1440"/>
        <w:rPr>
          <w:ins w:id="149" w:author="Tami Chin" w:date="2018-05-03T21:17:00Z"/>
          <w:rFonts w:ascii="Arial" w:hAnsi="Arial" w:cs="Arial"/>
          <w:color w:val="5A5A5A"/>
          <w:spacing w:val="12"/>
          <w:sz w:val="24"/>
          <w:szCs w:val="24"/>
        </w:rPr>
      </w:pPr>
    </w:p>
    <w:p w14:paraId="2DB81FA7" w14:textId="77777777" w:rsidR="00094B74" w:rsidRDefault="00094B74" w:rsidP="00870194">
      <w:pPr>
        <w:spacing w:line="276" w:lineRule="auto"/>
        <w:ind w:left="1440"/>
        <w:rPr>
          <w:ins w:id="150" w:author="Tami Chin" w:date="2018-05-03T21:17:00Z"/>
          <w:rFonts w:ascii="Arial" w:hAnsi="Arial" w:cs="Arial"/>
          <w:color w:val="5A5A5A"/>
          <w:spacing w:val="12"/>
          <w:sz w:val="24"/>
          <w:szCs w:val="24"/>
        </w:rPr>
      </w:pPr>
    </w:p>
    <w:p w14:paraId="0BA31426" w14:textId="7967C4A0" w:rsidR="00094B74" w:rsidRDefault="00094B74" w:rsidP="00870194">
      <w:pPr>
        <w:spacing w:line="276" w:lineRule="auto"/>
        <w:ind w:left="1440"/>
        <w:rPr>
          <w:ins w:id="151" w:author="Tami Chin" w:date="2018-05-03T21:17:00Z"/>
          <w:rFonts w:ascii="Arial" w:hAnsi="Arial" w:cs="Arial"/>
          <w:color w:val="5A5A5A"/>
          <w:spacing w:val="12"/>
          <w:sz w:val="24"/>
          <w:szCs w:val="24"/>
        </w:rPr>
      </w:pPr>
      <w:ins w:id="152" w:author="Tami Chin" w:date="2018-05-03T21:17:00Z">
        <w:r>
          <w:rPr>
            <w:rFonts w:ascii="Arial" w:hAnsi="Arial" w:cs="Arial"/>
            <w:color w:val="5A5A5A"/>
            <w:spacing w:val="12"/>
            <w:sz w:val="24"/>
            <w:szCs w:val="24"/>
          </w:rPr>
          <w:t>We should consider having a picture of a carrier … here is a picture of a pneumatic tube station</w:t>
        </w:r>
      </w:ins>
    </w:p>
    <w:p w14:paraId="1DB9BBD6" w14:textId="77777777" w:rsidR="00094B74" w:rsidRPr="004C2A09" w:rsidRDefault="00094B74" w:rsidP="00870194">
      <w:pPr>
        <w:spacing w:line="276" w:lineRule="auto"/>
        <w:ind w:left="1440"/>
        <w:rPr>
          <w:rFonts w:ascii="Arial" w:hAnsi="Arial" w:cs="Arial"/>
          <w:color w:val="5A5A5A"/>
          <w:spacing w:val="12"/>
          <w:sz w:val="24"/>
          <w:szCs w:val="24"/>
        </w:rPr>
      </w:pPr>
    </w:p>
    <w:p w14:paraId="3E161A80" w14:textId="77777777" w:rsidR="00386729" w:rsidRPr="004C2A09" w:rsidRDefault="00386729" w:rsidP="00386729">
      <w:pPr>
        <w:pStyle w:val="ListParagraph"/>
        <w:widowControl/>
        <w:spacing w:after="160" w:line="259" w:lineRule="auto"/>
        <w:ind w:left="-2690" w:right="1720"/>
        <w:contextualSpacing/>
        <w:rPr>
          <w:rFonts w:ascii="Arial" w:eastAsia="Calibri" w:hAnsi="Arial" w:cs="Arial"/>
          <w:spacing w:val="9"/>
          <w:sz w:val="24"/>
          <w:szCs w:val="24"/>
        </w:rPr>
      </w:pPr>
    </w:p>
    <w:p w14:paraId="71037F48" w14:textId="1484B082" w:rsidR="00386729" w:rsidRPr="006C2555" w:rsidRDefault="00D5111F" w:rsidP="00345E17">
      <w:pPr>
        <w:spacing w:line="276" w:lineRule="auto"/>
        <w:ind w:right="1720"/>
        <w:rPr>
          <w:rFonts w:ascii="Arial" w:eastAsia="Calibri" w:hAnsi="Arial" w:cs="Arial"/>
          <w:color w:val="5A5A5A"/>
          <w:spacing w:val="9"/>
          <w:sz w:val="24"/>
          <w:szCs w:val="24"/>
        </w:rPr>
        <w:sectPr w:rsidR="00386729" w:rsidRPr="006C2555" w:rsidSect="00081F4E">
          <w:headerReference w:type="even" r:id="rId97"/>
          <w:headerReference w:type="default" r:id="rId98"/>
          <w:footerReference w:type="default" r:id="rId99"/>
          <w:headerReference w:type="first" r:id="rId100"/>
          <w:pgSz w:w="12240" w:h="15840"/>
          <w:pgMar w:top="1420" w:right="0" w:bottom="1580" w:left="260" w:header="0" w:footer="720" w:gutter="0"/>
          <w:cols w:space="720"/>
          <w:docGrid w:linePitch="299"/>
        </w:sectPr>
      </w:pPr>
      <w:ins w:id="153" w:author="Tami Chin" w:date="2018-05-03T21:22:00Z">
        <w:r>
          <w:rPr>
            <w:rFonts w:eastAsia="Times New Roman"/>
            <w:noProof/>
            <w:rPrChange w:id="154" w:author="Unknown">
              <w:rPr>
                <w:noProof/>
              </w:rPr>
            </w:rPrChange>
          </w:rPr>
          <w:lastRenderedPageBreak/>
          <w:drawing>
            <wp:inline distT="0" distB="0" distL="0" distR="0" wp14:anchorId="03A397CC" wp14:editId="4A011ECA">
              <wp:extent cx="4060580" cy="3041797"/>
              <wp:effectExtent l="0" t="5080" r="0" b="0"/>
              <wp:docPr id="18" name="Picture 18" descr="cid:d6e41efc-45da-4a6b-8583-70461310c33c@namprd11.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6e41efc-45da-4a6b-8583-70461310c33c@namprd11.prod.outlook.com"/>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rot="5400000">
                        <a:off x="0" y="0"/>
                        <a:ext cx="4063131" cy="3043708"/>
                      </a:xfrm>
                      <a:prstGeom prst="rect">
                        <a:avLst/>
                      </a:prstGeom>
                      <a:noFill/>
                      <a:ln>
                        <a:noFill/>
                      </a:ln>
                    </pic:spPr>
                  </pic:pic>
                </a:graphicData>
              </a:graphic>
            </wp:inline>
          </w:drawing>
        </w:r>
      </w:ins>
    </w:p>
    <w:p w14:paraId="2E36E4BE" w14:textId="77777777" w:rsidR="00477260" w:rsidRPr="00590D1D" w:rsidRDefault="00477260" w:rsidP="00345E17">
      <w:pPr>
        <w:spacing w:line="276" w:lineRule="auto"/>
        <w:rPr>
          <w:rFonts w:ascii="Arial" w:eastAsia="Calibri" w:hAnsi="Arial" w:cs="Arial"/>
          <w:color w:val="00A9A0"/>
          <w:sz w:val="32"/>
          <w:szCs w:val="32"/>
        </w:rPr>
      </w:pPr>
      <w:bookmarkStart w:id="155" w:name="_bookmark105"/>
      <w:bookmarkStart w:id="156" w:name="_bookmark106"/>
      <w:bookmarkStart w:id="157" w:name="_bookmark108"/>
      <w:bookmarkStart w:id="158" w:name="_bookmark109"/>
      <w:bookmarkEnd w:id="155"/>
      <w:bookmarkEnd w:id="156"/>
      <w:bookmarkEnd w:id="157"/>
      <w:bookmarkEnd w:id="158"/>
    </w:p>
    <w:p w14:paraId="0AF222F8" w14:textId="77777777" w:rsidR="0040018F" w:rsidRDefault="0040018F" w:rsidP="00B00EC4">
      <w:pPr>
        <w:spacing w:line="276" w:lineRule="auto"/>
        <w:ind w:left="1440"/>
        <w:rPr>
          <w:rFonts w:ascii="Arial" w:eastAsia="Calibri" w:hAnsi="Arial" w:cs="Arial"/>
        </w:rPr>
      </w:pPr>
    </w:p>
    <w:p w14:paraId="063444B0" w14:textId="77777777" w:rsidR="0034239A" w:rsidRPr="006C2555" w:rsidRDefault="0034239A" w:rsidP="0034239A">
      <w:pPr>
        <w:spacing w:line="276" w:lineRule="auto"/>
        <w:ind w:left="1540"/>
        <w:rPr>
          <w:rFonts w:ascii="Arial" w:hAnsi="Arial" w:cs="Arial"/>
          <w:color w:val="5A5A5A"/>
          <w:spacing w:val="11"/>
          <w:sz w:val="36"/>
        </w:rPr>
      </w:pPr>
      <w:bookmarkStart w:id="159" w:name="_bookmark50"/>
      <w:bookmarkStart w:id="160" w:name="_bookmark61"/>
      <w:bookmarkEnd w:id="159"/>
      <w:bookmarkEnd w:id="160"/>
    </w:p>
    <w:p w14:paraId="1E3BB715" w14:textId="77777777" w:rsidR="0034239A" w:rsidRDefault="0034239A" w:rsidP="0034239A">
      <w:r w:rsidRPr="006C2555">
        <w:rPr>
          <w:rFonts w:ascii="Arial" w:eastAsia="Calibri" w:hAnsi="Arial" w:cs="Arial"/>
          <w:noProof/>
          <w:sz w:val="20"/>
          <w:szCs w:val="20"/>
        </w:rPr>
        <w:drawing>
          <wp:anchor distT="0" distB="0" distL="114300" distR="114300" simplePos="0" relativeHeight="251819008" behindDoc="0" locked="0" layoutInCell="1" allowOverlap="1" wp14:anchorId="645EC8DE" wp14:editId="234CE2BD">
            <wp:simplePos x="0" y="0"/>
            <wp:positionH relativeFrom="column">
              <wp:posOffset>901700</wp:posOffset>
            </wp:positionH>
            <wp:positionV relativeFrom="paragraph">
              <wp:posOffset>0</wp:posOffset>
            </wp:positionV>
            <wp:extent cx="2776855" cy="6200775"/>
            <wp:effectExtent l="0" t="0" r="4445" b="9525"/>
            <wp:wrapSquare wrapText="bothSides"/>
            <wp:docPr id="26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p>
    <w:p w14:paraId="73EB5B5F" w14:textId="77777777" w:rsidR="0034239A" w:rsidRDefault="0034239A" w:rsidP="0034239A">
      <w:r w:rsidRPr="006C2555">
        <w:rPr>
          <w:rFonts w:ascii="Arial" w:hAnsi="Arial" w:cs="Arial"/>
          <w:noProof/>
        </w:rPr>
        <mc:AlternateContent>
          <mc:Choice Requires="wpg">
            <w:drawing>
              <wp:anchor distT="0" distB="0" distL="114300" distR="114300" simplePos="0" relativeHeight="251820032" behindDoc="0" locked="0" layoutInCell="1" allowOverlap="1" wp14:anchorId="57A34154" wp14:editId="2D0E1719">
                <wp:simplePos x="0" y="0"/>
                <wp:positionH relativeFrom="page">
                  <wp:posOffset>4209415</wp:posOffset>
                </wp:positionH>
                <wp:positionV relativeFrom="page">
                  <wp:posOffset>525780</wp:posOffset>
                </wp:positionV>
                <wp:extent cx="1270" cy="9532620"/>
                <wp:effectExtent l="0" t="0" r="36830" b="11430"/>
                <wp:wrapNone/>
                <wp:docPr id="2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0"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ACBBF" id="Group 77" o:spid="_x0000_s1026" style="position:absolute;margin-left:331.45pt;margin-top:41.4pt;width:.1pt;height:750.6pt;z-index:251820032;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iZA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40MEA&#10;AADcAAAADwAAAGRycy9kb3ducmV2LnhtbERPTYvCMBC9L/gfwghelm2qgkjXKCK7IHiyinqcbca2&#10;bDOpTWrrvzcHwePjfS9WvanEnRpXWlYwjmIQxJnVJecKjoffrzkI55E1VpZJwYMcrJaDjwUm2na8&#10;p3vqcxFC2CWooPC+TqR0WUEGXWRr4sBdbWPQB9jkUjfYhXBTyUkcz6TBkkNDgTVtCsr+09Yo2N0u&#10;1y79a3+mrTT56XPMqdmclRoN+/U3CE+9f4tf7q1WMJmF+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ONDBAAAA3AAAAA8AAAAAAAAAAAAAAAAAmAIAAGRycy9kb3du&#10;cmV2LnhtbFBLBQYAAAAABAAEAPUAAACGAwAAAAA=&#10;" path="m,l,15012e" filled="f" strokecolor="#00a9a0" strokeweight="1.54pt">
                  <v:path arrowok="t" o:connecttype="custom" o:connectlocs="0,828;0,15840" o:connectangles="0,0"/>
                </v:shape>
                <w10:wrap anchorx="page" anchory="page"/>
              </v:group>
            </w:pict>
          </mc:Fallback>
        </mc:AlternateContent>
      </w:r>
    </w:p>
    <w:p w14:paraId="271D34F0"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p>
    <w:p w14:paraId="2684A48B" w14:textId="77777777" w:rsidR="0034239A" w:rsidRDefault="0034239A" w:rsidP="0034239A">
      <w:pPr>
        <w:ind w:left="1080"/>
        <w:rPr>
          <w:rFonts w:ascii="Arial" w:eastAsia="Calibri" w:hAnsi="Arial" w:cs="Arial"/>
          <w:sz w:val="20"/>
          <w:szCs w:val="20"/>
        </w:rPr>
      </w:pPr>
    </w:p>
    <w:p w14:paraId="49A93BAB" w14:textId="77777777" w:rsidR="0034239A" w:rsidRDefault="0034239A" w:rsidP="0034239A">
      <w:pPr>
        <w:ind w:left="1080"/>
        <w:rPr>
          <w:rFonts w:ascii="Arial" w:eastAsia="Calibri" w:hAnsi="Arial" w:cs="Arial"/>
          <w:sz w:val="20"/>
          <w:szCs w:val="20"/>
        </w:rPr>
      </w:pPr>
    </w:p>
    <w:p w14:paraId="7C62DA6C" w14:textId="77777777" w:rsidR="0034239A" w:rsidRDefault="0034239A" w:rsidP="0034239A">
      <w:pPr>
        <w:ind w:left="1080"/>
        <w:rPr>
          <w:rFonts w:ascii="Arial" w:eastAsia="Calibri" w:hAnsi="Arial" w:cs="Arial"/>
          <w:sz w:val="20"/>
          <w:szCs w:val="20"/>
        </w:rPr>
      </w:pPr>
    </w:p>
    <w:p w14:paraId="77625020" w14:textId="77777777" w:rsidR="0034239A" w:rsidRDefault="0034239A" w:rsidP="0034239A">
      <w:pPr>
        <w:ind w:left="1080"/>
        <w:rPr>
          <w:rFonts w:ascii="Arial" w:eastAsia="Calibri" w:hAnsi="Arial" w:cs="Arial"/>
          <w:sz w:val="20"/>
          <w:szCs w:val="20"/>
        </w:rPr>
      </w:pPr>
    </w:p>
    <w:p w14:paraId="11A8D53D" w14:textId="77777777" w:rsidR="0034239A" w:rsidRDefault="0034239A" w:rsidP="0034239A">
      <w:pPr>
        <w:ind w:left="1080"/>
        <w:rPr>
          <w:rFonts w:ascii="Arial" w:eastAsia="Calibri" w:hAnsi="Arial" w:cs="Arial"/>
          <w:sz w:val="20"/>
          <w:szCs w:val="20"/>
        </w:rPr>
      </w:pPr>
    </w:p>
    <w:p w14:paraId="15093125" w14:textId="77777777" w:rsidR="0034239A" w:rsidRDefault="0034239A" w:rsidP="0034239A">
      <w:pPr>
        <w:ind w:left="1080"/>
        <w:rPr>
          <w:rFonts w:ascii="Arial" w:eastAsia="Calibri" w:hAnsi="Arial" w:cs="Arial"/>
          <w:sz w:val="20"/>
          <w:szCs w:val="20"/>
        </w:rPr>
      </w:pPr>
    </w:p>
    <w:p w14:paraId="1CAF23D2" w14:textId="77777777" w:rsidR="0034239A" w:rsidRDefault="0034239A" w:rsidP="0034239A">
      <w:pPr>
        <w:ind w:left="1080"/>
        <w:rPr>
          <w:rFonts w:ascii="Arial" w:eastAsia="Calibri" w:hAnsi="Arial" w:cs="Arial"/>
          <w:sz w:val="20"/>
          <w:szCs w:val="20"/>
        </w:rPr>
      </w:pPr>
    </w:p>
    <w:p w14:paraId="05FDFECB" w14:textId="77777777" w:rsidR="0034239A" w:rsidRDefault="0034239A" w:rsidP="0034239A">
      <w:pPr>
        <w:ind w:left="1080"/>
        <w:rPr>
          <w:rFonts w:ascii="Arial" w:eastAsia="Calibri" w:hAnsi="Arial" w:cs="Arial"/>
          <w:sz w:val="20"/>
          <w:szCs w:val="20"/>
        </w:rPr>
      </w:pPr>
    </w:p>
    <w:p w14:paraId="7C245A81" w14:textId="77777777" w:rsidR="0034239A" w:rsidRDefault="0034239A" w:rsidP="0034239A">
      <w:pPr>
        <w:ind w:left="1080"/>
        <w:rPr>
          <w:rFonts w:ascii="Arial" w:eastAsia="Calibri" w:hAnsi="Arial" w:cs="Arial"/>
          <w:sz w:val="20"/>
          <w:szCs w:val="20"/>
        </w:rPr>
      </w:pPr>
    </w:p>
    <w:p w14:paraId="19B0FFE0" w14:textId="77777777" w:rsidR="0034239A" w:rsidRPr="005A540B" w:rsidRDefault="0034239A" w:rsidP="0034239A">
      <w:pPr>
        <w:tabs>
          <w:tab w:val="left" w:pos="7200"/>
        </w:tabs>
        <w:ind w:left="6030" w:right="-260" w:hanging="4950"/>
        <w:jc w:val="right"/>
        <w:rPr>
          <w:rFonts w:ascii="Arial" w:eastAsia="Calibri" w:hAnsi="Arial" w:cs="Arial"/>
          <w:color w:val="00A9A0"/>
          <w:sz w:val="56"/>
          <w:szCs w:val="56"/>
        </w:rPr>
      </w:pPr>
      <w:r>
        <w:rPr>
          <w:rFonts w:ascii="Arial" w:eastAsia="Calibri" w:hAnsi="Arial" w:cs="Arial"/>
          <w:sz w:val="20"/>
          <w:szCs w:val="20"/>
        </w:rPr>
        <w:tab/>
      </w:r>
      <w:r>
        <w:rPr>
          <w:rFonts w:ascii="Arial" w:eastAsia="Calibri" w:hAnsi="Arial" w:cs="Arial"/>
          <w:sz w:val="20"/>
          <w:szCs w:val="20"/>
        </w:rPr>
        <w:tab/>
      </w:r>
    </w:p>
    <w:p w14:paraId="3654F557"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r>
        <w:rPr>
          <w:rFonts w:ascii="Arial" w:eastAsia="Calibri" w:hAnsi="Arial" w:cs="Arial"/>
          <w:sz w:val="20"/>
          <w:szCs w:val="20"/>
        </w:rPr>
        <w:tab/>
      </w:r>
    </w:p>
    <w:p w14:paraId="7454D096" w14:textId="77777777" w:rsidR="0034239A" w:rsidRDefault="0034239A" w:rsidP="0034239A">
      <w:pPr>
        <w:ind w:left="1080"/>
        <w:rPr>
          <w:rFonts w:ascii="Arial" w:eastAsia="Calibri" w:hAnsi="Arial" w:cs="Arial"/>
          <w:sz w:val="20"/>
          <w:szCs w:val="20"/>
        </w:rPr>
      </w:pPr>
    </w:p>
    <w:p w14:paraId="74D2FD5B" w14:textId="77777777" w:rsidR="0034239A" w:rsidRDefault="0034239A" w:rsidP="0034239A">
      <w:pPr>
        <w:spacing w:line="200" w:lineRule="atLeast"/>
        <w:ind w:left="1080"/>
        <w:rPr>
          <w:rFonts w:ascii="Arial" w:eastAsia="Calibri" w:hAnsi="Arial" w:cs="Arial"/>
          <w:sz w:val="20"/>
          <w:szCs w:val="20"/>
        </w:rPr>
      </w:pPr>
    </w:p>
    <w:p w14:paraId="5D4E776E" w14:textId="77777777" w:rsidR="0034239A" w:rsidRPr="00F91B71" w:rsidRDefault="0034239A" w:rsidP="0034239A">
      <w:pPr>
        <w:spacing w:line="200" w:lineRule="atLeast"/>
        <w:ind w:left="1080"/>
        <w:rPr>
          <w:rFonts w:ascii="Arial" w:eastAsia="Calibri" w:hAnsi="Arial" w:cs="Arial"/>
          <w:sz w:val="52"/>
          <w:szCs w:val="52"/>
        </w:rPr>
      </w:pPr>
    </w:p>
    <w:p w14:paraId="26489C0B" w14:textId="77777777" w:rsidR="0034239A" w:rsidRDefault="0034239A" w:rsidP="0034239A">
      <w:pPr>
        <w:pStyle w:val="Heading4"/>
        <w:spacing w:line="276" w:lineRule="auto"/>
        <w:rPr>
          <w:rFonts w:ascii="Arial" w:hAnsi="Arial" w:cs="Arial"/>
          <w:b/>
          <w:spacing w:val="11"/>
          <w:sz w:val="36"/>
        </w:rPr>
      </w:pPr>
    </w:p>
    <w:p w14:paraId="4A9706BF" w14:textId="77777777" w:rsidR="0034239A" w:rsidRDefault="0034239A" w:rsidP="0034239A">
      <w:pPr>
        <w:rPr>
          <w:rFonts w:ascii="Arial" w:hAnsi="Arial" w:cs="Arial"/>
          <w:b/>
          <w:spacing w:val="11"/>
          <w:sz w:val="36"/>
        </w:rPr>
      </w:pPr>
    </w:p>
    <w:p w14:paraId="1EEAA26F" w14:textId="77777777" w:rsidR="004A61D8" w:rsidRPr="006C2555" w:rsidRDefault="004A61D8">
      <w:pPr>
        <w:rPr>
          <w:rFonts w:ascii="Arial" w:eastAsia="Calibri" w:hAnsi="Arial" w:cs="Arial"/>
          <w:sz w:val="20"/>
          <w:szCs w:val="20"/>
        </w:rPr>
      </w:pPr>
    </w:p>
    <w:p w14:paraId="2A663605" w14:textId="77777777" w:rsidR="004A61D8" w:rsidRPr="006C2555" w:rsidRDefault="004A61D8">
      <w:pPr>
        <w:rPr>
          <w:rFonts w:ascii="Arial" w:eastAsia="Calibri" w:hAnsi="Arial" w:cs="Arial"/>
          <w:sz w:val="20"/>
          <w:szCs w:val="20"/>
        </w:rPr>
      </w:pPr>
    </w:p>
    <w:p w14:paraId="2E333269" w14:textId="77777777" w:rsidR="004A61D8" w:rsidRPr="006C2555" w:rsidRDefault="004A61D8">
      <w:pPr>
        <w:rPr>
          <w:rFonts w:ascii="Arial" w:eastAsia="Calibri" w:hAnsi="Arial" w:cs="Arial"/>
          <w:sz w:val="20"/>
          <w:szCs w:val="20"/>
        </w:rPr>
      </w:pPr>
    </w:p>
    <w:p w14:paraId="7D21C2C1" w14:textId="77777777" w:rsidR="004A61D8" w:rsidRPr="006C2555" w:rsidRDefault="004A61D8">
      <w:pPr>
        <w:rPr>
          <w:rFonts w:ascii="Arial" w:eastAsia="Calibri" w:hAnsi="Arial" w:cs="Arial"/>
          <w:sz w:val="56"/>
          <w:szCs w:val="56"/>
        </w:rPr>
      </w:pPr>
    </w:p>
    <w:p w14:paraId="13395370" w14:textId="77777777" w:rsidR="004A61D8" w:rsidRPr="006C2555" w:rsidRDefault="004A61D8">
      <w:pPr>
        <w:rPr>
          <w:rFonts w:ascii="Arial" w:eastAsia="Calibri" w:hAnsi="Arial" w:cs="Arial"/>
          <w:sz w:val="56"/>
          <w:szCs w:val="56"/>
        </w:rPr>
      </w:pPr>
    </w:p>
    <w:p w14:paraId="1942A3C4" w14:textId="77777777" w:rsidR="004A61D8" w:rsidRPr="006C2555" w:rsidRDefault="004A61D8">
      <w:pPr>
        <w:rPr>
          <w:rFonts w:ascii="Arial" w:eastAsia="Calibri" w:hAnsi="Arial" w:cs="Arial"/>
          <w:sz w:val="56"/>
          <w:szCs w:val="56"/>
        </w:rPr>
      </w:pPr>
    </w:p>
    <w:p w14:paraId="2C9152E6" w14:textId="77777777" w:rsidR="004A61D8" w:rsidRPr="006C2555" w:rsidRDefault="004A61D8">
      <w:pPr>
        <w:spacing w:before="5"/>
        <w:rPr>
          <w:rFonts w:ascii="Arial" w:eastAsia="Calibri" w:hAnsi="Arial" w:cs="Arial"/>
          <w:sz w:val="73"/>
          <w:szCs w:val="73"/>
        </w:rPr>
      </w:pPr>
    </w:p>
    <w:p w14:paraId="5E25F9F9" w14:textId="77777777" w:rsidR="004A61D8" w:rsidRDefault="004A61D8" w:rsidP="00AE4040">
      <w:pPr>
        <w:spacing w:line="276" w:lineRule="auto"/>
        <w:ind w:left="-90" w:right="115" w:hanging="45"/>
        <w:jc w:val="right"/>
        <w:rPr>
          <w:rFonts w:ascii="Arial" w:hAnsi="Arial" w:cs="Arial"/>
          <w:color w:val="00A9A0"/>
          <w:spacing w:val="-10"/>
          <w:sz w:val="56"/>
        </w:rPr>
      </w:pPr>
    </w:p>
    <w:p w14:paraId="2EA824F1" w14:textId="0C248C8D" w:rsidR="004A61D8" w:rsidRPr="00A32A3E" w:rsidRDefault="00843AED" w:rsidP="00A32A3E">
      <w:pPr>
        <w:spacing w:line="276" w:lineRule="auto"/>
        <w:ind w:left="-90" w:right="115" w:hanging="45"/>
        <w:jc w:val="right"/>
        <w:rPr>
          <w:rFonts w:ascii="Arial" w:eastAsia="Calibri Light" w:hAnsi="Arial" w:cs="Arial"/>
          <w:color w:val="00A9A0"/>
          <w:sz w:val="56"/>
          <w:szCs w:val="56"/>
        </w:rPr>
        <w:sectPr w:rsidR="004A61D8" w:rsidRPr="00A32A3E">
          <w:headerReference w:type="even" r:id="rId103"/>
          <w:headerReference w:type="default" r:id="rId104"/>
          <w:footerReference w:type="default" r:id="rId105"/>
          <w:headerReference w:type="first" r:id="rId106"/>
          <w:pgSz w:w="12240" w:h="15840"/>
          <w:pgMar w:top="1500" w:right="600" w:bottom="0" w:left="620" w:header="0" w:footer="0" w:gutter="0"/>
          <w:cols w:num="2" w:space="720" w:equalWidth="0">
            <w:col w:w="5422" w:space="2645"/>
            <w:col w:w="2953"/>
          </w:cols>
        </w:sectPr>
      </w:pPr>
      <w:r>
        <w:rPr>
          <w:rFonts w:ascii="Arial" w:hAnsi="Arial" w:cs="Arial"/>
          <w:color w:val="00A9A0"/>
          <w:spacing w:val="-10"/>
          <w:sz w:val="56"/>
        </w:rPr>
        <w:t>Supplies and Restocking</w:t>
      </w:r>
    </w:p>
    <w:p w14:paraId="435BE36A" w14:textId="71FEA7C9" w:rsidR="009832E0" w:rsidRPr="006C2555" w:rsidRDefault="00BF2009">
      <w:pPr>
        <w:rPr>
          <w:rFonts w:ascii="Arial" w:eastAsia="Calibri" w:hAnsi="Arial" w:cs="Arial"/>
        </w:rPr>
        <w:sectPr w:rsidR="009832E0" w:rsidRPr="006C2555" w:rsidSect="00651EC4">
          <w:headerReference w:type="even" r:id="rId107"/>
          <w:headerReference w:type="default" r:id="rId108"/>
          <w:footerReference w:type="default" r:id="rId109"/>
          <w:headerReference w:type="first" r:id="rId110"/>
          <w:pgSz w:w="12240" w:h="15840"/>
          <w:pgMar w:top="1480" w:right="0" w:bottom="1580" w:left="260" w:header="0" w:footer="720" w:gutter="0"/>
          <w:cols w:space="720"/>
          <w:docGrid w:linePitch="299"/>
        </w:sectPr>
      </w:pPr>
      <w:r>
        <w:rPr>
          <w:rFonts w:ascii="Arial" w:eastAsia="Calibri" w:hAnsi="Arial" w:cs="Arial"/>
        </w:rPr>
        <w:lastRenderedPageBreak/>
        <w:t>Remove this blank page</w:t>
      </w:r>
    </w:p>
    <w:p w14:paraId="373029D5" w14:textId="77777777" w:rsidR="00550D09" w:rsidRPr="00470C0B" w:rsidRDefault="00550D09" w:rsidP="00563A8F">
      <w:pPr>
        <w:pStyle w:val="Heading2"/>
        <w:ind w:left="1440"/>
        <w:rPr>
          <w:rFonts w:ascii="Arial" w:hAnsi="Arial" w:cs="Arial"/>
          <w:color w:val="00A9A0"/>
          <w:spacing w:val="12"/>
          <w:sz w:val="32"/>
          <w:szCs w:val="32"/>
        </w:rPr>
      </w:pPr>
      <w:r w:rsidRPr="00470C0B">
        <w:rPr>
          <w:rFonts w:ascii="Arial" w:hAnsi="Arial" w:cs="Arial"/>
          <w:color w:val="00A9A0"/>
          <w:spacing w:val="12"/>
          <w:sz w:val="32"/>
          <w:szCs w:val="32"/>
        </w:rPr>
        <w:lastRenderedPageBreak/>
        <w:t>Loading Dock / Unloading</w:t>
      </w:r>
    </w:p>
    <w:p w14:paraId="357DE05E" w14:textId="77777777" w:rsidR="00A32A3E" w:rsidRDefault="00550D09" w:rsidP="00563A8F">
      <w:pPr>
        <w:pStyle w:val="Heading2"/>
        <w:spacing w:before="154"/>
        <w:ind w:left="1440"/>
        <w:rPr>
          <w:rFonts w:ascii="Arial" w:hAnsi="Arial" w:cs="Arial"/>
          <w:iCs/>
          <w:spacing w:val="12"/>
          <w:sz w:val="24"/>
          <w:szCs w:val="24"/>
        </w:rPr>
      </w:pPr>
      <w:r w:rsidRPr="00563A8F">
        <w:rPr>
          <w:rFonts w:ascii="Arial" w:hAnsi="Arial" w:cs="Arial"/>
          <w:iCs/>
          <w:spacing w:val="12"/>
          <w:sz w:val="24"/>
          <w:szCs w:val="24"/>
        </w:rPr>
        <w:t xml:space="preserve">The Mission Bernal Campus loading dock is located </w:t>
      </w:r>
      <w:r w:rsidR="00A32A3E">
        <w:rPr>
          <w:rFonts w:ascii="Arial" w:hAnsi="Arial" w:cs="Arial"/>
          <w:iCs/>
          <w:spacing w:val="12"/>
          <w:sz w:val="24"/>
          <w:szCs w:val="24"/>
        </w:rPr>
        <w:t>off Cesar Chavez St. on Level 1. Interior access is adjacent to the service elevator.</w:t>
      </w:r>
    </w:p>
    <w:p w14:paraId="392C317F" w14:textId="77777777" w:rsidR="00B04B03" w:rsidRPr="00E677CD" w:rsidRDefault="00B04B03" w:rsidP="00563A8F">
      <w:pPr>
        <w:spacing w:line="276" w:lineRule="auto"/>
        <w:ind w:left="1440"/>
        <w:rPr>
          <w:rFonts w:ascii="Arial" w:hAnsi="Arial" w:cs="Arial"/>
          <w:spacing w:val="11"/>
          <w:sz w:val="24"/>
          <w:szCs w:val="24"/>
        </w:rPr>
      </w:pPr>
    </w:p>
    <w:p w14:paraId="5D1AB29B" w14:textId="6CF0536A" w:rsidR="00A32A3E" w:rsidRDefault="00A32A3E" w:rsidP="00A32A3E">
      <w:pPr>
        <w:spacing w:line="276" w:lineRule="auto"/>
        <w:ind w:left="1440"/>
        <w:rPr>
          <w:rFonts w:ascii="Arial" w:hAnsi="Arial" w:cs="Arial"/>
          <w:color w:val="00A9A0"/>
          <w:spacing w:val="11"/>
          <w:sz w:val="32"/>
          <w:szCs w:val="32"/>
        </w:rPr>
      </w:pPr>
      <w:r>
        <w:rPr>
          <w:rFonts w:ascii="Arial" w:hAnsi="Arial" w:cs="Arial"/>
          <w:color w:val="00A9A0"/>
          <w:spacing w:val="11"/>
          <w:sz w:val="32"/>
          <w:szCs w:val="32"/>
        </w:rPr>
        <w:t>•</w:t>
      </w:r>
      <w:r w:rsidRPr="00A32A3E">
        <w:rPr>
          <w:rFonts w:ascii="Arial" w:hAnsi="Arial" w:cs="Arial"/>
          <w:color w:val="00A9A0"/>
          <w:spacing w:val="11"/>
          <w:sz w:val="32"/>
          <w:szCs w:val="32"/>
        </w:rPr>
        <w:t>Supply Chain</w:t>
      </w:r>
      <w:r>
        <w:rPr>
          <w:rFonts w:ascii="Arial" w:hAnsi="Arial" w:cs="Arial"/>
          <w:color w:val="00A9A0"/>
          <w:spacing w:val="11"/>
          <w:sz w:val="32"/>
          <w:szCs w:val="32"/>
        </w:rPr>
        <w:t xml:space="preserve"> Overview</w:t>
      </w:r>
    </w:p>
    <w:p w14:paraId="6C8A0EA6" w14:textId="45C690F3"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Supply chain staff will monitor supply levels and the automated supply system will generate refill requisitions to order inventory.</w:t>
      </w:r>
    </w:p>
    <w:p w14:paraId="0760E1AE" w14:textId="149E2F47"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receive delivery from our primary distributor at 8PM Monday through Friday. </w:t>
      </w:r>
    </w:p>
    <w:p w14:paraId="2ABE8EED" w14:textId="7084C53B"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remove corrugated cardboard at the loading dock as per infection control policies and deliver supplies to the Pyxis and supply cart areas throughout the hospital. </w:t>
      </w:r>
    </w:p>
    <w:p w14:paraId="4668AA8A" w14:textId="77777777" w:rsidR="00A32A3E" w:rsidRPr="00A32A3E" w:rsidRDefault="00A32A3E" w:rsidP="00427AD4">
      <w:pPr>
        <w:pStyle w:val="ListParagraph"/>
        <w:numPr>
          <w:ilvl w:val="0"/>
          <w:numId w:val="58"/>
        </w:numPr>
        <w:spacing w:line="276" w:lineRule="auto"/>
        <w:rPr>
          <w:rFonts w:ascii="Arial" w:hAnsi="Arial" w:cs="Arial"/>
          <w:spacing w:val="11"/>
        </w:rPr>
      </w:pPr>
      <w:r w:rsidRPr="00A32A3E">
        <w:rPr>
          <w:rFonts w:ascii="Arial" w:hAnsi="Arial" w:cs="Arial"/>
          <w:spacing w:val="11"/>
          <w:sz w:val="24"/>
          <w:szCs w:val="24"/>
        </w:rPr>
        <w:t xml:space="preserve">•Nurse Server carts are department specific and are non-standard storage options some departments use. Supply Chain does not manage or replenish </w:t>
      </w:r>
      <w:r w:rsidRPr="00A32A3E">
        <w:rPr>
          <w:rFonts w:ascii="Arial" w:hAnsi="Arial" w:cs="Arial"/>
          <w:spacing w:val="11"/>
        </w:rPr>
        <w:t>supplies on these carts.</w:t>
      </w:r>
    </w:p>
    <w:p w14:paraId="56754BF8" w14:textId="77777777" w:rsidR="00A32A3E" w:rsidRDefault="00A32A3E" w:rsidP="00A32A3E">
      <w:pPr>
        <w:spacing w:line="276" w:lineRule="auto"/>
        <w:ind w:left="1440"/>
        <w:rPr>
          <w:rFonts w:ascii="Arial" w:hAnsi="Arial" w:cs="Arial"/>
          <w:color w:val="00A9A0"/>
          <w:spacing w:val="11"/>
          <w:sz w:val="32"/>
          <w:szCs w:val="32"/>
        </w:rPr>
      </w:pPr>
    </w:p>
    <w:p w14:paraId="6F73A947" w14:textId="386359B5" w:rsidR="004A61D8" w:rsidRPr="003F4C9F" w:rsidRDefault="007321E5" w:rsidP="00A32A3E">
      <w:pPr>
        <w:spacing w:line="276" w:lineRule="auto"/>
        <w:ind w:left="1440"/>
        <w:rPr>
          <w:rFonts w:ascii="Arial" w:eastAsia="Calibri" w:hAnsi="Arial" w:cs="Arial"/>
          <w:color w:val="00A9A0"/>
          <w:sz w:val="32"/>
          <w:szCs w:val="32"/>
        </w:rPr>
      </w:pPr>
      <w:r w:rsidRPr="003F4C9F">
        <w:rPr>
          <w:rFonts w:ascii="Arial" w:hAnsi="Arial" w:cs="Arial"/>
          <w:color w:val="00A9A0"/>
          <w:spacing w:val="11"/>
          <w:sz w:val="32"/>
          <w:szCs w:val="32"/>
        </w:rPr>
        <w:t>Supply</w:t>
      </w:r>
      <w:r w:rsidR="000C36FB" w:rsidRPr="003F4C9F">
        <w:rPr>
          <w:rFonts w:ascii="Arial" w:hAnsi="Arial" w:cs="Arial"/>
          <w:color w:val="00A9A0"/>
          <w:spacing w:val="11"/>
          <w:sz w:val="32"/>
          <w:szCs w:val="32"/>
        </w:rPr>
        <w:t xml:space="preserve"> Chain &amp; Medical Gas Area</w:t>
      </w:r>
    </w:p>
    <w:p w14:paraId="43320852" w14:textId="77777777" w:rsidR="00FA5F32" w:rsidRDefault="00FA5F32" w:rsidP="00F54005">
      <w:pPr>
        <w:pStyle w:val="BodyText"/>
        <w:spacing w:line="276" w:lineRule="auto"/>
        <w:ind w:left="1440" w:right="2014" w:firstLine="0"/>
        <w:rPr>
          <w:rFonts w:ascii="Arial" w:hAnsi="Arial" w:cs="Arial"/>
        </w:rPr>
      </w:pPr>
      <w:r w:rsidRPr="006C2555">
        <w:rPr>
          <w:rFonts w:ascii="Arial" w:hAnsi="Arial" w:cs="Arial"/>
        </w:rPr>
        <w:t>The supply chain area is located on Level 1</w:t>
      </w:r>
      <w:r w:rsidR="00F54005">
        <w:rPr>
          <w:rFonts w:ascii="Arial" w:hAnsi="Arial" w:cs="Arial"/>
        </w:rPr>
        <w:t xml:space="preserve">, room number 1522, </w:t>
      </w:r>
      <w:r w:rsidRPr="006C2555">
        <w:rPr>
          <w:rFonts w:ascii="Arial" w:hAnsi="Arial" w:cs="Arial"/>
        </w:rPr>
        <w:t xml:space="preserve">adjacent to the loading dock. Staff, supplies, and receiving will be staged here to support a Low Unit of Measure (LUM) Just in Time (JIT) distribution model. </w:t>
      </w:r>
    </w:p>
    <w:p w14:paraId="7176119F" w14:textId="77777777" w:rsidR="00F54005" w:rsidRPr="006C2555" w:rsidRDefault="00F54005" w:rsidP="00F54005">
      <w:pPr>
        <w:pStyle w:val="BodyText"/>
        <w:spacing w:line="276" w:lineRule="auto"/>
        <w:ind w:left="1440" w:right="2014" w:firstLine="0"/>
        <w:rPr>
          <w:rFonts w:ascii="Arial" w:hAnsi="Arial" w:cs="Arial"/>
        </w:rPr>
      </w:pPr>
    </w:p>
    <w:p w14:paraId="598EE6D0" w14:textId="77777777" w:rsidR="00EB30F7" w:rsidRDefault="00F5054E" w:rsidP="00F54005">
      <w:pPr>
        <w:pStyle w:val="BodyText"/>
        <w:spacing w:line="276" w:lineRule="auto"/>
        <w:ind w:left="1440" w:right="2014" w:firstLine="0"/>
        <w:rPr>
          <w:rFonts w:ascii="Arial" w:hAnsi="Arial" w:cs="Arial"/>
        </w:rPr>
      </w:pPr>
      <w:r w:rsidRPr="006C2555">
        <w:rPr>
          <w:rFonts w:ascii="Arial" w:hAnsi="Arial" w:cs="Arial"/>
        </w:rPr>
        <w:t xml:space="preserve">The Supply Chain team is responsible for the replenishment of </w:t>
      </w:r>
      <w:r w:rsidR="00FA5F32" w:rsidRPr="006C2555">
        <w:rPr>
          <w:rFonts w:ascii="Arial" w:hAnsi="Arial" w:cs="Arial"/>
        </w:rPr>
        <w:t>m</w:t>
      </w:r>
      <w:r w:rsidRPr="006C2555">
        <w:rPr>
          <w:rFonts w:ascii="Arial" w:hAnsi="Arial" w:cs="Arial"/>
        </w:rPr>
        <w:t xml:space="preserve">edical </w:t>
      </w:r>
      <w:r w:rsidR="00FA5F32" w:rsidRPr="006C2555">
        <w:rPr>
          <w:rFonts w:ascii="Arial" w:hAnsi="Arial" w:cs="Arial"/>
        </w:rPr>
        <w:t>g</w:t>
      </w:r>
      <w:r w:rsidRPr="006C2555">
        <w:rPr>
          <w:rFonts w:ascii="Arial" w:hAnsi="Arial" w:cs="Arial"/>
        </w:rPr>
        <w:t>ases</w:t>
      </w:r>
      <w:r w:rsidR="00FA5F32" w:rsidRPr="006C2555">
        <w:rPr>
          <w:rFonts w:ascii="Arial" w:hAnsi="Arial" w:cs="Arial"/>
        </w:rPr>
        <w:t xml:space="preserve">, </w:t>
      </w:r>
      <w:r w:rsidRPr="006C2555">
        <w:rPr>
          <w:rFonts w:ascii="Arial" w:hAnsi="Arial" w:cs="Arial"/>
        </w:rPr>
        <w:t xml:space="preserve">housed </w:t>
      </w:r>
      <w:r w:rsidR="00FA5F32" w:rsidRPr="006C2555">
        <w:rPr>
          <w:rFonts w:ascii="Arial" w:hAnsi="Arial" w:cs="Arial"/>
        </w:rPr>
        <w:t>i</w:t>
      </w:r>
      <w:r w:rsidRPr="006C2555">
        <w:rPr>
          <w:rFonts w:ascii="Arial" w:hAnsi="Arial" w:cs="Arial"/>
        </w:rPr>
        <w:t xml:space="preserve">n the Medical Gas storage room on Level 1, accessed directly off the loading dock in room 1518. </w:t>
      </w:r>
    </w:p>
    <w:p w14:paraId="5A39A2B0" w14:textId="77777777" w:rsidR="00964FD6" w:rsidRPr="006C2555" w:rsidRDefault="00964FD6" w:rsidP="00F54005">
      <w:pPr>
        <w:pStyle w:val="BodyText"/>
        <w:spacing w:line="276" w:lineRule="auto"/>
        <w:ind w:left="1440" w:right="2014" w:firstLine="0"/>
        <w:rPr>
          <w:rFonts w:ascii="Arial" w:hAnsi="Arial" w:cs="Arial"/>
        </w:rPr>
      </w:pPr>
    </w:p>
    <w:p w14:paraId="70230DB4" w14:textId="77777777" w:rsidR="00EB30F7" w:rsidRDefault="00F5054E" w:rsidP="0048264C">
      <w:pPr>
        <w:pStyle w:val="BodyText"/>
        <w:spacing w:line="276" w:lineRule="auto"/>
        <w:ind w:left="1440" w:right="2014" w:firstLine="0"/>
        <w:rPr>
          <w:rStyle w:val="Hyperlink"/>
          <w:rFonts w:ascii="Arial" w:hAnsi="Arial" w:cs="Arial"/>
        </w:rPr>
      </w:pPr>
      <w:r w:rsidRPr="006C2555">
        <w:rPr>
          <w:rFonts w:ascii="Arial" w:hAnsi="Arial" w:cs="Arial"/>
        </w:rPr>
        <w:t xml:space="preserve">The Code Blue Cart quick reference guide can be found here: </w:t>
      </w:r>
      <w:hyperlink r:id="rId111" w:history="1">
        <w:r w:rsidRPr="006C2555">
          <w:rPr>
            <w:rStyle w:val="Hyperlink"/>
            <w:rFonts w:ascii="Arial" w:hAnsi="Arial" w:cs="Arial"/>
          </w:rPr>
          <w:t>http://mysutter/bay/CPMC/About/News/Department%20Newsletters/CrashCarts.pdf</w:t>
        </w:r>
      </w:hyperlink>
    </w:p>
    <w:p w14:paraId="0BD1B572" w14:textId="77777777" w:rsidR="0048264C" w:rsidRPr="006C2555" w:rsidRDefault="0048264C" w:rsidP="0048264C">
      <w:pPr>
        <w:pStyle w:val="BodyText"/>
        <w:spacing w:line="276" w:lineRule="auto"/>
        <w:ind w:left="1440" w:right="2014" w:firstLine="0"/>
        <w:rPr>
          <w:rFonts w:ascii="Arial" w:hAnsi="Arial" w:cs="Arial"/>
        </w:rPr>
      </w:pPr>
    </w:p>
    <w:p w14:paraId="072A7E0E" w14:textId="77777777" w:rsidR="00EB30F7" w:rsidRPr="006C2555" w:rsidRDefault="00F5054E" w:rsidP="0048264C">
      <w:pPr>
        <w:pStyle w:val="BodyText"/>
        <w:spacing w:line="276" w:lineRule="auto"/>
        <w:ind w:left="1440" w:right="2014" w:firstLine="0"/>
        <w:rPr>
          <w:rFonts w:ascii="Arial" w:hAnsi="Arial" w:cs="Arial"/>
        </w:rPr>
      </w:pPr>
      <w:proofErr w:type="spellStart"/>
      <w:r w:rsidRPr="006C2555">
        <w:rPr>
          <w:rFonts w:ascii="Arial" w:hAnsi="Arial" w:cs="Arial"/>
        </w:rPr>
        <w:t>Broselow</w:t>
      </w:r>
      <w:proofErr w:type="spellEnd"/>
      <w:r w:rsidRPr="006C2555">
        <w:rPr>
          <w:rFonts w:ascii="Arial" w:hAnsi="Arial" w:cs="Arial"/>
        </w:rPr>
        <w:t xml:space="preserve"> quick reference guide can be found here: </w:t>
      </w:r>
      <w:hyperlink r:id="rId112" w:history="1">
        <w:r w:rsidRPr="006C2555">
          <w:rPr>
            <w:rStyle w:val="Hyperlink"/>
            <w:rFonts w:ascii="Arial" w:hAnsi="Arial" w:cs="Arial"/>
          </w:rPr>
          <w:t>http://mysutter/bay/CPMC/Clinical/Nursing/Need%20to%20Know/BroselowCrashCart.pdf</w:t>
        </w:r>
      </w:hyperlink>
    </w:p>
    <w:p w14:paraId="043295F0" w14:textId="1F296B84" w:rsidR="004A61D8" w:rsidRPr="0048264C" w:rsidRDefault="0029785C" w:rsidP="00BF0D23">
      <w:pPr>
        <w:spacing w:before="151"/>
        <w:ind w:left="1440"/>
        <w:rPr>
          <w:rFonts w:ascii="Arial" w:eastAsia="Calibri" w:hAnsi="Arial" w:cs="Arial"/>
          <w:sz w:val="32"/>
          <w:szCs w:val="32"/>
        </w:rPr>
      </w:pPr>
      <w:r w:rsidRPr="0048264C">
        <w:rPr>
          <w:rFonts w:ascii="Arial" w:hAnsi="Arial" w:cs="Arial"/>
          <w:noProof/>
          <w:color w:val="00A9A0"/>
          <w:sz w:val="32"/>
          <w:szCs w:val="32"/>
        </w:rPr>
        <w:drawing>
          <wp:anchor distT="0" distB="0" distL="114300" distR="114300" simplePos="0" relativeHeight="251619840" behindDoc="0" locked="0" layoutInCell="1" allowOverlap="1" wp14:anchorId="1098DCEC" wp14:editId="535FFE1C">
            <wp:simplePos x="0" y="0"/>
            <wp:positionH relativeFrom="page">
              <wp:posOffset>5351145</wp:posOffset>
            </wp:positionH>
            <wp:positionV relativeFrom="paragraph">
              <wp:posOffset>238125</wp:posOffset>
            </wp:positionV>
            <wp:extent cx="2217420" cy="2195830"/>
            <wp:effectExtent l="0" t="0" r="0" b="0"/>
            <wp:wrapSquare wrapText="bothSides"/>
            <wp:docPr id="2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742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13B" w:rsidRPr="0048264C">
        <w:rPr>
          <w:rFonts w:ascii="Arial" w:hAnsi="Arial" w:cs="Arial"/>
          <w:color w:val="00A9A0"/>
          <w:spacing w:val="9"/>
          <w:sz w:val="32"/>
          <w:szCs w:val="32"/>
        </w:rPr>
        <w:t>Supply Chain Stat Request</w:t>
      </w:r>
      <w:r w:rsidR="00A32A3E">
        <w:rPr>
          <w:rFonts w:ascii="Arial" w:hAnsi="Arial" w:cs="Arial"/>
          <w:color w:val="00A9A0"/>
          <w:spacing w:val="9"/>
          <w:sz w:val="32"/>
          <w:szCs w:val="32"/>
        </w:rPr>
        <w:t>s</w:t>
      </w:r>
    </w:p>
    <w:p w14:paraId="23AECA2B" w14:textId="2D78888B" w:rsidR="00BF0D23" w:rsidRPr="006C2555" w:rsidRDefault="00BF0D23" w:rsidP="00BF0D23">
      <w:pPr>
        <w:pStyle w:val="BodyText"/>
        <w:spacing w:line="276" w:lineRule="auto"/>
        <w:ind w:left="1440" w:right="1267" w:firstLine="0"/>
        <w:rPr>
          <w:rFonts w:ascii="Arial" w:hAnsi="Arial" w:cs="Arial"/>
        </w:rPr>
      </w:pPr>
      <w:r w:rsidRPr="006C2555">
        <w:rPr>
          <w:rFonts w:ascii="Arial" w:hAnsi="Arial" w:cs="Arial"/>
        </w:rPr>
        <w:t xml:space="preserve">Par Levels for supplies on the units will be calculated for </w:t>
      </w:r>
      <w:r>
        <w:rPr>
          <w:rFonts w:ascii="Arial" w:hAnsi="Arial" w:cs="Arial"/>
        </w:rPr>
        <w:t xml:space="preserve">four  </w:t>
      </w:r>
      <w:r w:rsidRPr="006C2555">
        <w:rPr>
          <w:rFonts w:ascii="Arial" w:hAnsi="Arial" w:cs="Arial"/>
        </w:rPr>
        <w:t xml:space="preserve"> days of inventory on hand.</w:t>
      </w:r>
      <w:r>
        <w:rPr>
          <w:rFonts w:ascii="Arial" w:hAnsi="Arial" w:cs="Arial"/>
        </w:rPr>
        <w:t xml:space="preserve"> </w:t>
      </w:r>
      <w:r w:rsidRPr="006C2555">
        <w:rPr>
          <w:rFonts w:ascii="Arial" w:hAnsi="Arial" w:cs="Arial"/>
        </w:rPr>
        <w:t>Supply Chain Staff will manage the restocking and storage of Code Bl</w:t>
      </w:r>
      <w:r w:rsidR="00A32A3E">
        <w:rPr>
          <w:rFonts w:ascii="Arial" w:hAnsi="Arial" w:cs="Arial"/>
        </w:rPr>
        <w:t xml:space="preserve">ue/ </w:t>
      </w:r>
      <w:proofErr w:type="spellStart"/>
      <w:r w:rsidR="00A32A3E">
        <w:rPr>
          <w:rFonts w:ascii="Arial" w:hAnsi="Arial" w:cs="Arial"/>
        </w:rPr>
        <w:t>Broselow</w:t>
      </w:r>
      <w:proofErr w:type="spellEnd"/>
      <w:r w:rsidR="00A32A3E">
        <w:rPr>
          <w:rFonts w:ascii="Arial" w:hAnsi="Arial" w:cs="Arial"/>
        </w:rPr>
        <w:t xml:space="preserve"> resuscitation and isolation carts</w:t>
      </w:r>
      <w:r w:rsidRPr="006C2555">
        <w:rPr>
          <w:rFonts w:ascii="Arial" w:hAnsi="Arial" w:cs="Arial"/>
        </w:rPr>
        <w:t xml:space="preserve">. </w:t>
      </w:r>
    </w:p>
    <w:p w14:paraId="038E8D05" w14:textId="77777777" w:rsidR="00BF0D23" w:rsidRDefault="00BF0D23" w:rsidP="00BF0D23">
      <w:pPr>
        <w:pStyle w:val="BodyText"/>
        <w:spacing w:line="276" w:lineRule="auto"/>
        <w:ind w:left="1440" w:right="1267" w:firstLine="0"/>
        <w:rPr>
          <w:rFonts w:ascii="Arial" w:hAnsi="Arial" w:cs="Arial"/>
        </w:rPr>
      </w:pPr>
    </w:p>
    <w:p w14:paraId="0EC4B18A" w14:textId="77777777" w:rsidR="00A06827" w:rsidRPr="006C2555" w:rsidRDefault="0042134F" w:rsidP="00A06827">
      <w:pPr>
        <w:pStyle w:val="BodyText"/>
        <w:spacing w:line="276" w:lineRule="auto"/>
        <w:ind w:left="1440" w:right="1267" w:firstLine="0"/>
        <w:rPr>
          <w:rFonts w:ascii="Arial" w:hAnsi="Arial" w:cs="Arial"/>
        </w:rPr>
      </w:pPr>
      <w:r w:rsidRPr="006C2555">
        <w:rPr>
          <w:rFonts w:ascii="Arial" w:hAnsi="Arial" w:cs="Arial"/>
        </w:rPr>
        <w:lastRenderedPageBreak/>
        <w:t xml:space="preserve">Supply Chain staff will be onsite between the hours of 7 a.m. to 4:30 p.m., Monday - Friday. </w:t>
      </w:r>
      <w:r w:rsidR="00A06827" w:rsidRPr="006C2555">
        <w:rPr>
          <w:rFonts w:ascii="Arial" w:hAnsi="Arial" w:cs="Arial"/>
        </w:rPr>
        <w:t xml:space="preserve">For supply needs during evening and </w:t>
      </w:r>
      <w:r w:rsidR="004F2842">
        <w:rPr>
          <w:rFonts w:ascii="Arial" w:hAnsi="Arial" w:cs="Arial"/>
        </w:rPr>
        <w:t>weekends</w:t>
      </w:r>
      <w:r w:rsidR="00A06827" w:rsidRPr="006C2555">
        <w:rPr>
          <w:rFonts w:ascii="Arial" w:hAnsi="Arial" w:cs="Arial"/>
        </w:rPr>
        <w:t xml:space="preserve">, </w:t>
      </w:r>
      <w:r w:rsidR="00924870">
        <w:rPr>
          <w:rFonts w:ascii="Arial" w:hAnsi="Arial" w:cs="Arial"/>
        </w:rPr>
        <w:t>follow current process and</w:t>
      </w:r>
      <w:r w:rsidR="00A06827" w:rsidRPr="006C2555">
        <w:rPr>
          <w:rFonts w:ascii="Arial" w:hAnsi="Arial" w:cs="Arial"/>
        </w:rPr>
        <w:t xml:space="preserve"> contact the Nursing Supervisor who </w:t>
      </w:r>
      <w:r w:rsidR="00924870">
        <w:rPr>
          <w:rFonts w:ascii="Arial" w:hAnsi="Arial" w:cs="Arial"/>
        </w:rPr>
        <w:t>has</w:t>
      </w:r>
      <w:r w:rsidR="00A06827" w:rsidRPr="006C2555">
        <w:rPr>
          <w:rFonts w:ascii="Arial" w:hAnsi="Arial" w:cs="Arial"/>
        </w:rPr>
        <w:t xml:space="preserve"> access to the </w:t>
      </w:r>
      <w:r w:rsidR="00924870">
        <w:rPr>
          <w:rFonts w:ascii="Arial" w:hAnsi="Arial" w:cs="Arial"/>
        </w:rPr>
        <w:t>d</w:t>
      </w:r>
      <w:r w:rsidR="00A06827" w:rsidRPr="006C2555">
        <w:rPr>
          <w:rFonts w:ascii="Arial" w:hAnsi="Arial" w:cs="Arial"/>
        </w:rPr>
        <w:t xml:space="preserve">istribution storage area. </w:t>
      </w:r>
    </w:p>
    <w:p w14:paraId="2ADBC1DE" w14:textId="77777777" w:rsidR="00F12D64" w:rsidRPr="006C2555" w:rsidRDefault="00F12D64" w:rsidP="00BF0D23">
      <w:pPr>
        <w:pStyle w:val="BodyText"/>
        <w:spacing w:line="276" w:lineRule="auto"/>
        <w:ind w:left="1440" w:right="1267" w:firstLine="0"/>
        <w:rPr>
          <w:rFonts w:ascii="Arial" w:hAnsi="Arial" w:cs="Arial"/>
        </w:rPr>
      </w:pPr>
    </w:p>
    <w:p w14:paraId="4BA9271B"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Normal Business Hours Central Distribution: </w:t>
      </w:r>
      <w:r w:rsidRPr="0038253B">
        <w:rPr>
          <w:rFonts w:ascii="Arial" w:hAnsi="Arial" w:cs="Arial"/>
          <w:b/>
          <w:bCs/>
          <w:highlight w:val="yellow"/>
        </w:rPr>
        <w:t>x86626</w:t>
      </w:r>
    </w:p>
    <w:p w14:paraId="334E1F42" w14:textId="2B0FDEFD"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Normal Business Hours Receiving</w:t>
      </w:r>
      <w:r w:rsidRPr="006C2555">
        <w:rPr>
          <w:rFonts w:ascii="Arial" w:hAnsi="Arial" w:cs="Arial"/>
          <w:b/>
          <w:bCs/>
        </w:rPr>
        <w:t xml:space="preserve">: </w:t>
      </w:r>
      <w:r w:rsidRPr="0038253B">
        <w:rPr>
          <w:rFonts w:ascii="Arial" w:hAnsi="Arial" w:cs="Arial"/>
          <w:b/>
          <w:bCs/>
          <w:highlight w:val="yellow"/>
        </w:rPr>
        <w:t>x</w:t>
      </w:r>
      <w:proofErr w:type="gramStart"/>
      <w:r w:rsidRPr="0038253B">
        <w:rPr>
          <w:rFonts w:ascii="Arial" w:hAnsi="Arial" w:cs="Arial"/>
          <w:b/>
          <w:bCs/>
          <w:highlight w:val="yellow"/>
        </w:rPr>
        <w:t>86901</w:t>
      </w:r>
      <w:r w:rsidR="0038253B">
        <w:rPr>
          <w:rFonts w:ascii="Arial" w:hAnsi="Arial" w:cs="Arial"/>
          <w:b/>
          <w:bCs/>
        </w:rPr>
        <w:t xml:space="preserve">  </w:t>
      </w:r>
      <w:r w:rsidR="0038253B" w:rsidRPr="0038253B">
        <w:rPr>
          <w:rFonts w:ascii="Arial" w:hAnsi="Arial" w:cs="Arial"/>
          <w:b/>
          <w:bCs/>
          <w:highlight w:val="yellow"/>
        </w:rPr>
        <w:t>CHECK</w:t>
      </w:r>
      <w:proofErr w:type="gramEnd"/>
      <w:r w:rsidR="0038253B" w:rsidRPr="0038253B">
        <w:rPr>
          <w:rFonts w:ascii="Arial" w:hAnsi="Arial" w:cs="Arial"/>
          <w:b/>
          <w:bCs/>
          <w:highlight w:val="yellow"/>
        </w:rPr>
        <w:t xml:space="preserve"> WITH RAY. DIFFERENT IN POCKET GUIDE</w:t>
      </w:r>
    </w:p>
    <w:p w14:paraId="571208C2"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Supply Chain Intranet requests: </w:t>
      </w:r>
      <w:hyperlink r:id="rId114" w:history="1">
        <w:r w:rsidRPr="006C2555">
          <w:rPr>
            <w:rStyle w:val="Hyperlink"/>
            <w:rFonts w:ascii="Arial" w:hAnsi="Arial" w:cs="Arial"/>
          </w:rPr>
          <w:t>http://apps.insidecpmc.org/CPMC_SRQ/servlet/LoginServlet?cpmc_role_id=180</w:t>
        </w:r>
      </w:hyperlink>
      <w:r w:rsidRPr="006C2555">
        <w:rPr>
          <w:rFonts w:ascii="Arial" w:hAnsi="Arial" w:cs="Arial"/>
        </w:rPr>
        <w:t xml:space="preserve"> </w:t>
      </w:r>
    </w:p>
    <w:p w14:paraId="1AEA4D21" w14:textId="77777777" w:rsidR="0038253B" w:rsidRDefault="0038253B" w:rsidP="004041DE">
      <w:pPr>
        <w:pStyle w:val="BodyText"/>
        <w:spacing w:line="276" w:lineRule="auto"/>
        <w:ind w:left="1440" w:right="1267" w:firstLine="0"/>
        <w:rPr>
          <w:rFonts w:ascii="Arial" w:hAnsi="Arial" w:cs="Arial"/>
          <w:color w:val="00A9A0"/>
          <w:spacing w:val="9"/>
          <w:sz w:val="32"/>
          <w:szCs w:val="32"/>
        </w:rPr>
      </w:pPr>
      <w:bookmarkStart w:id="161" w:name="_Hlk512111983"/>
    </w:p>
    <w:p w14:paraId="2C7885E9" w14:textId="6AFDCAFB" w:rsidR="00591237" w:rsidRPr="006C2555" w:rsidRDefault="00591237" w:rsidP="00591237">
      <w:pPr>
        <w:pStyle w:val="BodyText"/>
        <w:spacing w:line="276" w:lineRule="auto"/>
        <w:ind w:right="1267"/>
        <w:jc w:val="center"/>
        <w:rPr>
          <w:rFonts w:ascii="Arial" w:hAnsi="Arial" w:cs="Arial"/>
        </w:rPr>
      </w:pPr>
    </w:p>
    <w:p w14:paraId="26B5F86A" w14:textId="77777777" w:rsidR="00AF2A52" w:rsidRPr="006C2555" w:rsidRDefault="00AF2A52" w:rsidP="00F95318">
      <w:pPr>
        <w:pStyle w:val="BodyText"/>
        <w:spacing w:before="265" w:line="276" w:lineRule="auto"/>
        <w:ind w:left="1440" w:right="1918" w:firstLine="0"/>
        <w:rPr>
          <w:rFonts w:ascii="Arial" w:hAnsi="Arial" w:cs="Arial"/>
        </w:rPr>
      </w:pPr>
    </w:p>
    <w:bookmarkEnd w:id="161"/>
    <w:p w14:paraId="2E07B9E6" w14:textId="51D4C7B2" w:rsidR="00982D92" w:rsidRPr="00A32A3E" w:rsidRDefault="00A32A3E" w:rsidP="00640A28">
      <w:pPr>
        <w:pStyle w:val="m-5052917231153961122gmail-msobodytext"/>
        <w:shd w:val="clear" w:color="auto" w:fill="FFFFFF"/>
        <w:spacing w:before="0" w:beforeAutospacing="0" w:after="0" w:afterAutospacing="0" w:line="276" w:lineRule="atLeast"/>
        <w:ind w:left="1440" w:right="1180"/>
        <w:rPr>
          <w:rFonts w:ascii="Calibri" w:hAnsi="Calibri" w:cs="Calibri"/>
          <w:color w:val="222222"/>
        </w:rPr>
      </w:pPr>
      <w:r w:rsidRPr="00A32A3E">
        <w:rPr>
          <w:rFonts w:ascii="Arial" w:hAnsi="Arial" w:cs="Arial"/>
          <w:color w:val="00A9A0"/>
          <w:spacing w:val="9"/>
          <w:sz w:val="32"/>
          <w:szCs w:val="32"/>
        </w:rPr>
        <w:t>Pharmacy</w:t>
      </w:r>
    </w:p>
    <w:p w14:paraId="797379A7" w14:textId="77777777" w:rsidR="00982D92" w:rsidRPr="00A32A3E" w:rsidRDefault="00982D92" w:rsidP="00702CF9">
      <w:pPr>
        <w:pStyle w:val="m-5052917231153961122gmail-msobodytext"/>
        <w:shd w:val="clear" w:color="auto" w:fill="FFFFFF"/>
        <w:spacing w:before="0" w:beforeAutospacing="0" w:after="0" w:afterAutospacing="0" w:line="360" w:lineRule="auto"/>
        <w:ind w:left="1440" w:right="1180"/>
        <w:rPr>
          <w:rFonts w:ascii="Calibri" w:hAnsi="Calibri" w:cs="Calibri"/>
          <w:color w:val="222222"/>
        </w:rPr>
      </w:pPr>
      <w:r w:rsidRPr="00A32A3E">
        <w:rPr>
          <w:rFonts w:ascii="Arial" w:hAnsi="Arial" w:cs="Arial"/>
          <w:color w:val="222222"/>
        </w:rPr>
        <w:t>The Pyxis Supply management system will be used in a combination of locked and unlocked cabinets.</w:t>
      </w:r>
    </w:p>
    <w:p w14:paraId="5E0EF859" w14:textId="77777777" w:rsidR="00982D92" w:rsidRPr="00A32A3E"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Pharmacy staff will make twice daily medication deliveries to inpatient units, and once daily deliveries to ancillary departments, including new Pyxis Anesthesia carts.</w:t>
      </w:r>
    </w:p>
    <w:p w14:paraId="7F5A51C2" w14:textId="77777777" w:rsidR="00982D92"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Controlled substances are mostly filled in Pyxis, but may be picked up at the Pharmacy by Nursing for one-time medications. Pharmacy staff will make daily rounds to remove discharged orders</w:t>
      </w:r>
      <w:r w:rsidRPr="00640A28">
        <w:rPr>
          <w:rFonts w:ascii="Arial" w:hAnsi="Arial" w:cs="Arial"/>
          <w:color w:val="222222"/>
          <w:highlight w:val="yellow"/>
        </w:rPr>
        <w:t>.</w:t>
      </w:r>
    </w:p>
    <w:p w14:paraId="4A12F878" w14:textId="77777777" w:rsidR="00640A28" w:rsidRDefault="00640A28" w:rsidP="004041DE">
      <w:pPr>
        <w:pStyle w:val="BodyText"/>
        <w:spacing w:line="276" w:lineRule="auto"/>
        <w:ind w:left="1440" w:right="1915" w:firstLine="0"/>
        <w:rPr>
          <w:rFonts w:ascii="Arial" w:hAnsi="Arial" w:cs="Arial"/>
          <w:color w:val="00A9A0"/>
          <w:spacing w:val="9"/>
          <w:sz w:val="32"/>
          <w:szCs w:val="32"/>
        </w:rPr>
      </w:pPr>
    </w:p>
    <w:p w14:paraId="46FF811A" w14:textId="26FCC4B4" w:rsidR="0009071F" w:rsidRPr="00544C46" w:rsidRDefault="00BC7E0C" w:rsidP="00640A28">
      <w:pPr>
        <w:pStyle w:val="BodyText"/>
        <w:spacing w:line="276" w:lineRule="auto"/>
        <w:ind w:left="1440" w:right="1270" w:firstLine="0"/>
        <w:rPr>
          <w:rFonts w:ascii="Arial" w:hAnsi="Arial" w:cs="Arial"/>
          <w:color w:val="00A9A0"/>
          <w:spacing w:val="9"/>
          <w:sz w:val="32"/>
          <w:szCs w:val="32"/>
        </w:rPr>
      </w:pPr>
      <w:r w:rsidRPr="00544C46">
        <w:rPr>
          <w:rFonts w:ascii="Arial" w:hAnsi="Arial" w:cs="Arial"/>
          <w:color w:val="00A9A0"/>
          <w:spacing w:val="9"/>
          <w:sz w:val="32"/>
          <w:szCs w:val="32"/>
        </w:rPr>
        <w:t>Equipment Cleaning</w:t>
      </w:r>
    </w:p>
    <w:p w14:paraId="5308A593" w14:textId="620F143F" w:rsidR="00921701" w:rsidRPr="00921701" w:rsidRDefault="004835CB" w:rsidP="00640A28">
      <w:pPr>
        <w:pStyle w:val="BodyText"/>
        <w:spacing w:line="276" w:lineRule="auto"/>
        <w:ind w:left="1440" w:right="1270" w:firstLine="0"/>
        <w:rPr>
          <w:rFonts w:ascii="Arial" w:hAnsi="Arial" w:cs="Arial"/>
          <w:color w:val="5A5A5A"/>
          <w:spacing w:val="9"/>
        </w:rPr>
      </w:pPr>
      <w:r>
        <w:rPr>
          <w:rFonts w:ascii="Arial" w:hAnsi="Arial" w:cs="Arial"/>
          <w:color w:val="5A5A5A"/>
          <w:spacing w:val="9"/>
        </w:rPr>
        <w:t>There is a central medical equipment cleaning process for the following types of equipment</w:t>
      </w:r>
      <w:commentRangeStart w:id="162"/>
    </w:p>
    <w:p w14:paraId="0DC4DE29"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PCA Pumps</w:t>
      </w:r>
    </w:p>
    <w:p w14:paraId="548B71A2"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Sequential Compression Devices</w:t>
      </w:r>
    </w:p>
    <w:p w14:paraId="04932A2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modules</w:t>
      </w:r>
    </w:p>
    <w:p w14:paraId="1CC5970E"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control units</w:t>
      </w:r>
    </w:p>
    <w:p w14:paraId="6340A8F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Seizure pads</w:t>
      </w:r>
    </w:p>
    <w:p w14:paraId="429FAE87" w14:textId="77777777" w:rsid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Feeding pumps</w:t>
      </w:r>
    </w:p>
    <w:p w14:paraId="02F748DD" w14:textId="77777777" w:rsidR="00921701" w:rsidRPr="00360E4B" w:rsidRDefault="00921701">
      <w:pPr>
        <w:pStyle w:val="ListParagraph"/>
        <w:widowControl/>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Change w:id="163" w:author="Tami Chin" w:date="2018-05-03T21:26:00Z">
          <w:pPr>
            <w:pStyle w:val="ListParagraph"/>
            <w:widowControl/>
            <w:numPr>
              <w:numId w:val="50"/>
            </w:numPr>
            <w:shd w:val="clear" w:color="auto" w:fill="FFFFFF"/>
            <w:spacing w:before="100" w:beforeAutospacing="1" w:after="100" w:afterAutospacing="1" w:line="173" w:lineRule="atLeast"/>
            <w:ind w:left="1980" w:right="1270" w:hanging="360"/>
          </w:pPr>
        </w:pPrChange>
      </w:pPr>
      <w:del w:id="164" w:author="Tami Chin" w:date="2018-05-03T21:26:00Z">
        <w:r w:rsidRPr="00360E4B" w:rsidDel="00D5111F">
          <w:rPr>
            <w:rFonts w:ascii="Arial" w:eastAsia="Calibri" w:hAnsi="Arial" w:cs="Arial"/>
            <w:color w:val="5A5A5A"/>
            <w:spacing w:val="9"/>
            <w:sz w:val="24"/>
            <w:szCs w:val="24"/>
          </w:rPr>
          <w:delText>Bed checks</w:delText>
        </w:r>
      </w:del>
    </w:p>
    <w:p w14:paraId="63B2F543" w14:textId="77777777" w:rsidR="00921701" w:rsidRPr="00921701" w:rsidRDefault="00921701" w:rsidP="00640A28">
      <w:pPr>
        <w:widowControl/>
        <w:shd w:val="clear" w:color="auto" w:fill="FFFFFF"/>
        <w:spacing w:line="173" w:lineRule="atLeast"/>
        <w:ind w:left="1530" w:right="1270"/>
        <w:rPr>
          <w:rFonts w:ascii="Arial" w:eastAsia="Calibri" w:hAnsi="Arial" w:cs="Arial"/>
          <w:color w:val="5A5A5A"/>
          <w:spacing w:val="9"/>
          <w:sz w:val="24"/>
          <w:szCs w:val="24"/>
        </w:rPr>
      </w:pPr>
      <w:r w:rsidRPr="00921701">
        <w:rPr>
          <w:rFonts w:ascii="Arial" w:eastAsia="Calibri" w:hAnsi="Arial" w:cs="Arial"/>
          <w:color w:val="5A5A5A"/>
          <w:spacing w:val="9"/>
          <w:sz w:val="24"/>
          <w:szCs w:val="24"/>
        </w:rPr>
        <w:t> </w:t>
      </w:r>
    </w:p>
    <w:p w14:paraId="63780746" w14:textId="6873CA9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xml:space="preserve">Equipment will be </w:t>
      </w:r>
      <w:r w:rsidR="004835CB">
        <w:rPr>
          <w:rFonts w:ascii="Arial" w:eastAsia="Calibri" w:hAnsi="Arial" w:cs="Arial"/>
          <w:color w:val="5A5A5A"/>
          <w:spacing w:val="9"/>
          <w:sz w:val="24"/>
          <w:szCs w:val="24"/>
          <w:highlight w:val="yellow"/>
        </w:rPr>
        <w:t xml:space="preserve">preliminarily wiped down by </w:t>
      </w:r>
      <w:r w:rsidR="00E64D3D">
        <w:rPr>
          <w:rFonts w:ascii="Arial" w:eastAsia="Calibri" w:hAnsi="Arial" w:cs="Arial"/>
          <w:color w:val="5A5A5A"/>
          <w:spacing w:val="9"/>
          <w:sz w:val="24"/>
          <w:szCs w:val="24"/>
          <w:highlight w:val="yellow"/>
        </w:rPr>
        <w:t xml:space="preserve">EVS </w:t>
      </w:r>
      <w:r w:rsidR="00E64D3D" w:rsidRPr="0038253B">
        <w:rPr>
          <w:rFonts w:ascii="Arial" w:eastAsia="Calibri" w:hAnsi="Arial" w:cs="Arial"/>
          <w:color w:val="5A5A5A"/>
          <w:spacing w:val="9"/>
          <w:sz w:val="24"/>
          <w:szCs w:val="24"/>
          <w:highlight w:val="yellow"/>
        </w:rPr>
        <w:t>before</w:t>
      </w:r>
      <w:r w:rsidRPr="0038253B">
        <w:rPr>
          <w:rFonts w:ascii="Arial" w:eastAsia="Calibri" w:hAnsi="Arial" w:cs="Arial"/>
          <w:color w:val="5A5A5A"/>
          <w:spacing w:val="9"/>
          <w:sz w:val="24"/>
          <w:szCs w:val="24"/>
          <w:highlight w:val="yellow"/>
        </w:rPr>
        <w:t xml:space="preserve"> leaving the patient room</w:t>
      </w:r>
      <w:r w:rsidR="004835CB">
        <w:rPr>
          <w:rFonts w:ascii="Arial" w:eastAsia="Calibri" w:hAnsi="Arial" w:cs="Arial"/>
          <w:color w:val="5A5A5A"/>
          <w:spacing w:val="9"/>
          <w:sz w:val="24"/>
          <w:szCs w:val="24"/>
          <w:highlight w:val="yellow"/>
        </w:rPr>
        <w:t>,</w:t>
      </w:r>
      <w:r w:rsidRPr="0038253B">
        <w:rPr>
          <w:rFonts w:ascii="Arial" w:eastAsia="Calibri" w:hAnsi="Arial" w:cs="Arial"/>
          <w:color w:val="5A5A5A"/>
          <w:spacing w:val="9"/>
          <w:sz w:val="24"/>
          <w:szCs w:val="24"/>
          <w:highlight w:val="yellow"/>
        </w:rPr>
        <w:t xml:space="preserve"> and temporarily placed in the soiled utility room.</w:t>
      </w:r>
      <w:r w:rsidR="004835CB">
        <w:rPr>
          <w:rFonts w:ascii="Arial" w:eastAsia="Calibri" w:hAnsi="Arial" w:cs="Arial"/>
          <w:color w:val="5A5A5A"/>
          <w:spacing w:val="9"/>
          <w:sz w:val="24"/>
          <w:szCs w:val="24"/>
          <w:highlight w:val="yellow"/>
        </w:rPr>
        <w:t xml:space="preserve"> The medical equipment cleaning team will round on floors and follow the process outlined here.</w:t>
      </w:r>
    </w:p>
    <w:p w14:paraId="0EBBE38C" w14:textId="7777777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lastRenderedPageBreak/>
        <w:t> </w:t>
      </w:r>
    </w:p>
    <w:p w14:paraId="1A8E2E32" w14:textId="77777777" w:rsidR="00921701" w:rsidRPr="00921701" w:rsidRDefault="00921701" w:rsidP="005A0EBC">
      <w:pPr>
        <w:widowControl/>
        <w:shd w:val="clear" w:color="auto" w:fill="FFFFFF"/>
        <w:spacing w:line="173" w:lineRule="atLeast"/>
        <w:ind w:left="1440"/>
        <w:rPr>
          <w:rFonts w:ascii="Arial" w:eastAsia="Calibri" w:hAnsi="Arial" w:cs="Arial"/>
          <w:color w:val="5A5A5A"/>
          <w:spacing w:val="9"/>
          <w:sz w:val="24"/>
          <w:szCs w:val="24"/>
        </w:rPr>
      </w:pPr>
      <w:r w:rsidRPr="0038253B">
        <w:rPr>
          <w:rFonts w:ascii="Arial" w:eastAsia="Calibri" w:hAnsi="Arial" w:cs="Arial"/>
          <w:color w:val="5A5A5A"/>
          <w:spacing w:val="9"/>
          <w:sz w:val="24"/>
          <w:szCs w:val="24"/>
          <w:highlight w:val="yellow"/>
        </w:rPr>
        <w:t> </w:t>
      </w:r>
      <w:commentRangeEnd w:id="162"/>
      <w:r w:rsidR="000E737C" w:rsidRPr="0038253B">
        <w:rPr>
          <w:rStyle w:val="CommentReference"/>
          <w:highlight w:val="yellow"/>
        </w:rPr>
        <w:commentReference w:id="162"/>
      </w:r>
    </w:p>
    <w:p w14:paraId="5B8EE265" w14:textId="77777777" w:rsidR="00921701" w:rsidRPr="00001B52" w:rsidRDefault="00CE0001" w:rsidP="005A0EBC">
      <w:pPr>
        <w:pStyle w:val="BodyText"/>
        <w:spacing w:line="276" w:lineRule="auto"/>
        <w:ind w:left="1440" w:right="1915" w:firstLine="0"/>
        <w:rPr>
          <w:rFonts w:ascii="Arial" w:hAnsi="Arial" w:cs="Arial"/>
          <w:color w:val="5A5A5A"/>
          <w:spacing w:val="9"/>
        </w:rPr>
      </w:pPr>
      <w:r>
        <w:rPr>
          <w:noProof/>
        </w:rPr>
        <w:drawing>
          <wp:inline distT="0" distB="0" distL="0" distR="0" wp14:anchorId="58F117D7" wp14:editId="335EB617">
            <wp:extent cx="6673932" cy="3026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6625" cy="3027821"/>
                    </a:xfrm>
                    <a:prstGeom prst="rect">
                      <a:avLst/>
                    </a:prstGeom>
                  </pic:spPr>
                </pic:pic>
              </a:graphicData>
            </a:graphic>
          </wp:inline>
        </w:drawing>
      </w:r>
    </w:p>
    <w:p w14:paraId="1390194E"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1A278C4C"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7A3DF39B"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35B783C2" w14:textId="06966C7C" w:rsidR="0009071F" w:rsidRPr="00171E4A" w:rsidRDefault="00BC7E0C" w:rsidP="00640A28">
      <w:pPr>
        <w:pStyle w:val="BodyText"/>
        <w:spacing w:line="276" w:lineRule="auto"/>
        <w:ind w:left="1440" w:right="1360" w:firstLine="0"/>
        <w:rPr>
          <w:rFonts w:ascii="Arial" w:hAnsi="Arial" w:cs="Arial"/>
          <w:color w:val="00A9A0"/>
          <w:spacing w:val="9"/>
          <w:sz w:val="32"/>
          <w:szCs w:val="32"/>
        </w:rPr>
      </w:pPr>
      <w:r w:rsidRPr="00171E4A">
        <w:rPr>
          <w:rFonts w:ascii="Arial" w:hAnsi="Arial" w:cs="Arial"/>
          <w:color w:val="00A9A0"/>
          <w:spacing w:val="9"/>
          <w:sz w:val="32"/>
          <w:szCs w:val="32"/>
        </w:rPr>
        <w:t>Asset Management</w:t>
      </w:r>
    </w:p>
    <w:p w14:paraId="6DDF03AD" w14:textId="77777777" w:rsidR="004F5164" w:rsidRDefault="00F5054E" w:rsidP="00A32A3E">
      <w:pPr>
        <w:pStyle w:val="BodyText"/>
        <w:spacing w:line="276" w:lineRule="auto"/>
        <w:ind w:left="1440" w:right="1360" w:firstLine="0"/>
        <w:rPr>
          <w:rFonts w:ascii="Arial" w:hAnsi="Arial" w:cs="Arial"/>
          <w:color w:val="5A5A5A"/>
          <w:spacing w:val="9"/>
        </w:rPr>
      </w:pPr>
      <w:proofErr w:type="spellStart"/>
      <w:r w:rsidRPr="006C2555">
        <w:rPr>
          <w:rFonts w:ascii="Arial" w:hAnsi="Arial" w:cs="Arial"/>
          <w:color w:val="5A5A5A"/>
          <w:spacing w:val="9"/>
        </w:rPr>
        <w:t>AeroScout</w:t>
      </w:r>
      <w:proofErr w:type="spellEnd"/>
      <w:r w:rsidRPr="006C2555">
        <w:rPr>
          <w:rFonts w:ascii="Arial" w:hAnsi="Arial" w:cs="Arial"/>
          <w:color w:val="5A5A5A"/>
          <w:spacing w:val="9"/>
        </w:rPr>
        <w:t xml:space="preserve"> is the chosen RFID (Radio Frequency Identification) equipment location system. </w:t>
      </w:r>
      <w:r w:rsidR="00A32A3E">
        <w:rPr>
          <w:rFonts w:ascii="Arial" w:hAnsi="Arial" w:cs="Arial"/>
          <w:color w:val="5A5A5A"/>
          <w:spacing w:val="9"/>
        </w:rPr>
        <w:t xml:space="preserve">Essential </w:t>
      </w:r>
      <w:r w:rsidRPr="006C2555">
        <w:rPr>
          <w:rFonts w:ascii="Arial" w:hAnsi="Arial" w:cs="Arial"/>
          <w:color w:val="5A5A5A"/>
          <w:spacing w:val="9"/>
        </w:rPr>
        <w:t>equipment that moves will be targeted for RFID tracking.</w:t>
      </w:r>
    </w:p>
    <w:p w14:paraId="63F0CCA4" w14:textId="77777777" w:rsidR="004F5164" w:rsidRDefault="004F5164" w:rsidP="00A32A3E">
      <w:pPr>
        <w:pStyle w:val="BodyText"/>
        <w:spacing w:line="276" w:lineRule="auto"/>
        <w:ind w:left="1440" w:right="1360" w:firstLine="0"/>
        <w:rPr>
          <w:rFonts w:ascii="Arial" w:hAnsi="Arial" w:cs="Arial"/>
          <w:color w:val="5A5A5A"/>
          <w:spacing w:val="9"/>
        </w:rPr>
      </w:pPr>
    </w:p>
    <w:p w14:paraId="7421EB21" w14:textId="72B08D9F" w:rsidR="00EB30F7" w:rsidRPr="006C2555" w:rsidRDefault="00D81BF4"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 </w:t>
      </w:r>
      <w:r w:rsidR="00E64D3D" w:rsidRPr="006C2555">
        <w:rPr>
          <w:rFonts w:ascii="Arial" w:hAnsi="Arial" w:cs="Arial"/>
          <w:color w:val="5A5A5A"/>
          <w:spacing w:val="9"/>
        </w:rPr>
        <w:t xml:space="preserve">Items that will have RFID </w:t>
      </w:r>
      <w:r w:rsidR="00E64D3D">
        <w:rPr>
          <w:rFonts w:ascii="Arial" w:hAnsi="Arial" w:cs="Arial"/>
          <w:color w:val="5A5A5A"/>
          <w:spacing w:val="9"/>
        </w:rPr>
        <w:t>locating include but are</w:t>
      </w:r>
      <w:r w:rsidR="00E64D3D" w:rsidRPr="006C2555">
        <w:rPr>
          <w:rFonts w:ascii="Arial" w:hAnsi="Arial" w:cs="Arial"/>
          <w:color w:val="5A5A5A"/>
          <w:spacing w:val="9"/>
        </w:rPr>
        <w:t xml:space="preserve"> not limited to:</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5263"/>
      </w:tblGrid>
      <w:tr w:rsidR="00E67965" w:rsidRPr="006C2555" w14:paraId="27D4A08C" w14:textId="77777777" w:rsidTr="00171E4A">
        <w:tc>
          <w:tcPr>
            <w:tcW w:w="5177" w:type="dxa"/>
          </w:tcPr>
          <w:p w14:paraId="54464CEB" w14:textId="77777777" w:rsidR="00E67965" w:rsidRPr="006C2555" w:rsidRDefault="00E67965"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Beds</w:t>
            </w:r>
          </w:p>
          <w:p w14:paraId="2801BDFF"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Bladder Scanners</w:t>
            </w:r>
          </w:p>
          <w:p w14:paraId="65E2A55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Defibrillators</w:t>
            </w:r>
          </w:p>
          <w:p w14:paraId="42ED11C8"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EKG machines</w:t>
            </w:r>
          </w:p>
          <w:p w14:paraId="1BCFFB14"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Gurneys</w:t>
            </w:r>
          </w:p>
          <w:p w14:paraId="14DFE47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IV pump brains &amp; modules</w:t>
            </w:r>
          </w:p>
          <w:p w14:paraId="6C4B830A"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Other infusion pumps (mobile)</w:t>
            </w:r>
          </w:p>
        </w:tc>
        <w:tc>
          <w:tcPr>
            <w:tcW w:w="5263" w:type="dxa"/>
          </w:tcPr>
          <w:p w14:paraId="27EEF51F"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Patients, infants or child (HUGS System)</w:t>
            </w:r>
          </w:p>
          <w:p w14:paraId="153E5BB0"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PCA pumps</w:t>
            </w:r>
          </w:p>
          <w:p w14:paraId="145035F9"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Portable imaging machines</w:t>
            </w:r>
          </w:p>
          <w:p w14:paraId="64334C6C"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SCD</w:t>
            </w:r>
          </w:p>
          <w:p w14:paraId="1F07C991"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Vital sign monitors</w:t>
            </w:r>
          </w:p>
          <w:p w14:paraId="08CC7C99"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Wheelchairs</w:t>
            </w:r>
          </w:p>
        </w:tc>
      </w:tr>
    </w:tbl>
    <w:p w14:paraId="20D38A85" w14:textId="77715BBD" w:rsidR="00EB30F7" w:rsidRPr="004F5164" w:rsidRDefault="004E5DFC" w:rsidP="004F5164">
      <w:pPr>
        <w:pStyle w:val="BodyText"/>
        <w:spacing w:before="265" w:line="276" w:lineRule="auto"/>
        <w:ind w:left="1980" w:right="1918" w:firstLine="0"/>
        <w:rPr>
          <w:rFonts w:ascii="Arial" w:hAnsi="Arial" w:cs="Arial"/>
          <w:color w:val="FFFFFF" w:themeColor="background1"/>
          <w:spacing w:val="9"/>
        </w:rPr>
      </w:pPr>
      <w:r w:rsidRPr="004F5164">
        <w:rPr>
          <w:rFonts w:ascii="Arial" w:hAnsi="Arial" w:cs="Arial"/>
          <w:noProof/>
          <w:color w:val="5A5A5A"/>
          <w:spacing w:val="9"/>
          <w:highlight w:val="darkRed"/>
        </w:rPr>
        <w:lastRenderedPageBreak/>
        <w:drawing>
          <wp:anchor distT="0" distB="0" distL="114300" distR="114300" simplePos="0" relativeHeight="251746304" behindDoc="0" locked="0" layoutInCell="1" allowOverlap="1" wp14:anchorId="2861E5D2" wp14:editId="4EBA64EE">
            <wp:simplePos x="0" y="0"/>
            <wp:positionH relativeFrom="column">
              <wp:posOffset>3685227</wp:posOffset>
            </wp:positionH>
            <wp:positionV relativeFrom="paragraph">
              <wp:posOffset>-495</wp:posOffset>
            </wp:positionV>
            <wp:extent cx="3059782" cy="2346784"/>
            <wp:effectExtent l="0" t="0" r="7620" b="0"/>
            <wp:wrapSquare wrapText="bothSides"/>
            <wp:docPr id="2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6">
                      <a:extLst>
                        <a:ext uri="{28A0092B-C50C-407E-A947-70E740481C1C}">
                          <a14:useLocalDpi xmlns:a14="http://schemas.microsoft.com/office/drawing/2010/main" val="0"/>
                        </a:ext>
                      </a:extLst>
                    </a:blip>
                    <a:stretch>
                      <a:fillRect/>
                    </a:stretch>
                  </pic:blipFill>
                  <pic:spPr>
                    <a:xfrm>
                      <a:off x="0" y="0"/>
                      <a:ext cx="3059782" cy="2346784"/>
                    </a:xfrm>
                    <a:prstGeom prst="rect">
                      <a:avLst/>
                    </a:prstGeom>
                  </pic:spPr>
                </pic:pic>
              </a:graphicData>
            </a:graphic>
            <wp14:sizeRelH relativeFrom="margin">
              <wp14:pctWidth>0</wp14:pctWidth>
            </wp14:sizeRelH>
            <wp14:sizeRelV relativeFrom="margin">
              <wp14:pctHeight>0</wp14:pctHeight>
            </wp14:sizeRelV>
          </wp:anchor>
        </w:drawing>
      </w:r>
      <w:r w:rsidR="004F5164" w:rsidRPr="004F5164">
        <w:rPr>
          <w:rFonts w:ascii="Arial" w:hAnsi="Arial" w:cs="Arial"/>
          <w:color w:val="5A5A5A"/>
          <w:spacing w:val="9"/>
          <w:highlight w:val="darkRed"/>
        </w:rPr>
        <w:t>STAFF DURESS</w:t>
      </w:r>
      <w:r w:rsidR="00F5054E" w:rsidRPr="004F5164">
        <w:rPr>
          <w:rFonts w:ascii="Arial" w:hAnsi="Arial" w:cs="Arial"/>
          <w:color w:val="5A5A5A"/>
          <w:spacing w:val="9"/>
          <w:highlight w:val="darkRed"/>
        </w:rPr>
        <w:t>.</w:t>
      </w:r>
    </w:p>
    <w:p w14:paraId="32873911" w14:textId="099FDF8D"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rPr>
        <w:t>STAFF DURESS</w:t>
      </w:r>
    </w:p>
    <w:p w14:paraId="4448081F" w14:textId="77777777"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p>
    <w:p w14:paraId="1A6C6202" w14:textId="4AF8AAE9" w:rsidR="004F5164" w:rsidRP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highlight w:val="yellow"/>
        </w:rPr>
        <w:t>E</w:t>
      </w:r>
      <w:r w:rsidRPr="004F5164">
        <w:rPr>
          <w:rFonts w:ascii="Arial" w:hAnsi="Arial" w:cs="Arial"/>
          <w:b/>
          <w:color w:val="8DB3E2" w:themeColor="text2" w:themeTint="66"/>
          <w:spacing w:val="9"/>
          <w:highlight w:val="darkRed"/>
        </w:rPr>
        <w:t xml:space="preserve">ric- please move the copy </w:t>
      </w:r>
      <w:r w:rsidRPr="004F5164">
        <w:rPr>
          <w:rFonts w:ascii="Arial" w:hAnsi="Arial" w:cs="Arial"/>
          <w:b/>
          <w:color w:val="8DB3E2" w:themeColor="text2" w:themeTint="66"/>
          <w:spacing w:val="9"/>
          <w:highlight w:val="yellow"/>
        </w:rPr>
        <w:t xml:space="preserve">to the right of the tag to </w:t>
      </w:r>
      <w:r w:rsidRPr="004F5164">
        <w:rPr>
          <w:rFonts w:ascii="Arial" w:hAnsi="Arial" w:cs="Arial"/>
          <w:b/>
          <w:color w:val="8DB3E2" w:themeColor="text2" w:themeTint="66"/>
          <w:spacing w:val="9"/>
          <w:highlight w:val="darkRed"/>
        </w:rPr>
        <w:t>bullets under the following bullet</w:t>
      </w:r>
    </w:p>
    <w:p w14:paraId="6E75C4FD" w14:textId="36DB9203" w:rsidR="00EB30F7" w:rsidRPr="006C2555" w:rsidRDefault="0061576A" w:rsidP="00427AD4">
      <w:pPr>
        <w:pStyle w:val="BodyText"/>
        <w:numPr>
          <w:ilvl w:val="2"/>
          <w:numId w:val="51"/>
        </w:numPr>
        <w:spacing w:before="265" w:line="276" w:lineRule="auto"/>
        <w:ind w:left="1980" w:right="1918"/>
        <w:rPr>
          <w:rFonts w:ascii="Arial" w:hAnsi="Arial" w:cs="Arial"/>
          <w:color w:val="5A5A5A"/>
          <w:spacing w:val="9"/>
        </w:rPr>
      </w:pPr>
      <w:r>
        <w:rPr>
          <w:rFonts w:ascii="Arial" w:hAnsi="Arial" w:cs="Arial"/>
          <w:color w:val="5A5A5A"/>
          <w:spacing w:val="9"/>
        </w:rPr>
        <w:t>S</w:t>
      </w:r>
      <w:r w:rsidR="004F5164">
        <w:rPr>
          <w:rFonts w:ascii="Arial" w:hAnsi="Arial" w:cs="Arial"/>
          <w:color w:val="5A5A5A"/>
          <w:spacing w:val="9"/>
        </w:rPr>
        <w:t xml:space="preserve">taff will be able to </w:t>
      </w:r>
      <w:r w:rsidR="00E64D3D">
        <w:rPr>
          <w:rFonts w:ascii="Arial" w:hAnsi="Arial" w:cs="Arial"/>
          <w:color w:val="5A5A5A"/>
          <w:spacing w:val="9"/>
        </w:rPr>
        <w:t>silently notify</w:t>
      </w:r>
      <w:r w:rsidR="00F5054E" w:rsidRPr="006C2555">
        <w:rPr>
          <w:rFonts w:ascii="Arial" w:hAnsi="Arial" w:cs="Arial"/>
          <w:color w:val="5A5A5A"/>
          <w:spacing w:val="9"/>
        </w:rPr>
        <w:t xml:space="preserve"> Security </w:t>
      </w:r>
      <w:r w:rsidR="00C674E6">
        <w:rPr>
          <w:rFonts w:ascii="Arial" w:hAnsi="Arial" w:cs="Arial"/>
          <w:color w:val="5A5A5A"/>
          <w:spacing w:val="9"/>
        </w:rPr>
        <w:t>for</w:t>
      </w:r>
      <w:r w:rsidR="00F5054E" w:rsidRPr="006C2555">
        <w:rPr>
          <w:rFonts w:ascii="Arial" w:hAnsi="Arial" w:cs="Arial"/>
          <w:color w:val="5A5A5A"/>
          <w:spacing w:val="9"/>
        </w:rPr>
        <w:t xml:space="preserve"> assistance</w:t>
      </w:r>
      <w:r w:rsidR="00C674E6">
        <w:rPr>
          <w:rFonts w:ascii="Arial" w:hAnsi="Arial" w:cs="Arial"/>
          <w:color w:val="5A5A5A"/>
          <w:spacing w:val="9"/>
        </w:rPr>
        <w:t>.</w:t>
      </w:r>
      <w:r w:rsidR="00F5054E" w:rsidRPr="006C2555">
        <w:rPr>
          <w:rFonts w:ascii="Arial" w:hAnsi="Arial" w:cs="Arial"/>
          <w:color w:val="5A5A5A"/>
          <w:spacing w:val="9"/>
        </w:rPr>
        <w:t xml:space="preserve"> Security will be able to locate the staff in need, via the RFID tag.</w:t>
      </w:r>
    </w:p>
    <w:p w14:paraId="37131259" w14:textId="77777777" w:rsidR="000E1623" w:rsidRPr="006C2555" w:rsidRDefault="000E1623" w:rsidP="004E5DFC">
      <w:pPr>
        <w:pStyle w:val="BodyText"/>
        <w:spacing w:before="265" w:line="276" w:lineRule="auto"/>
        <w:ind w:left="1530" w:right="1918" w:firstLine="0"/>
        <w:rPr>
          <w:rFonts w:ascii="Arial" w:hAnsi="Arial" w:cs="Arial"/>
          <w:color w:val="5A5A5A"/>
          <w:spacing w:val="9"/>
        </w:rPr>
      </w:pPr>
    </w:p>
    <w:p w14:paraId="188C698E" w14:textId="1F259C3C" w:rsidR="0009071F" w:rsidRPr="00BA0C01" w:rsidRDefault="00BC7E0C" w:rsidP="00640A28">
      <w:pPr>
        <w:pStyle w:val="BodyText"/>
        <w:spacing w:line="276" w:lineRule="auto"/>
        <w:ind w:left="1440" w:right="1450" w:firstLine="0"/>
        <w:rPr>
          <w:rFonts w:ascii="Arial" w:hAnsi="Arial" w:cs="Arial"/>
          <w:color w:val="00A9A0"/>
          <w:spacing w:val="9"/>
          <w:sz w:val="32"/>
          <w:szCs w:val="32"/>
        </w:rPr>
      </w:pPr>
      <w:r w:rsidRPr="00BA0C01">
        <w:rPr>
          <w:rFonts w:ascii="Arial" w:hAnsi="Arial" w:cs="Arial"/>
          <w:color w:val="00A9A0"/>
          <w:spacing w:val="9"/>
          <w:sz w:val="32"/>
          <w:szCs w:val="32"/>
        </w:rPr>
        <w:t>Durable Medical Equipment (DME)</w:t>
      </w:r>
    </w:p>
    <w:p w14:paraId="5DBA1E43" w14:textId="3F817982" w:rsidR="00EB30F7" w:rsidRPr="006C2555" w:rsidRDefault="00F5054E" w:rsidP="00640A28">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The DME process will be the same as currently in place with consigned inventory available in certain closets near patient care areas in the ED</w:t>
      </w:r>
      <w:r w:rsidR="004F5164">
        <w:rPr>
          <w:rFonts w:ascii="Arial" w:hAnsi="Arial" w:cs="Arial"/>
          <w:color w:val="5A5A5A"/>
          <w:spacing w:val="9"/>
        </w:rPr>
        <w:t xml:space="preserve"> (Room 2334)</w:t>
      </w:r>
      <w:r w:rsidRPr="006C2555">
        <w:rPr>
          <w:rFonts w:ascii="Arial" w:hAnsi="Arial" w:cs="Arial"/>
          <w:color w:val="5A5A5A"/>
          <w:spacing w:val="9"/>
        </w:rPr>
        <w:t>, OR/PACU</w:t>
      </w:r>
      <w:r w:rsidR="004F5164">
        <w:rPr>
          <w:rFonts w:ascii="Arial" w:hAnsi="Arial" w:cs="Arial"/>
          <w:color w:val="5A5A5A"/>
          <w:spacing w:val="9"/>
        </w:rPr>
        <w:t xml:space="preserve"> (Room 3201)</w:t>
      </w:r>
      <w:r w:rsidRPr="006C2555">
        <w:rPr>
          <w:rFonts w:ascii="Arial" w:hAnsi="Arial" w:cs="Arial"/>
          <w:color w:val="5A5A5A"/>
          <w:spacing w:val="9"/>
        </w:rPr>
        <w:t xml:space="preserve"> and Inpatient Units</w:t>
      </w:r>
      <w:r w:rsidR="004F5164">
        <w:rPr>
          <w:rFonts w:ascii="Arial" w:hAnsi="Arial" w:cs="Arial"/>
          <w:color w:val="5A5A5A"/>
          <w:spacing w:val="9"/>
        </w:rPr>
        <w:t xml:space="preserve"> (Rooms 4334,</w:t>
      </w:r>
      <w:proofErr w:type="gramStart"/>
      <w:r w:rsidR="004F5164">
        <w:rPr>
          <w:rFonts w:ascii="Arial" w:hAnsi="Arial" w:cs="Arial"/>
          <w:color w:val="5A5A5A"/>
          <w:spacing w:val="9"/>
        </w:rPr>
        <w:t>5334,and</w:t>
      </w:r>
      <w:proofErr w:type="gramEnd"/>
      <w:r w:rsidR="004F5164">
        <w:rPr>
          <w:rFonts w:ascii="Arial" w:hAnsi="Arial" w:cs="Arial"/>
          <w:color w:val="5A5A5A"/>
          <w:spacing w:val="9"/>
        </w:rPr>
        <w:t xml:space="preserve"> 6334)</w:t>
      </w:r>
      <w:r w:rsidRPr="006C2555">
        <w:rPr>
          <w:rFonts w:ascii="Arial" w:hAnsi="Arial" w:cs="Arial"/>
          <w:color w:val="5A5A5A"/>
          <w:spacing w:val="9"/>
        </w:rPr>
        <w:t>.</w:t>
      </w:r>
      <w:r w:rsidR="00BA5435">
        <w:rPr>
          <w:rFonts w:ascii="Arial" w:hAnsi="Arial" w:cs="Arial"/>
          <w:color w:val="5A5A5A"/>
          <w:spacing w:val="9"/>
        </w:rPr>
        <w:t xml:space="preserve"> </w:t>
      </w:r>
      <w:r w:rsidR="004E5DFC" w:rsidRPr="006C2555">
        <w:rPr>
          <w:rFonts w:ascii="Arial" w:hAnsi="Arial" w:cs="Arial"/>
          <w:color w:val="5A5A5A"/>
          <w:spacing w:val="9"/>
        </w:rPr>
        <w:t>DMEs</w:t>
      </w:r>
      <w:r w:rsidRPr="006C2555">
        <w:rPr>
          <w:rFonts w:ascii="Arial" w:hAnsi="Arial" w:cs="Arial"/>
          <w:color w:val="5A5A5A"/>
          <w:spacing w:val="9"/>
        </w:rPr>
        <w:t xml:space="preserve"> will be replenished by our DME partner Pacific Medical.   </w:t>
      </w:r>
    </w:p>
    <w:p w14:paraId="4827DA97" w14:textId="77777777" w:rsidR="00D63EAD" w:rsidRPr="006C2555" w:rsidRDefault="00D63EAD" w:rsidP="00640A28">
      <w:pPr>
        <w:pStyle w:val="BodyText"/>
        <w:spacing w:line="276" w:lineRule="auto"/>
        <w:ind w:left="1440" w:right="1450" w:firstLine="0"/>
        <w:rPr>
          <w:rFonts w:ascii="Arial" w:hAnsi="Arial" w:cs="Arial"/>
          <w:color w:val="5A5A5A"/>
          <w:spacing w:val="9"/>
        </w:rPr>
      </w:pPr>
    </w:p>
    <w:p w14:paraId="3BF99C10" w14:textId="77777777" w:rsidR="00BC7E0C" w:rsidRPr="00BA5435" w:rsidRDefault="00B52958" w:rsidP="00640A28">
      <w:pPr>
        <w:pStyle w:val="BodyText"/>
        <w:spacing w:line="276" w:lineRule="auto"/>
        <w:ind w:left="1440" w:right="1450" w:firstLine="0"/>
        <w:rPr>
          <w:rFonts w:ascii="Arial" w:hAnsi="Arial" w:cs="Arial"/>
          <w:color w:val="00A9A0"/>
          <w:spacing w:val="9"/>
          <w:sz w:val="32"/>
          <w:szCs w:val="32"/>
        </w:rPr>
      </w:pPr>
      <w:r w:rsidRPr="00BA5435">
        <w:rPr>
          <w:rFonts w:ascii="Arial" w:hAnsi="Arial" w:cs="Arial"/>
          <w:color w:val="00A9A0"/>
          <w:spacing w:val="9"/>
          <w:sz w:val="32"/>
          <w:szCs w:val="32"/>
        </w:rPr>
        <w:t>Linen</w:t>
      </w:r>
    </w:p>
    <w:p w14:paraId="71E4D70B" w14:textId="701D6249" w:rsidR="00D63EAD" w:rsidRPr="006C2555" w:rsidRDefault="00F5054E" w:rsidP="0038253B">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 xml:space="preserve">Linen will be managed and delivered by EVS at Mission Bernal Campus just as it has been managed at St. Luke’s. </w:t>
      </w:r>
      <w:r w:rsidR="00F96F6D" w:rsidRPr="0038253B">
        <w:rPr>
          <w:rFonts w:ascii="Arial" w:hAnsi="Arial" w:cs="Arial"/>
          <w:color w:val="5A5A5A"/>
          <w:spacing w:val="9"/>
        </w:rPr>
        <w:t xml:space="preserve">Clean linen will be stored in </w:t>
      </w:r>
      <w:r w:rsidR="0038253B" w:rsidRPr="0038253B">
        <w:rPr>
          <w:rFonts w:ascii="Arial" w:hAnsi="Arial" w:cs="Arial"/>
          <w:color w:val="5A5A5A"/>
          <w:spacing w:val="9"/>
        </w:rPr>
        <w:t>R</w:t>
      </w:r>
      <w:r w:rsidR="00F96F6D" w:rsidRPr="0038253B">
        <w:rPr>
          <w:rFonts w:ascii="Arial" w:hAnsi="Arial" w:cs="Arial"/>
          <w:color w:val="5A5A5A"/>
          <w:spacing w:val="9"/>
        </w:rPr>
        <w:t xml:space="preserve">oom 1404, next to the Materials Management </w:t>
      </w:r>
      <w:r w:rsidR="00E64D3D" w:rsidRPr="0038253B">
        <w:rPr>
          <w:rFonts w:ascii="Arial" w:hAnsi="Arial" w:cs="Arial"/>
          <w:color w:val="5A5A5A"/>
          <w:spacing w:val="9"/>
        </w:rPr>
        <w:t>area</w:t>
      </w:r>
      <w:r w:rsidR="00E64D3D">
        <w:rPr>
          <w:rFonts w:ascii="Arial" w:hAnsi="Arial" w:cs="Arial"/>
          <w:color w:val="5A5A5A"/>
          <w:spacing w:val="9"/>
        </w:rPr>
        <w:t xml:space="preserve"> </w:t>
      </w:r>
      <w:r w:rsidR="00E64D3D" w:rsidRPr="006C2555">
        <w:rPr>
          <w:rFonts w:ascii="Arial" w:hAnsi="Arial" w:cs="Arial"/>
          <w:color w:val="5A5A5A"/>
          <w:spacing w:val="9"/>
        </w:rPr>
        <w:t>adjacent</w:t>
      </w:r>
      <w:r w:rsidR="00F96F6D" w:rsidRPr="006C2555">
        <w:rPr>
          <w:rFonts w:ascii="Arial" w:hAnsi="Arial" w:cs="Arial"/>
          <w:color w:val="5A5A5A"/>
          <w:spacing w:val="9"/>
        </w:rPr>
        <w:t xml:space="preserve"> to the loading dock.</w:t>
      </w:r>
    </w:p>
    <w:p w14:paraId="731ABAE7" w14:textId="77777777" w:rsidR="002C6257" w:rsidRPr="006C2555" w:rsidRDefault="002C6257" w:rsidP="004E5DFC">
      <w:pPr>
        <w:pStyle w:val="BodyText"/>
        <w:spacing w:line="276" w:lineRule="auto"/>
        <w:ind w:left="2520" w:right="1915" w:firstLine="0"/>
        <w:rPr>
          <w:rFonts w:ascii="Arial" w:hAnsi="Arial" w:cs="Arial"/>
          <w:color w:val="5A5A5A"/>
          <w:spacing w:val="9"/>
        </w:rPr>
      </w:pPr>
    </w:p>
    <w:p w14:paraId="63811E23" w14:textId="77777777" w:rsidR="002C6257" w:rsidRPr="006C2555" w:rsidRDefault="00BE1F47" w:rsidP="00F96F6D">
      <w:pPr>
        <w:pStyle w:val="BodyText"/>
        <w:spacing w:before="265" w:line="276" w:lineRule="auto"/>
        <w:ind w:left="1440" w:right="1918" w:firstLine="0"/>
        <w:rPr>
          <w:rFonts w:ascii="Arial" w:hAnsi="Arial" w:cs="Arial"/>
          <w:color w:val="5A5A5A"/>
          <w:spacing w:val="9"/>
        </w:rPr>
      </w:pPr>
      <w:r>
        <w:rPr>
          <w:noProof/>
        </w:rPr>
        <w:lastRenderedPageBreak/>
        <w:drawing>
          <wp:inline distT="0" distB="0" distL="0" distR="0" wp14:anchorId="5FBEEEC7" wp14:editId="3ADB2CD9">
            <wp:extent cx="6479035" cy="26132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1700" cy="2614322"/>
                    </a:xfrm>
                    <a:prstGeom prst="rect">
                      <a:avLst/>
                    </a:prstGeom>
                  </pic:spPr>
                </pic:pic>
              </a:graphicData>
            </a:graphic>
          </wp:inline>
        </w:drawing>
      </w:r>
    </w:p>
    <w:p w14:paraId="24CCFE6A" w14:textId="77777777" w:rsidR="00640A28" w:rsidRDefault="00640A28" w:rsidP="00640A28">
      <w:pPr>
        <w:pStyle w:val="BodyText"/>
        <w:spacing w:before="265" w:line="276" w:lineRule="auto"/>
        <w:ind w:left="1440" w:right="1360" w:firstLine="0"/>
        <w:rPr>
          <w:rFonts w:ascii="Arial" w:hAnsi="Arial" w:cs="Arial"/>
          <w:color w:val="5A5A5A"/>
          <w:spacing w:val="9"/>
        </w:rPr>
      </w:pPr>
    </w:p>
    <w:p w14:paraId="78D1D553" w14:textId="77777777" w:rsidR="00640A28" w:rsidRDefault="00640A28" w:rsidP="00640A28">
      <w:pPr>
        <w:pStyle w:val="BodyText"/>
        <w:spacing w:before="265" w:line="276" w:lineRule="auto"/>
        <w:ind w:left="1530" w:right="1360" w:firstLine="0"/>
        <w:rPr>
          <w:rFonts w:ascii="Arial" w:hAnsi="Arial" w:cs="Arial"/>
          <w:color w:val="00A9A0"/>
          <w:spacing w:val="9"/>
          <w:sz w:val="32"/>
          <w:szCs w:val="32"/>
        </w:rPr>
      </w:pPr>
    </w:p>
    <w:p w14:paraId="76EAD252" w14:textId="35E04C09" w:rsidR="00B52958" w:rsidRDefault="001D7F39" w:rsidP="00640A28">
      <w:pPr>
        <w:pStyle w:val="BodyText"/>
        <w:spacing w:before="265" w:line="276" w:lineRule="auto"/>
        <w:ind w:left="1530" w:right="1360" w:firstLine="0"/>
        <w:rPr>
          <w:rFonts w:ascii="Arial" w:hAnsi="Arial" w:cs="Arial"/>
          <w:color w:val="00A9A0"/>
          <w:spacing w:val="9"/>
          <w:sz w:val="32"/>
          <w:szCs w:val="32"/>
        </w:rPr>
      </w:pPr>
      <w:r w:rsidRPr="001D7F39">
        <w:rPr>
          <w:rFonts w:ascii="Arial" w:hAnsi="Arial" w:cs="Arial"/>
          <w:color w:val="00A9A0"/>
          <w:spacing w:val="9"/>
          <w:sz w:val="32"/>
          <w:szCs w:val="32"/>
        </w:rPr>
        <w:t>How to Order Stationery, Forms, and Brochures on the Intranet</w:t>
      </w:r>
    </w:p>
    <w:p w14:paraId="29939D95" w14:textId="77777777" w:rsidR="001D7F39" w:rsidRPr="001D7F39" w:rsidRDefault="001D7F39" w:rsidP="00640A28">
      <w:pPr>
        <w:pStyle w:val="BodyText"/>
        <w:spacing w:before="265" w:line="276" w:lineRule="auto"/>
        <w:ind w:left="1530" w:right="1360" w:firstLine="0"/>
        <w:rPr>
          <w:rFonts w:ascii="Arial" w:eastAsiaTheme="minorHAnsi" w:hAnsi="Arial" w:cs="Arial"/>
        </w:rPr>
      </w:pPr>
      <w:r w:rsidRPr="001D7F39">
        <w:rPr>
          <w:rFonts w:ascii="Arial" w:eastAsiaTheme="minorHAnsi" w:hAnsi="Arial" w:cs="Arial"/>
        </w:rPr>
        <w:t xml:space="preserve">For customized stationery and Rx pads:  order through </w:t>
      </w:r>
      <w:proofErr w:type="spellStart"/>
      <w:r w:rsidRPr="001D7F39">
        <w:rPr>
          <w:rFonts w:ascii="Arial" w:eastAsiaTheme="minorHAnsi" w:hAnsi="Arial" w:cs="Arial"/>
        </w:rPr>
        <w:t>SmartWorks</w:t>
      </w:r>
      <w:proofErr w:type="spellEnd"/>
      <w:r>
        <w:rPr>
          <w:rFonts w:ascii="Arial" w:eastAsiaTheme="minorHAnsi" w:hAnsi="Arial" w:cs="Arial"/>
        </w:rPr>
        <w:t xml:space="preserve">. </w:t>
      </w:r>
    </w:p>
    <w:p w14:paraId="1F113878" w14:textId="77777777" w:rsidR="00A52AC9" w:rsidRPr="006C2555" w:rsidRDefault="00A52AC9" w:rsidP="00640A28">
      <w:pPr>
        <w:pStyle w:val="BodyText"/>
        <w:spacing w:before="265" w:line="276" w:lineRule="auto"/>
        <w:ind w:left="1530" w:right="1360" w:firstLine="0"/>
        <w:rPr>
          <w:rFonts w:ascii="Arial" w:hAnsi="Arial" w:cs="Arial"/>
          <w:b/>
          <w:color w:val="5A5A5A"/>
          <w:spacing w:val="9"/>
        </w:rPr>
      </w:pPr>
      <w:r w:rsidRPr="006C2555">
        <w:rPr>
          <w:rFonts w:ascii="Arial" w:hAnsi="Arial" w:cs="Arial"/>
          <w:b/>
          <w:color w:val="5A5A5A"/>
          <w:spacing w:val="9"/>
        </w:rPr>
        <w:t>For Forms:</w:t>
      </w:r>
    </w:p>
    <w:p w14:paraId="72B0172D" w14:textId="77777777" w:rsidR="00EF00D9" w:rsidRPr="006C2555" w:rsidRDefault="00EF00D9" w:rsidP="00640A28">
      <w:pPr>
        <w:ind w:left="1530" w:right="1360"/>
        <w:rPr>
          <w:rFonts w:ascii="Arial" w:hAnsi="Arial" w:cs="Arial"/>
          <w:sz w:val="24"/>
          <w:szCs w:val="24"/>
        </w:rPr>
      </w:pPr>
      <w:r w:rsidRPr="006C2555">
        <w:rPr>
          <w:rFonts w:ascii="Arial" w:hAnsi="Arial" w:cs="Arial"/>
          <w:sz w:val="24"/>
          <w:szCs w:val="24"/>
        </w:rPr>
        <w:t xml:space="preserve">Order </w:t>
      </w:r>
      <w:r w:rsidRPr="006C2555">
        <w:rPr>
          <w:rFonts w:ascii="Arial" w:hAnsi="Arial" w:cs="Arial"/>
          <w:sz w:val="24"/>
          <w:szCs w:val="24"/>
          <w:u w:val="single"/>
        </w:rPr>
        <w:t>forms</w:t>
      </w:r>
      <w:r w:rsidRPr="006C2555">
        <w:rPr>
          <w:rFonts w:ascii="Arial" w:hAnsi="Arial" w:cs="Arial"/>
          <w:sz w:val="24"/>
          <w:szCs w:val="24"/>
        </w:rPr>
        <w:t xml:space="preserve"> through Standard Register, which you can access through </w:t>
      </w:r>
      <w:r w:rsidRPr="006C2555">
        <w:rPr>
          <w:rFonts w:ascii="Arial" w:hAnsi="Arial" w:cs="Arial"/>
          <w:sz w:val="24"/>
          <w:szCs w:val="24"/>
          <w:u w:val="single"/>
        </w:rPr>
        <w:t>Lawson</w:t>
      </w:r>
      <w:r w:rsidRPr="006C2555">
        <w:rPr>
          <w:rFonts w:ascii="Arial" w:hAnsi="Arial" w:cs="Arial"/>
          <w:sz w:val="24"/>
          <w:szCs w:val="24"/>
        </w:rPr>
        <w:t>. Here are the steps:</w:t>
      </w:r>
    </w:p>
    <w:p w14:paraId="68761367"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All Services</w:t>
      </w:r>
      <w:r w:rsidRPr="006C2555">
        <w:rPr>
          <w:rFonts w:ascii="Arial" w:hAnsi="Arial" w:cs="Arial"/>
          <w:sz w:val="24"/>
          <w:szCs w:val="24"/>
        </w:rPr>
        <w:t xml:space="preserve">, then </w:t>
      </w:r>
      <w:r w:rsidRPr="006C2555">
        <w:rPr>
          <w:rFonts w:ascii="Arial" w:hAnsi="Arial" w:cs="Arial"/>
          <w:b/>
          <w:sz w:val="24"/>
          <w:szCs w:val="24"/>
        </w:rPr>
        <w:t>Requisition Center</w:t>
      </w:r>
      <w:r w:rsidRPr="006C2555">
        <w:rPr>
          <w:rFonts w:ascii="Arial" w:hAnsi="Arial" w:cs="Arial"/>
          <w:sz w:val="24"/>
          <w:szCs w:val="24"/>
        </w:rPr>
        <w:t xml:space="preserve">, </w:t>
      </w:r>
      <w:r w:rsidRPr="006C2555">
        <w:rPr>
          <w:rFonts w:ascii="Arial" w:hAnsi="Arial" w:cs="Arial"/>
          <w:b/>
          <w:sz w:val="24"/>
          <w:szCs w:val="24"/>
        </w:rPr>
        <w:t>Shopping</w:t>
      </w:r>
      <w:r w:rsidRPr="006C2555">
        <w:rPr>
          <w:rFonts w:ascii="Arial" w:hAnsi="Arial" w:cs="Arial"/>
          <w:sz w:val="24"/>
          <w:szCs w:val="24"/>
        </w:rPr>
        <w:t xml:space="preserve">, enter your requesting location (a </w:t>
      </w:r>
      <w:proofErr w:type="gramStart"/>
      <w:r w:rsidR="009E7A2F" w:rsidRPr="006C2555">
        <w:rPr>
          <w:rFonts w:ascii="Arial" w:hAnsi="Arial" w:cs="Arial"/>
          <w:sz w:val="24"/>
          <w:szCs w:val="24"/>
        </w:rPr>
        <w:t>five</w:t>
      </w:r>
      <w:r w:rsidRPr="006C2555">
        <w:rPr>
          <w:rFonts w:ascii="Arial" w:hAnsi="Arial" w:cs="Arial"/>
          <w:sz w:val="24"/>
          <w:szCs w:val="24"/>
        </w:rPr>
        <w:t xml:space="preserve"> digit</w:t>
      </w:r>
      <w:proofErr w:type="gramEnd"/>
      <w:r w:rsidRPr="006C2555">
        <w:rPr>
          <w:rFonts w:ascii="Arial" w:hAnsi="Arial" w:cs="Arial"/>
          <w:sz w:val="24"/>
          <w:szCs w:val="24"/>
        </w:rPr>
        <w:t xml:space="preserve"> number)</w:t>
      </w:r>
      <w:r w:rsidR="009E7A2F" w:rsidRPr="006C2555">
        <w:rPr>
          <w:rFonts w:ascii="Arial" w:hAnsi="Arial" w:cs="Arial"/>
          <w:sz w:val="24"/>
          <w:szCs w:val="24"/>
        </w:rPr>
        <w:t>.</w:t>
      </w:r>
    </w:p>
    <w:p w14:paraId="14D35294"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Find/Shop</w:t>
      </w:r>
      <w:r w:rsidRPr="006C2555">
        <w:rPr>
          <w:rFonts w:ascii="Arial" w:hAnsi="Arial" w:cs="Arial"/>
          <w:sz w:val="24"/>
          <w:szCs w:val="24"/>
        </w:rPr>
        <w:t xml:space="preserve"> icon, then </w:t>
      </w:r>
      <w:r w:rsidRPr="006C2555">
        <w:rPr>
          <w:rFonts w:ascii="Arial" w:hAnsi="Arial" w:cs="Arial"/>
          <w:b/>
          <w:sz w:val="24"/>
          <w:szCs w:val="24"/>
        </w:rPr>
        <w:t>OneSource</w:t>
      </w:r>
      <w:r w:rsidRPr="006C2555">
        <w:rPr>
          <w:rFonts w:ascii="Arial" w:hAnsi="Arial" w:cs="Arial"/>
          <w:sz w:val="24"/>
          <w:szCs w:val="24"/>
        </w:rPr>
        <w:t xml:space="preserve">; scroll down to </w:t>
      </w:r>
      <w:r w:rsidRPr="006C2555">
        <w:rPr>
          <w:rFonts w:ascii="Arial" w:hAnsi="Arial" w:cs="Arial"/>
          <w:b/>
          <w:sz w:val="24"/>
          <w:szCs w:val="24"/>
        </w:rPr>
        <w:t>Standard Register</w:t>
      </w:r>
      <w:r w:rsidRPr="006C2555">
        <w:rPr>
          <w:rFonts w:ascii="Arial" w:hAnsi="Arial" w:cs="Arial"/>
          <w:sz w:val="24"/>
          <w:szCs w:val="24"/>
        </w:rPr>
        <w:t>.</w:t>
      </w:r>
    </w:p>
    <w:p w14:paraId="0A13AA6C"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See icons on top – click on browse catalog icon and find </w:t>
      </w:r>
      <w:r w:rsidRPr="006C2555">
        <w:rPr>
          <w:rFonts w:ascii="Arial" w:hAnsi="Arial" w:cs="Arial"/>
          <w:b/>
          <w:sz w:val="24"/>
          <w:szCs w:val="24"/>
        </w:rPr>
        <w:t>Sutter CPMC forms</w:t>
      </w:r>
      <w:r w:rsidRPr="006C2555">
        <w:rPr>
          <w:rFonts w:ascii="Arial" w:hAnsi="Arial" w:cs="Arial"/>
          <w:sz w:val="24"/>
          <w:szCs w:val="24"/>
        </w:rPr>
        <w:t>.</w:t>
      </w:r>
      <w:r w:rsidR="006E1C21" w:rsidRPr="006C2555">
        <w:rPr>
          <w:rFonts w:ascii="Arial" w:hAnsi="Arial" w:cs="Arial"/>
          <w:sz w:val="24"/>
          <w:szCs w:val="24"/>
        </w:rPr>
        <w:t xml:space="preserve"> </w:t>
      </w:r>
      <w:r w:rsidRPr="006C2555">
        <w:rPr>
          <w:rFonts w:ascii="Arial" w:hAnsi="Arial" w:cs="Arial"/>
          <w:sz w:val="24"/>
          <w:szCs w:val="24"/>
        </w:rPr>
        <w:t xml:space="preserve">Or, for quick search, enter </w:t>
      </w:r>
      <w:r w:rsidR="006E1C21" w:rsidRPr="006C2555">
        <w:rPr>
          <w:rFonts w:ascii="Arial" w:hAnsi="Arial" w:cs="Arial"/>
          <w:sz w:val="24"/>
          <w:szCs w:val="24"/>
        </w:rPr>
        <w:t>the</w:t>
      </w:r>
      <w:r w:rsidRPr="006C2555">
        <w:rPr>
          <w:rFonts w:ascii="Arial" w:hAnsi="Arial" w:cs="Arial"/>
          <w:sz w:val="24"/>
          <w:szCs w:val="24"/>
        </w:rPr>
        <w:t xml:space="preserve"> form number </w:t>
      </w:r>
      <w:r w:rsidR="006E1C21" w:rsidRPr="006C2555">
        <w:rPr>
          <w:rFonts w:ascii="Arial" w:hAnsi="Arial" w:cs="Arial"/>
          <w:sz w:val="24"/>
          <w:szCs w:val="24"/>
        </w:rPr>
        <w:t>and/</w:t>
      </w:r>
      <w:r w:rsidRPr="006C2555">
        <w:rPr>
          <w:rFonts w:ascii="Arial" w:hAnsi="Arial" w:cs="Arial"/>
          <w:sz w:val="24"/>
          <w:szCs w:val="24"/>
        </w:rPr>
        <w:t xml:space="preserve">or name. </w:t>
      </w:r>
    </w:p>
    <w:p w14:paraId="2F7D9C9F"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Specify your quantity and complete your order for approval. </w:t>
      </w:r>
    </w:p>
    <w:p w14:paraId="00EE39C3" w14:textId="77777777" w:rsidR="00EF00D9" w:rsidRPr="006C2555" w:rsidRDefault="00EF00D9" w:rsidP="00640A28">
      <w:pPr>
        <w:ind w:left="1530" w:right="1360"/>
        <w:rPr>
          <w:rFonts w:ascii="Arial" w:hAnsi="Arial" w:cs="Arial"/>
          <w:sz w:val="24"/>
          <w:szCs w:val="24"/>
        </w:rPr>
      </w:pPr>
    </w:p>
    <w:p w14:paraId="4E2A9195" w14:textId="77777777" w:rsidR="006E1C21" w:rsidRDefault="006E1C21" w:rsidP="00640A28">
      <w:pPr>
        <w:ind w:left="1530" w:right="1360"/>
        <w:rPr>
          <w:rFonts w:ascii="Arial" w:hAnsi="Arial" w:cs="Arial"/>
          <w:b/>
          <w:sz w:val="24"/>
          <w:szCs w:val="24"/>
        </w:rPr>
      </w:pPr>
      <w:r w:rsidRPr="002703CA">
        <w:rPr>
          <w:rFonts w:ascii="Arial" w:hAnsi="Arial" w:cs="Arial"/>
          <w:b/>
          <w:sz w:val="24"/>
          <w:szCs w:val="24"/>
        </w:rPr>
        <w:t>For Brochures and Various Marketing Materials</w:t>
      </w:r>
    </w:p>
    <w:p w14:paraId="786AE901" w14:textId="77777777" w:rsidR="00F004E4" w:rsidRPr="002703CA" w:rsidRDefault="00F004E4" w:rsidP="00640A28">
      <w:pPr>
        <w:ind w:left="1530" w:right="1360"/>
        <w:rPr>
          <w:rFonts w:ascii="Arial" w:hAnsi="Arial" w:cs="Arial"/>
          <w:b/>
          <w:sz w:val="24"/>
          <w:szCs w:val="24"/>
        </w:rPr>
      </w:pPr>
    </w:p>
    <w:p w14:paraId="521FCD42" w14:textId="3A80C0A2" w:rsidR="006E1C21" w:rsidRDefault="006E1C21" w:rsidP="00640A28">
      <w:pPr>
        <w:ind w:left="1530" w:right="1360"/>
        <w:rPr>
          <w:rFonts w:ascii="Arial" w:hAnsi="Arial" w:cs="Arial"/>
          <w:sz w:val="24"/>
          <w:szCs w:val="24"/>
        </w:rPr>
      </w:pPr>
      <w:r w:rsidRPr="002703CA">
        <w:rPr>
          <w:rFonts w:ascii="Arial" w:hAnsi="Arial" w:cs="Arial"/>
          <w:sz w:val="24"/>
          <w:szCs w:val="24"/>
        </w:rPr>
        <w:t>Order brochures, fact sheets, folders, marketing materials, logos, photos, artwork etc.</w:t>
      </w:r>
      <w:r w:rsidR="00F004E4">
        <w:rPr>
          <w:rFonts w:ascii="Arial" w:hAnsi="Arial" w:cs="Arial"/>
          <w:sz w:val="24"/>
          <w:szCs w:val="24"/>
        </w:rPr>
        <w:t xml:space="preserve"> from Sutter Health</w:t>
      </w:r>
      <w:r w:rsidRPr="002703CA">
        <w:rPr>
          <w:rFonts w:ascii="Arial" w:hAnsi="Arial" w:cs="Arial"/>
          <w:sz w:val="24"/>
          <w:szCs w:val="24"/>
        </w:rPr>
        <w:t xml:space="preserve"> through </w:t>
      </w:r>
      <w:proofErr w:type="spellStart"/>
      <w:r w:rsidRPr="002703CA">
        <w:rPr>
          <w:rFonts w:ascii="Arial" w:hAnsi="Arial" w:cs="Arial"/>
          <w:sz w:val="24"/>
          <w:szCs w:val="24"/>
        </w:rPr>
        <w:t>Workamajig</w:t>
      </w:r>
      <w:proofErr w:type="spellEnd"/>
      <w:r w:rsidRPr="002703CA">
        <w:rPr>
          <w:rFonts w:ascii="Arial" w:hAnsi="Arial" w:cs="Arial"/>
          <w:sz w:val="24"/>
          <w:szCs w:val="24"/>
        </w:rPr>
        <w:t>.</w:t>
      </w:r>
    </w:p>
    <w:p w14:paraId="3C404B8D" w14:textId="77777777" w:rsidR="00F004E4" w:rsidRPr="002703CA" w:rsidRDefault="00F004E4" w:rsidP="00640A28">
      <w:pPr>
        <w:ind w:left="1530" w:right="1360"/>
        <w:rPr>
          <w:rFonts w:ascii="Arial" w:hAnsi="Arial" w:cs="Arial"/>
          <w:sz w:val="24"/>
          <w:szCs w:val="24"/>
        </w:rPr>
      </w:pPr>
    </w:p>
    <w:p w14:paraId="291230E6" w14:textId="77777777" w:rsidR="006E1C21" w:rsidRDefault="006E1C21" w:rsidP="00427AD4">
      <w:pPr>
        <w:pStyle w:val="ListParagraph"/>
        <w:numPr>
          <w:ilvl w:val="0"/>
          <w:numId w:val="10"/>
        </w:numPr>
        <w:ind w:right="1360"/>
        <w:rPr>
          <w:rFonts w:ascii="Arial" w:hAnsi="Arial" w:cs="Arial"/>
          <w:sz w:val="24"/>
          <w:szCs w:val="24"/>
        </w:rPr>
      </w:pPr>
      <w:r w:rsidRPr="002703CA">
        <w:rPr>
          <w:rFonts w:ascii="Arial" w:hAnsi="Arial" w:cs="Arial"/>
          <w:sz w:val="24"/>
          <w:szCs w:val="24"/>
        </w:rPr>
        <w:t>Go to the Sutter Intranet marketing page (</w:t>
      </w:r>
      <w:proofErr w:type="spellStart"/>
      <w:r w:rsidRPr="002703CA">
        <w:rPr>
          <w:rFonts w:ascii="Arial" w:hAnsi="Arial" w:cs="Arial"/>
          <w:sz w:val="24"/>
          <w:szCs w:val="24"/>
        </w:rPr>
        <w:t>mysutter</w:t>
      </w:r>
      <w:proofErr w:type="spellEnd"/>
      <w:r w:rsidRPr="002703CA">
        <w:rPr>
          <w:rFonts w:ascii="Arial" w:hAnsi="Arial" w:cs="Arial"/>
          <w:sz w:val="24"/>
          <w:szCs w:val="24"/>
        </w:rPr>
        <w:t>/marketing)</w:t>
      </w:r>
    </w:p>
    <w:p w14:paraId="099F2CA7" w14:textId="77777777" w:rsidR="00F004E4" w:rsidRPr="002703CA" w:rsidRDefault="00F004E4" w:rsidP="00F004E4">
      <w:pPr>
        <w:pStyle w:val="ListParagraph"/>
        <w:ind w:left="2250" w:right="1360"/>
        <w:rPr>
          <w:rFonts w:ascii="Arial" w:hAnsi="Arial" w:cs="Arial"/>
          <w:sz w:val="24"/>
          <w:szCs w:val="24"/>
        </w:rPr>
      </w:pPr>
    </w:p>
    <w:p w14:paraId="39EAABD1" w14:textId="4419D73C" w:rsidR="006E1C21" w:rsidRPr="002703CA" w:rsidRDefault="006E1C21" w:rsidP="00427AD4">
      <w:pPr>
        <w:pStyle w:val="ListParagraph"/>
        <w:numPr>
          <w:ilvl w:val="0"/>
          <w:numId w:val="10"/>
        </w:numPr>
        <w:spacing w:line="360" w:lineRule="auto"/>
        <w:ind w:right="1360"/>
        <w:rPr>
          <w:rFonts w:ascii="Arial" w:hAnsi="Arial" w:cs="Arial"/>
          <w:sz w:val="24"/>
          <w:szCs w:val="24"/>
        </w:rPr>
      </w:pPr>
      <w:r w:rsidRPr="002703CA">
        <w:rPr>
          <w:rFonts w:ascii="Arial" w:hAnsi="Arial" w:cs="Arial"/>
          <w:sz w:val="24"/>
          <w:szCs w:val="24"/>
        </w:rPr>
        <w:t xml:space="preserve">Fill out the </w:t>
      </w:r>
      <w:proofErr w:type="spellStart"/>
      <w:r w:rsidRPr="002703CA">
        <w:rPr>
          <w:rFonts w:ascii="Arial" w:hAnsi="Arial" w:cs="Arial"/>
          <w:sz w:val="24"/>
          <w:szCs w:val="24"/>
        </w:rPr>
        <w:t>Workam</w:t>
      </w:r>
      <w:r w:rsidR="00815578">
        <w:rPr>
          <w:rFonts w:ascii="Arial" w:hAnsi="Arial" w:cs="Arial"/>
          <w:sz w:val="24"/>
          <w:szCs w:val="24"/>
        </w:rPr>
        <w:t>aji</w:t>
      </w:r>
      <w:r w:rsidRPr="002703CA">
        <w:rPr>
          <w:rFonts w:ascii="Arial" w:hAnsi="Arial" w:cs="Arial"/>
          <w:sz w:val="24"/>
          <w:szCs w:val="24"/>
        </w:rPr>
        <w:t>g</w:t>
      </w:r>
      <w:proofErr w:type="spellEnd"/>
      <w:r w:rsidRPr="002703CA">
        <w:rPr>
          <w:rFonts w:ascii="Arial" w:hAnsi="Arial" w:cs="Arial"/>
          <w:sz w:val="24"/>
          <w:szCs w:val="24"/>
        </w:rPr>
        <w:t xml:space="preserve"> request form</w:t>
      </w:r>
    </w:p>
    <w:p w14:paraId="7ACE369B" w14:textId="5D397E9B" w:rsidR="006E1C21" w:rsidRPr="002703CA" w:rsidRDefault="00E64D3D" w:rsidP="00427AD4">
      <w:pPr>
        <w:pStyle w:val="ListParagraph"/>
        <w:numPr>
          <w:ilvl w:val="0"/>
          <w:numId w:val="10"/>
        </w:numPr>
        <w:ind w:right="1360"/>
        <w:rPr>
          <w:rFonts w:ascii="Arial" w:hAnsi="Arial" w:cs="Arial"/>
          <w:sz w:val="24"/>
          <w:szCs w:val="24"/>
        </w:rPr>
      </w:pPr>
      <w:r>
        <w:rPr>
          <w:rFonts w:ascii="Arial" w:hAnsi="Arial" w:cs="Arial"/>
          <w:sz w:val="24"/>
          <w:szCs w:val="24"/>
        </w:rPr>
        <w:t xml:space="preserve">If you don’t have a </w:t>
      </w:r>
      <w:proofErr w:type="spellStart"/>
      <w:r>
        <w:rPr>
          <w:rFonts w:ascii="Arial" w:hAnsi="Arial" w:cs="Arial"/>
          <w:sz w:val="24"/>
          <w:szCs w:val="24"/>
        </w:rPr>
        <w:t>W</w:t>
      </w:r>
      <w:r w:rsidR="006E1C21" w:rsidRPr="002703CA">
        <w:rPr>
          <w:rFonts w:ascii="Arial" w:hAnsi="Arial" w:cs="Arial"/>
          <w:sz w:val="24"/>
          <w:szCs w:val="24"/>
        </w:rPr>
        <w:t>orkamaj</w:t>
      </w:r>
      <w:r>
        <w:rPr>
          <w:rFonts w:ascii="Arial" w:hAnsi="Arial" w:cs="Arial"/>
          <w:sz w:val="24"/>
          <w:szCs w:val="24"/>
        </w:rPr>
        <w:t>i</w:t>
      </w:r>
      <w:r w:rsidR="006E1C21" w:rsidRPr="002703CA">
        <w:rPr>
          <w:rFonts w:ascii="Arial" w:hAnsi="Arial" w:cs="Arial"/>
          <w:sz w:val="24"/>
          <w:szCs w:val="24"/>
        </w:rPr>
        <w:t>g</w:t>
      </w:r>
      <w:proofErr w:type="spellEnd"/>
      <w:r w:rsidR="006E1C21" w:rsidRPr="002703CA">
        <w:rPr>
          <w:rFonts w:ascii="Arial" w:hAnsi="Arial" w:cs="Arial"/>
          <w:sz w:val="24"/>
          <w:szCs w:val="24"/>
        </w:rPr>
        <w:t xml:space="preserve"> account, send an email to </w:t>
      </w:r>
      <w:r w:rsidR="006E1C21" w:rsidRPr="002703CA">
        <w:rPr>
          <w:rFonts w:ascii="Arial" w:hAnsi="Arial" w:cs="Arial"/>
          <w:sz w:val="24"/>
          <w:szCs w:val="24"/>
        </w:rPr>
        <w:lastRenderedPageBreak/>
        <w:t>linten@sutterhealth.org.</w:t>
      </w:r>
    </w:p>
    <w:p w14:paraId="5411D5AA" w14:textId="77777777" w:rsidR="00EF00D9" w:rsidRPr="006C2555" w:rsidRDefault="00EF00D9" w:rsidP="00640A28">
      <w:pPr>
        <w:ind w:right="1360"/>
        <w:rPr>
          <w:rFonts w:ascii="Arial" w:hAnsi="Arial" w:cs="Arial"/>
          <w:sz w:val="24"/>
          <w:szCs w:val="24"/>
        </w:rPr>
      </w:pPr>
    </w:p>
    <w:p w14:paraId="4B3EB040" w14:textId="77777777" w:rsidR="00A52AC9" w:rsidRPr="006C2555" w:rsidRDefault="00EF00D9" w:rsidP="00640A28">
      <w:pPr>
        <w:pStyle w:val="BodyText"/>
        <w:spacing w:before="265" w:line="276" w:lineRule="auto"/>
        <w:ind w:left="1530" w:right="1360" w:firstLine="0"/>
        <w:rPr>
          <w:rFonts w:ascii="Arial" w:hAnsi="Arial" w:cs="Arial"/>
          <w:color w:val="5A5A5A"/>
          <w:spacing w:val="9"/>
          <w:sz w:val="36"/>
        </w:rPr>
      </w:pPr>
      <w:r w:rsidRPr="006C2555">
        <w:rPr>
          <w:rFonts w:ascii="Arial" w:hAnsi="Arial" w:cs="Arial"/>
          <w:color w:val="5A5A5A"/>
          <w:spacing w:val="9"/>
          <w:sz w:val="36"/>
        </w:rPr>
        <w:t>ERIC</w:t>
      </w:r>
      <w:r w:rsidR="00D608E7">
        <w:rPr>
          <w:rFonts w:ascii="Arial" w:hAnsi="Arial" w:cs="Arial"/>
          <w:color w:val="5A5A5A"/>
          <w:spacing w:val="9"/>
          <w:sz w:val="36"/>
        </w:rPr>
        <w:t xml:space="preserve"> ADD ARTWORK-Examples of each </w:t>
      </w:r>
    </w:p>
    <w:p w14:paraId="3EFC6AC1" w14:textId="77777777" w:rsidR="00000AB0" w:rsidRPr="006C2555" w:rsidRDefault="00000AB0" w:rsidP="00640A28">
      <w:pPr>
        <w:pStyle w:val="BodyText"/>
        <w:spacing w:before="265" w:line="276" w:lineRule="auto"/>
        <w:ind w:left="1440" w:right="1360" w:firstLine="0"/>
        <w:rPr>
          <w:rFonts w:ascii="Arial" w:hAnsi="Arial" w:cs="Arial"/>
          <w:color w:val="5A5A5A"/>
          <w:spacing w:val="9"/>
          <w:sz w:val="36"/>
        </w:rPr>
      </w:pPr>
    </w:p>
    <w:sectPr w:rsidR="00000AB0" w:rsidRPr="006C2555" w:rsidSect="00651EC4">
      <w:headerReference w:type="even" r:id="rId118"/>
      <w:headerReference w:type="default" r:id="rId119"/>
      <w:footerReference w:type="default" r:id="rId120"/>
      <w:headerReference w:type="first" r:id="rId121"/>
      <w:pgSz w:w="12240" w:h="15840"/>
      <w:pgMar w:top="1440" w:right="0" w:bottom="1580" w:left="260" w:header="0" w:footer="720" w:gutter="0"/>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ran Nguyen" w:date="2018-04-20T21:08:00Z" w:initials="TN">
    <w:p w14:paraId="0D86E61B" w14:textId="77777777" w:rsidR="002F275C" w:rsidRDefault="002F275C">
      <w:pPr>
        <w:pStyle w:val="CommentText"/>
      </w:pPr>
      <w:r>
        <w:rPr>
          <w:rStyle w:val="CommentReference"/>
        </w:rPr>
        <w:annotationRef/>
      </w:r>
      <w:r>
        <w:t xml:space="preserve">Eric, please use the pocket guide artwork here, but do not let it look like a “photo copy” of the pocket guide…like I did. </w:t>
      </w:r>
    </w:p>
  </w:comment>
  <w:comment w:id="9" w:author="Tran Nguyen" w:date="2018-05-02T22:21:00Z" w:initials="TN">
    <w:p w14:paraId="3E341033" w14:textId="72EB8E8C" w:rsidR="002F275C" w:rsidRDefault="002F275C">
      <w:pPr>
        <w:pStyle w:val="CommentText"/>
      </w:pPr>
      <w:r>
        <w:rPr>
          <w:rStyle w:val="CommentReference"/>
        </w:rPr>
        <w:annotationRef/>
      </w:r>
      <w:r>
        <w:t>Use this version</w:t>
      </w:r>
    </w:p>
  </w:comment>
  <w:comment w:id="12" w:author="Tran Nguyen" w:date="2018-05-02T21:04:00Z" w:initials="TN">
    <w:p w14:paraId="6E5E48E5" w14:textId="2C314640" w:rsidR="002F275C" w:rsidRDefault="002F275C">
      <w:pPr>
        <w:pStyle w:val="CommentText"/>
      </w:pPr>
      <w:r>
        <w:rPr>
          <w:rStyle w:val="CommentReference"/>
        </w:rPr>
        <w:annotationRef/>
      </w:r>
      <w:r>
        <w:t>Keep this bullet</w:t>
      </w:r>
    </w:p>
  </w:comment>
  <w:comment w:id="13" w:author="Tran Nguyen" w:date="2018-04-28T19:47:00Z" w:initials="TN">
    <w:p w14:paraId="152D239B" w14:textId="2570EFAD" w:rsidR="002F275C" w:rsidRDefault="002F275C">
      <w:pPr>
        <w:pStyle w:val="CommentText"/>
      </w:pPr>
      <w:r>
        <w:rPr>
          <w:rStyle w:val="CommentReference"/>
        </w:rPr>
        <w:annotationRef/>
      </w:r>
      <w:r>
        <w:rPr>
          <w:rFonts w:ascii="Arial" w:hAnsi="Arial" w:cs="Arial"/>
          <w:spacing w:val="12"/>
          <w:sz w:val="22"/>
          <w:szCs w:val="22"/>
          <w:highlight w:val="yellow"/>
        </w:rPr>
        <w:t xml:space="preserve">Eric, </w:t>
      </w:r>
      <w:proofErr w:type="gramStart"/>
      <w:r>
        <w:rPr>
          <w:rFonts w:ascii="Arial" w:hAnsi="Arial" w:cs="Arial"/>
          <w:spacing w:val="12"/>
          <w:sz w:val="22"/>
          <w:szCs w:val="22"/>
          <w:highlight w:val="yellow"/>
        </w:rPr>
        <w:t>Please</w:t>
      </w:r>
      <w:proofErr w:type="gramEnd"/>
      <w:r>
        <w:rPr>
          <w:rFonts w:ascii="Arial" w:hAnsi="Arial" w:cs="Arial"/>
          <w:spacing w:val="12"/>
          <w:sz w:val="22"/>
          <w:szCs w:val="22"/>
          <w:highlight w:val="yellow"/>
        </w:rPr>
        <w:t xml:space="preserve"> make sure this chart is on one page</w:t>
      </w:r>
      <w:r>
        <w:rPr>
          <w:rFonts w:ascii="Arial" w:hAnsi="Arial" w:cs="Arial"/>
          <w:spacing w:val="12"/>
          <w:sz w:val="22"/>
          <w:szCs w:val="22"/>
        </w:rPr>
        <w:t xml:space="preserve">  </w:t>
      </w:r>
    </w:p>
  </w:comment>
  <w:comment w:id="14" w:author="Tran Nguyen" w:date="2018-04-28T19:53:00Z" w:initials="TN">
    <w:p w14:paraId="4E9D9329" w14:textId="040A66B7" w:rsidR="002F275C" w:rsidRDefault="002F275C">
      <w:pPr>
        <w:pStyle w:val="CommentText"/>
      </w:pPr>
      <w:r>
        <w:rPr>
          <w:rStyle w:val="CommentReference"/>
        </w:rPr>
        <w:annotationRef/>
      </w:r>
      <w:r>
        <w:t>Eric please make sure the table is on one page</w:t>
      </w:r>
    </w:p>
  </w:comment>
  <w:comment w:id="89" w:author="Tran Nguyen" w:date="2018-05-02T21:14:00Z" w:initials="TN">
    <w:p w14:paraId="321F6743" w14:textId="60CAAB83" w:rsidR="002F275C" w:rsidRDefault="002F275C">
      <w:pPr>
        <w:pStyle w:val="CommentText"/>
      </w:pPr>
      <w:r>
        <w:rPr>
          <w:rStyle w:val="CommentReference"/>
        </w:rPr>
        <w:annotationRef/>
      </w:r>
      <w:r>
        <w:t>IGNORE COMMENT</w:t>
      </w:r>
    </w:p>
  </w:comment>
  <w:comment w:id="90" w:author="Tran Nguyen" w:date="2018-05-02T21:14:00Z" w:initials="TN">
    <w:p w14:paraId="0A541F0C" w14:textId="017646FE" w:rsidR="002F275C" w:rsidRDefault="002F275C">
      <w:pPr>
        <w:pStyle w:val="CommentText"/>
      </w:pPr>
      <w:r>
        <w:rPr>
          <w:rStyle w:val="CommentReference"/>
        </w:rPr>
        <w:annotationRef/>
      </w:r>
      <w:r>
        <w:t>IGNORE COMMENT</w:t>
      </w:r>
    </w:p>
  </w:comment>
  <w:comment w:id="92" w:author="Tran Nguyen" w:date="2018-04-28T20:11:00Z" w:initials="TN">
    <w:p w14:paraId="3C006863" w14:textId="1BFCBB4E" w:rsidR="002F275C" w:rsidRDefault="002F275C">
      <w:pPr>
        <w:pStyle w:val="CommentText"/>
      </w:pPr>
      <w:r>
        <w:rPr>
          <w:rStyle w:val="CommentReference"/>
        </w:rPr>
        <w:annotationRef/>
      </w:r>
      <w:r>
        <w:t>Need copy here</w:t>
      </w:r>
    </w:p>
  </w:comment>
  <w:comment w:id="94" w:author="Tran Nguyen" w:date="2018-04-20T21:37:00Z" w:initials="TN">
    <w:p w14:paraId="79C948BB" w14:textId="77777777" w:rsidR="002F275C" w:rsidRDefault="002F275C">
      <w:pPr>
        <w:pStyle w:val="CommentText"/>
      </w:pPr>
      <w:r>
        <w:rPr>
          <w:rStyle w:val="CommentReference"/>
        </w:rPr>
        <w:annotationRef/>
      </w:r>
      <w:r>
        <w:t>Eric, please create a better map with more clear captions.</w:t>
      </w:r>
    </w:p>
  </w:comment>
  <w:comment w:id="95" w:author="Tran Nguyen" w:date="2018-05-02T21:15:00Z" w:initials="TN">
    <w:p w14:paraId="39F83481" w14:textId="3C640A2B" w:rsidR="002F275C" w:rsidRDefault="002F275C" w:rsidP="00F80BE2">
      <w:pPr>
        <w:pStyle w:val="CommentText"/>
      </w:pPr>
      <w:r>
        <w:rPr>
          <w:rStyle w:val="CommentReference"/>
        </w:rPr>
        <w:annotationRef/>
      </w:r>
      <w:r>
        <w:t>OK as is</w:t>
      </w:r>
    </w:p>
  </w:comment>
  <w:comment w:id="122" w:author="Tran Nguyen" w:date="2018-05-02T21:21:00Z" w:initials="TN">
    <w:p w14:paraId="02031B66" w14:textId="6404DF12" w:rsidR="002F275C" w:rsidRDefault="002F275C">
      <w:pPr>
        <w:pStyle w:val="CommentText"/>
      </w:pPr>
      <w:r>
        <w:rPr>
          <w:rStyle w:val="CommentReference"/>
        </w:rPr>
        <w:annotationRef/>
      </w:r>
      <w:r>
        <w:t>COPY COMNG</w:t>
      </w:r>
    </w:p>
  </w:comment>
  <w:comment w:id="123" w:author="Tran Nguyen" w:date="2018-04-16T23:16:00Z" w:initials="TN">
    <w:p w14:paraId="4C3EC60F" w14:textId="77777777" w:rsidR="002F275C" w:rsidRDefault="002F275C">
      <w:pPr>
        <w:pStyle w:val="CommentText"/>
      </w:pPr>
      <w:r>
        <w:rPr>
          <w:rStyle w:val="CommentReference"/>
        </w:rPr>
        <w:annotationRef/>
      </w:r>
      <w:r>
        <w:t>Eric to add updated artwork with “hospital command center” clearly marked on map.</w:t>
      </w:r>
    </w:p>
  </w:comment>
  <w:comment w:id="124" w:author="Tran Nguyen" w:date="2018-04-16T23:49:00Z" w:initials="TN">
    <w:p w14:paraId="1F411B86" w14:textId="77777777" w:rsidR="002F275C" w:rsidRDefault="002F275C">
      <w:pPr>
        <w:pStyle w:val="CommentText"/>
      </w:pPr>
      <w:r>
        <w:rPr>
          <w:rStyle w:val="CommentReference"/>
        </w:rPr>
        <w:annotationRef/>
      </w:r>
      <w:r>
        <w:t>Eric—change the font color to match the code…</w:t>
      </w:r>
      <w:proofErr w:type="spellStart"/>
      <w:r>
        <w:t>Code</w:t>
      </w:r>
      <w:proofErr w:type="spellEnd"/>
      <w:r>
        <w:t xml:space="preserve"> Gray in gray, Code Orange in orange, etc. </w:t>
      </w:r>
    </w:p>
  </w:comment>
  <w:comment w:id="125" w:author="Tran Nguyen" w:date="2018-04-28T20:25:00Z" w:initials="TN">
    <w:p w14:paraId="41E74F56" w14:textId="546D1722" w:rsidR="002F275C" w:rsidRDefault="002F275C">
      <w:pPr>
        <w:pStyle w:val="CommentText"/>
      </w:pPr>
      <w:r>
        <w:rPr>
          <w:rStyle w:val="CommentReference"/>
        </w:rPr>
        <w:annotationRef/>
      </w:r>
      <w:r w:rsidRPr="00843AED">
        <w:rPr>
          <w:rFonts w:ascii="Arial" w:hAnsi="Arial" w:cs="Arial"/>
          <w:color w:val="00A9A0"/>
          <w:sz w:val="28"/>
          <w:szCs w:val="28"/>
          <w:highlight w:val="yellow"/>
        </w:rPr>
        <w:t>ISNT THIS THE SAME AS CALLING A CODE BLUE?</w:t>
      </w:r>
    </w:p>
  </w:comment>
  <w:comment w:id="140" w:author="Tran Nguyen" w:date="2018-04-20T21:39:00Z" w:initials="TN">
    <w:p w14:paraId="3EC15BFE" w14:textId="77777777" w:rsidR="002F275C" w:rsidRDefault="002F275C" w:rsidP="000B2728">
      <w:pPr>
        <w:pStyle w:val="CommentText"/>
      </w:pPr>
      <w:r>
        <w:rPr>
          <w:rStyle w:val="CommentReference"/>
        </w:rPr>
        <w:annotationRef/>
      </w:r>
      <w:r>
        <w:t>Label map with side streets, 27</w:t>
      </w:r>
      <w:r w:rsidRPr="00B65320">
        <w:rPr>
          <w:vertAlign w:val="superscript"/>
        </w:rPr>
        <w:t>th</w:t>
      </w:r>
      <w:r>
        <w:t xml:space="preserve"> </w:t>
      </w:r>
      <w:proofErr w:type="gramStart"/>
      <w:r>
        <w:t>and ???</w:t>
      </w:r>
      <w:proofErr w:type="gramEnd"/>
    </w:p>
  </w:comment>
  <w:comment w:id="141" w:author="Tran Nguyen" w:date="2018-05-02T21:33:00Z" w:initials="TN">
    <w:p w14:paraId="1AF2E389" w14:textId="6EDB33FF" w:rsidR="002F275C" w:rsidRDefault="002F275C">
      <w:pPr>
        <w:pStyle w:val="CommentText"/>
      </w:pPr>
      <w:r>
        <w:rPr>
          <w:rStyle w:val="CommentReference"/>
        </w:rPr>
        <w:annotationRef/>
      </w:r>
      <w:r>
        <w:t>OK AS IS</w:t>
      </w:r>
    </w:p>
  </w:comment>
  <w:comment w:id="143" w:author="Tran Nguyen" w:date="2018-05-02T21:37:00Z" w:initials="TN">
    <w:p w14:paraId="04B1CE48" w14:textId="6AD48AAB" w:rsidR="002F275C" w:rsidRDefault="002F275C">
      <w:pPr>
        <w:pStyle w:val="CommentText"/>
      </w:pPr>
      <w:r>
        <w:rPr>
          <w:rStyle w:val="CommentReference"/>
        </w:rPr>
        <w:annotationRef/>
      </w:r>
      <w:r>
        <w:t>Ignore comment</w:t>
      </w:r>
    </w:p>
  </w:comment>
  <w:comment w:id="162" w:author="Tran Nguyen" w:date="2018-05-02T21:57:00Z" w:initials="TN">
    <w:p w14:paraId="692F05B0" w14:textId="60A3CA58" w:rsidR="002F275C" w:rsidRDefault="002F275C">
      <w:pPr>
        <w:pStyle w:val="CommentText"/>
      </w:pPr>
      <w:r>
        <w:rPr>
          <w:rStyle w:val="CommentReference"/>
        </w:rPr>
        <w:annotationRef/>
      </w:r>
      <w:r>
        <w:t xml:space="preserve">ERIC: please replace this artwork with the email I </w:t>
      </w:r>
      <w:proofErr w:type="spellStart"/>
      <w:r>
        <w:t>fwd’d</w:t>
      </w:r>
      <w:proofErr w:type="spellEnd"/>
      <w:r>
        <w:t xml:space="preserve"> to you on 5/</w:t>
      </w:r>
      <w:proofErr w:type="gramStart"/>
      <w:r>
        <w:t>2  Also</w:t>
      </w:r>
      <w:proofErr w:type="gramEnd"/>
      <w:r>
        <w:t>, remove the word “proposed” Tami.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86E61B" w15:done="0"/>
  <w15:commentEx w15:paraId="3E341033" w15:done="0"/>
  <w15:commentEx w15:paraId="6E5E48E5" w15:done="0"/>
  <w15:commentEx w15:paraId="152D239B" w15:done="0"/>
  <w15:commentEx w15:paraId="4E9D9329" w15:done="0"/>
  <w15:commentEx w15:paraId="321F6743" w15:done="0"/>
  <w15:commentEx w15:paraId="0A541F0C" w15:done="0"/>
  <w15:commentEx w15:paraId="3C006863" w15:done="0"/>
  <w15:commentEx w15:paraId="79C948BB" w15:done="0"/>
  <w15:commentEx w15:paraId="39F83481" w15:done="0"/>
  <w15:commentEx w15:paraId="02031B66" w15:done="0"/>
  <w15:commentEx w15:paraId="4C3EC60F" w15:done="0"/>
  <w15:commentEx w15:paraId="1F411B86" w15:done="0"/>
  <w15:commentEx w15:paraId="41E74F56" w15:done="0"/>
  <w15:commentEx w15:paraId="3EC15BFE" w15:done="0"/>
  <w15:commentEx w15:paraId="1AF2E389" w15:done="0"/>
  <w15:commentEx w15:paraId="04B1CE48" w15:done="0"/>
  <w15:commentEx w15:paraId="692F05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4E7009" w16cid:durableId="1E8F4EC2"/>
  <w16cid:commentId w16cid:paraId="110F283A" w16cid:durableId="1E8F4C2D"/>
  <w16cid:commentId w16cid:paraId="64CEE300" w16cid:durableId="1E8F5C02"/>
  <w16cid:commentId w16cid:paraId="2FCF9D32" w16cid:durableId="1E8F5F08"/>
  <w16cid:commentId w16cid:paraId="4ACE4B6C" w16cid:durableId="1E8F5F07"/>
  <w16cid:commentId w16cid:paraId="55D50511" w16cid:durableId="1E8F4F20"/>
  <w16cid:commentId w16cid:paraId="29199782" w16cid:durableId="1E8F5509"/>
  <w16cid:commentId w16cid:paraId="0B3653A8" w16cid:durableId="1E8F4C2E"/>
  <w16cid:commentId w16cid:paraId="3E341033" w16cid:durableId="1E8F4C2F"/>
  <w16cid:commentId w16cid:paraId="6E5E48E5" w16cid:durableId="1E8F4C30"/>
  <w16cid:commentId w16cid:paraId="152D239B" w16cid:durableId="1E8F4E39"/>
  <w16cid:commentId w16cid:paraId="4E9D9329" w16cid:durableId="1E8F4FA6"/>
  <w16cid:commentId w16cid:paraId="321F6743" w16cid:durableId="1E8F4C31"/>
  <w16cid:commentId w16cid:paraId="0A541F0C" w16cid:durableId="1E8F53BE"/>
  <w16cid:commentId w16cid:paraId="3C006863" w16cid:durableId="1E8F53D8"/>
  <w16cid:commentId w16cid:paraId="79C948BB" w16cid:durableId="1E8F4C32"/>
  <w16cid:commentId w16cid:paraId="39F83481" w16cid:durableId="1E8F4C33"/>
  <w16cid:commentId w16cid:paraId="6A15D726" w16cid:durableId="1E8F5419"/>
  <w16cid:commentId w16cid:paraId="02031B66" w16cid:durableId="1E8F4C34"/>
  <w16cid:commentId w16cid:paraId="4C3EC60F" w16cid:durableId="1E8F4C35"/>
  <w16cid:commentId w16cid:paraId="1F411B86" w16cid:durableId="1E8F4C36"/>
  <w16cid:commentId w16cid:paraId="1FC9A7A4" w16cid:durableId="1E8F4C37"/>
  <w16cid:commentId w16cid:paraId="16310EC1" w16cid:durableId="1E8F4C38"/>
  <w16cid:commentId w16cid:paraId="41E74F56" w16cid:durableId="1E8F574E"/>
  <w16cid:commentId w16cid:paraId="730FC339" w16cid:durableId="1E8F4C39"/>
  <w16cid:commentId w16cid:paraId="3EC15BFE" w16cid:durableId="1E8F4C3A"/>
  <w16cid:commentId w16cid:paraId="1AF2E389" w16cid:durableId="1E8F4C3B"/>
  <w16cid:commentId w16cid:paraId="04B1CE48" w16cid:durableId="1E8F57B4"/>
  <w16cid:commentId w16cid:paraId="6E2609B8" w16cid:durableId="1E8F5829"/>
  <w16cid:commentId w16cid:paraId="69EA6C11" w16cid:durableId="1E8F5EA9"/>
  <w16cid:commentId w16cid:paraId="6622EE22" w16cid:durableId="1E8F58CE"/>
  <w16cid:commentId w16cid:paraId="730FC473" w16cid:durableId="1E8F4C3C"/>
  <w16cid:commentId w16cid:paraId="65DF2C04" w16cid:durableId="1E8F5DEC"/>
  <w16cid:commentId w16cid:paraId="3EF06D22" w16cid:durableId="1E8F4C3D"/>
  <w16cid:commentId w16cid:paraId="289786D9" w16cid:durableId="1E8F4C3E"/>
  <w16cid:commentId w16cid:paraId="581CEFF9" w16cid:durableId="1E8F4C3F"/>
  <w16cid:commentId w16cid:paraId="692F05B0" w16cid:durableId="1E8F4C4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0A0B6B" w14:textId="77777777" w:rsidR="00A91459" w:rsidRDefault="00A91459">
      <w:r>
        <w:separator/>
      </w:r>
    </w:p>
  </w:endnote>
  <w:endnote w:type="continuationSeparator" w:id="0">
    <w:p w14:paraId="112CE47B" w14:textId="77777777" w:rsidR="00A91459" w:rsidRDefault="00A9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325126"/>
      <w:docPartObj>
        <w:docPartGallery w:val="Page Numbers (Bottom of Page)"/>
        <w:docPartUnique/>
      </w:docPartObj>
    </w:sdtPr>
    <w:sdtEndPr>
      <w:rPr>
        <w:color w:val="7F7F7F" w:themeColor="background1" w:themeShade="7F"/>
        <w:spacing w:val="60"/>
      </w:rPr>
    </w:sdtEndPr>
    <w:sdtContent>
      <w:p w14:paraId="7AEF43B1" w14:textId="77777777" w:rsidR="002F275C" w:rsidRDefault="002F275C">
        <w:pPr>
          <w:pStyle w:val="Footer"/>
          <w:pBdr>
            <w:top w:val="single" w:sz="4" w:space="1" w:color="D9D9D9" w:themeColor="background1" w:themeShade="D9"/>
          </w:pBdr>
          <w:jc w:val="right"/>
        </w:pPr>
      </w:p>
    </w:sdtContent>
  </w:sdt>
  <w:p w14:paraId="4804E6DE" w14:textId="77777777" w:rsidR="002F275C" w:rsidRDefault="002F275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0393"/>
      <w:docPartObj>
        <w:docPartGallery w:val="Page Numbers (Bottom of Page)"/>
        <w:docPartUnique/>
      </w:docPartObj>
    </w:sdtPr>
    <w:sdtContent>
      <w:sdt>
        <w:sdtPr>
          <w:id w:val="1318998640"/>
          <w:docPartObj>
            <w:docPartGallery w:val="Page Numbers (Top of Page)"/>
            <w:docPartUnique/>
          </w:docPartObj>
        </w:sdtPr>
        <w:sdtContent>
          <w:p w14:paraId="528B9757" w14:textId="77777777" w:rsidR="002F275C" w:rsidRDefault="002F275C" w:rsidP="00081F4E">
            <w:pPr>
              <w:pStyle w:val="Footer"/>
              <w:ind w:left="3960" w:firstLine="4680"/>
            </w:pPr>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742C2C">
              <w:rPr>
                <w:bCs/>
                <w:noProof/>
              </w:rPr>
              <w:t>65</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742C2C">
              <w:rPr>
                <w:bCs/>
                <w:noProof/>
              </w:rPr>
              <w:t>76</w:t>
            </w:r>
            <w:r w:rsidRPr="00081F4E">
              <w:rPr>
                <w:bCs/>
                <w:sz w:val="24"/>
                <w:szCs w:val="24"/>
              </w:rPr>
              <w:fldChar w:fldCharType="end"/>
            </w:r>
          </w:p>
        </w:sdtContent>
      </w:sdt>
    </w:sdtContent>
  </w:sdt>
  <w:p w14:paraId="5039C483" w14:textId="77777777" w:rsidR="002F275C" w:rsidRDefault="002F275C">
    <w:pPr>
      <w:spacing w:line="14" w:lineRule="auto"/>
      <w:rPr>
        <w:sz w:val="20"/>
        <w:szCs w:val="20"/>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26FBE" w14:textId="77777777" w:rsidR="002F275C" w:rsidRPr="00081F4E" w:rsidRDefault="002F275C">
    <w:pPr>
      <w:pStyle w:val="Footer"/>
    </w:pPr>
    <w:r>
      <w:tab/>
    </w:r>
    <w:r>
      <w:tab/>
    </w:r>
    <w:sdt>
      <w:sdtPr>
        <w:id w:val="-1973592569"/>
        <w:docPartObj>
          <w:docPartGallery w:val="Page Numbers (Bottom of Page)"/>
          <w:docPartUnique/>
        </w:docPartObj>
      </w:sdtPr>
      <w:sdtContent>
        <w:sdt>
          <w:sdtPr>
            <w:id w:val="-758524301"/>
            <w:docPartObj>
              <w:docPartGallery w:val="Page Numbers (Top of Page)"/>
              <w:docPartUnique/>
            </w:docPartObj>
          </w:sdtPr>
          <w:sdtContent>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742C2C">
              <w:rPr>
                <w:bCs/>
                <w:noProof/>
              </w:rPr>
              <w:t>67</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742C2C">
              <w:rPr>
                <w:bCs/>
                <w:noProof/>
              </w:rPr>
              <w:t>76</w:t>
            </w:r>
            <w:r w:rsidRPr="00081F4E">
              <w:rPr>
                <w:bCs/>
                <w:sz w:val="24"/>
                <w:szCs w:val="24"/>
              </w:rPr>
              <w:fldChar w:fldCharType="end"/>
            </w:r>
          </w:sdtContent>
        </w:sdt>
      </w:sdtContent>
    </w:sdt>
  </w:p>
  <w:p w14:paraId="6255B4D9" w14:textId="77777777" w:rsidR="002F275C" w:rsidRDefault="002F275C">
    <w:pPr>
      <w:spacing w:line="14" w:lineRule="auto"/>
      <w:rPr>
        <w:sz w:val="20"/>
        <w:szCs w:val="20"/>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FE7C2" w14:textId="77777777" w:rsidR="002F275C" w:rsidRDefault="002F275C">
    <w:pPr>
      <w:spacing w:line="14" w:lineRule="auto"/>
      <w:rPr>
        <w:sz w:val="2"/>
        <w:szCs w:val="2"/>
      </w:rP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8ECD4" w14:textId="77777777" w:rsidR="002F275C" w:rsidRPr="00651EC4" w:rsidRDefault="002F275C">
    <w:pPr>
      <w:pStyle w:val="Footer"/>
    </w:pPr>
    <w:r>
      <w:tab/>
    </w:r>
    <w:r>
      <w:tab/>
    </w:r>
    <w:sdt>
      <w:sdtPr>
        <w:id w:val="-102339490"/>
        <w:docPartObj>
          <w:docPartGallery w:val="Page Numbers (Bottom of Page)"/>
          <w:docPartUnique/>
        </w:docPartObj>
      </w:sdtPr>
      <w:sdtContent>
        <w:sdt>
          <w:sdtPr>
            <w:id w:val="1792484992"/>
            <w:docPartObj>
              <w:docPartGallery w:val="Page Numbers (Top of Page)"/>
              <w:docPartUnique/>
            </w:docPartObj>
          </w:sdtPr>
          <w:sdtContent>
            <w:r w:rsidRPr="00651EC4">
              <w:t xml:space="preserve">Page </w:t>
            </w:r>
            <w:r w:rsidRPr="00651EC4">
              <w:rPr>
                <w:bCs/>
                <w:sz w:val="24"/>
                <w:szCs w:val="24"/>
              </w:rPr>
              <w:fldChar w:fldCharType="begin"/>
            </w:r>
            <w:r w:rsidRPr="00651EC4">
              <w:rPr>
                <w:bCs/>
              </w:rPr>
              <w:instrText xml:space="preserve"> PAGE </w:instrText>
            </w:r>
            <w:r w:rsidRPr="00651EC4">
              <w:rPr>
                <w:bCs/>
                <w:sz w:val="24"/>
                <w:szCs w:val="24"/>
              </w:rPr>
              <w:fldChar w:fldCharType="separate"/>
            </w:r>
            <w:r w:rsidR="00742C2C">
              <w:rPr>
                <w:bCs/>
                <w:noProof/>
              </w:rPr>
              <w:t>69</w:t>
            </w:r>
            <w:r w:rsidRPr="00651EC4">
              <w:rPr>
                <w:bCs/>
                <w:sz w:val="24"/>
                <w:szCs w:val="24"/>
              </w:rPr>
              <w:fldChar w:fldCharType="end"/>
            </w:r>
            <w:r w:rsidRPr="00651EC4">
              <w:t xml:space="preserve"> of </w:t>
            </w:r>
            <w:r w:rsidRPr="00651EC4">
              <w:rPr>
                <w:bCs/>
                <w:sz w:val="24"/>
                <w:szCs w:val="24"/>
              </w:rPr>
              <w:fldChar w:fldCharType="begin"/>
            </w:r>
            <w:r w:rsidRPr="00651EC4">
              <w:rPr>
                <w:bCs/>
              </w:rPr>
              <w:instrText xml:space="preserve"> NUMPAGES  </w:instrText>
            </w:r>
            <w:r w:rsidRPr="00651EC4">
              <w:rPr>
                <w:bCs/>
                <w:sz w:val="24"/>
                <w:szCs w:val="24"/>
              </w:rPr>
              <w:fldChar w:fldCharType="separate"/>
            </w:r>
            <w:r w:rsidR="00742C2C">
              <w:rPr>
                <w:bCs/>
                <w:noProof/>
              </w:rPr>
              <w:t>76</w:t>
            </w:r>
            <w:r w:rsidRPr="00651EC4">
              <w:rPr>
                <w:bCs/>
                <w:sz w:val="24"/>
                <w:szCs w:val="24"/>
              </w:rPr>
              <w:fldChar w:fldCharType="end"/>
            </w:r>
          </w:sdtContent>
        </w:sdt>
      </w:sdtContent>
    </w:sdt>
  </w:p>
  <w:p w14:paraId="5AA24473" w14:textId="77777777" w:rsidR="002F275C" w:rsidRDefault="002F275C">
    <w:pPr>
      <w:spacing w:line="14" w:lineRule="auto"/>
      <w:rPr>
        <w:sz w:val="20"/>
        <w:szCs w:val="20"/>
      </w:rP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14A9B" w14:textId="77777777" w:rsidR="002F275C" w:rsidRPr="00396DF7" w:rsidRDefault="002F275C">
    <w:pPr>
      <w:pStyle w:val="Footer"/>
    </w:pPr>
    <w:r>
      <w:tab/>
    </w:r>
    <w:r>
      <w:tab/>
    </w:r>
    <w:sdt>
      <w:sdtPr>
        <w:id w:val="-1154373966"/>
        <w:docPartObj>
          <w:docPartGallery w:val="Page Numbers (Bottom of Page)"/>
          <w:docPartUnique/>
        </w:docPartObj>
      </w:sdtPr>
      <w:sdtContent>
        <w:sdt>
          <w:sdtPr>
            <w:id w:val="2027285036"/>
            <w:docPartObj>
              <w:docPartGallery w:val="Page Numbers (Top of Page)"/>
              <w:docPartUnique/>
            </w:docPartObj>
          </w:sdtPr>
          <w:sdtContent>
            <w:r w:rsidRPr="00396DF7">
              <w:t xml:space="preserve">Page </w:t>
            </w:r>
            <w:r w:rsidRPr="00396DF7">
              <w:rPr>
                <w:bCs/>
                <w:sz w:val="24"/>
                <w:szCs w:val="24"/>
              </w:rPr>
              <w:fldChar w:fldCharType="begin"/>
            </w:r>
            <w:r w:rsidRPr="00396DF7">
              <w:rPr>
                <w:bCs/>
              </w:rPr>
              <w:instrText xml:space="preserve"> PAGE </w:instrText>
            </w:r>
            <w:r w:rsidRPr="00396DF7">
              <w:rPr>
                <w:bCs/>
                <w:sz w:val="24"/>
                <w:szCs w:val="24"/>
              </w:rPr>
              <w:fldChar w:fldCharType="separate"/>
            </w:r>
            <w:r w:rsidR="00742C2C">
              <w:rPr>
                <w:bCs/>
                <w:noProof/>
              </w:rPr>
              <w:t>75</w:t>
            </w:r>
            <w:r w:rsidRPr="00396DF7">
              <w:rPr>
                <w:bCs/>
                <w:sz w:val="24"/>
                <w:szCs w:val="24"/>
              </w:rPr>
              <w:fldChar w:fldCharType="end"/>
            </w:r>
            <w:r w:rsidRPr="00396DF7">
              <w:t xml:space="preserve"> of </w:t>
            </w:r>
            <w:r w:rsidRPr="00396DF7">
              <w:rPr>
                <w:bCs/>
                <w:sz w:val="24"/>
                <w:szCs w:val="24"/>
              </w:rPr>
              <w:fldChar w:fldCharType="begin"/>
            </w:r>
            <w:r w:rsidRPr="00396DF7">
              <w:rPr>
                <w:bCs/>
              </w:rPr>
              <w:instrText xml:space="preserve"> NUMPAGES  </w:instrText>
            </w:r>
            <w:r w:rsidRPr="00396DF7">
              <w:rPr>
                <w:bCs/>
                <w:sz w:val="24"/>
                <w:szCs w:val="24"/>
              </w:rPr>
              <w:fldChar w:fldCharType="separate"/>
            </w:r>
            <w:r w:rsidR="00742C2C">
              <w:rPr>
                <w:bCs/>
                <w:noProof/>
              </w:rPr>
              <w:t>76</w:t>
            </w:r>
            <w:r w:rsidRPr="00396DF7">
              <w:rPr>
                <w:bCs/>
                <w:sz w:val="24"/>
                <w:szCs w:val="24"/>
              </w:rPr>
              <w:fldChar w:fldCharType="end"/>
            </w:r>
          </w:sdtContent>
        </w:sdt>
      </w:sdtContent>
    </w:sdt>
  </w:p>
  <w:p w14:paraId="4247E776" w14:textId="77777777" w:rsidR="002F275C" w:rsidRDefault="002F275C">
    <w:pPr>
      <w:spacing w:line="14" w:lineRule="auto"/>
      <w:rPr>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4ED8F" w14:textId="77777777" w:rsidR="002F275C" w:rsidRDefault="002F275C">
    <w:pPr>
      <w:pStyle w:val="Footer"/>
    </w:pPr>
    <w:r>
      <w:tab/>
    </w:r>
    <w:r>
      <w:tab/>
    </w:r>
    <w:sdt>
      <w:sdtPr>
        <w:id w:val="-216361447"/>
        <w:docPartObj>
          <w:docPartGallery w:val="Page Numbers (Bottom of Page)"/>
          <w:docPartUnique/>
        </w:docPartObj>
      </w:sdtPr>
      <w:sdtContent>
        <w:sdt>
          <w:sdtPr>
            <w:id w:val="-1705238520"/>
            <w:docPartObj>
              <w:docPartGallery w:val="Page Numbers (Top of Page)"/>
              <w:docPartUnique/>
            </w:docPartObj>
          </w:sdtPr>
          <w:sdtContent>
            <w:r w:rsidRPr="00EF4BAF">
              <w:t xml:space="preserve">Page </w:t>
            </w:r>
            <w:r w:rsidRPr="00EF4BAF">
              <w:rPr>
                <w:bCs/>
                <w:sz w:val="24"/>
                <w:szCs w:val="24"/>
              </w:rPr>
              <w:fldChar w:fldCharType="begin"/>
            </w:r>
            <w:r w:rsidRPr="00EF4BAF">
              <w:rPr>
                <w:bCs/>
              </w:rPr>
              <w:instrText xml:space="preserve"> PAGE </w:instrText>
            </w:r>
            <w:r w:rsidRPr="00EF4BAF">
              <w:rPr>
                <w:bCs/>
                <w:sz w:val="24"/>
                <w:szCs w:val="24"/>
              </w:rPr>
              <w:fldChar w:fldCharType="separate"/>
            </w:r>
            <w:r w:rsidR="008E0FF0">
              <w:rPr>
                <w:bCs/>
                <w:noProof/>
              </w:rPr>
              <w:t>7</w:t>
            </w:r>
            <w:r w:rsidRPr="00EF4BAF">
              <w:rPr>
                <w:bCs/>
                <w:sz w:val="24"/>
                <w:szCs w:val="24"/>
              </w:rPr>
              <w:fldChar w:fldCharType="end"/>
            </w:r>
            <w:r w:rsidRPr="00EF4BAF">
              <w:t xml:space="preserve"> of </w:t>
            </w:r>
            <w:r w:rsidRPr="00EF4BAF">
              <w:rPr>
                <w:bCs/>
                <w:sz w:val="24"/>
                <w:szCs w:val="24"/>
              </w:rPr>
              <w:fldChar w:fldCharType="begin"/>
            </w:r>
            <w:r w:rsidRPr="00EF4BAF">
              <w:rPr>
                <w:bCs/>
              </w:rPr>
              <w:instrText xml:space="preserve"> NUMPAGES  </w:instrText>
            </w:r>
            <w:r w:rsidRPr="00EF4BAF">
              <w:rPr>
                <w:bCs/>
                <w:sz w:val="24"/>
                <w:szCs w:val="24"/>
              </w:rPr>
              <w:fldChar w:fldCharType="separate"/>
            </w:r>
            <w:r w:rsidR="008E0FF0">
              <w:rPr>
                <w:bCs/>
                <w:noProof/>
              </w:rPr>
              <w:t>76</w:t>
            </w:r>
            <w:r w:rsidRPr="00EF4BAF">
              <w:rPr>
                <w:bCs/>
                <w:sz w:val="24"/>
                <w:szCs w:val="24"/>
              </w:rPr>
              <w:fldChar w:fldCharType="end"/>
            </w:r>
          </w:sdtContent>
        </w:sdt>
      </w:sdtContent>
    </w:sdt>
  </w:p>
  <w:p w14:paraId="601A461D" w14:textId="77777777" w:rsidR="002F275C" w:rsidRDefault="002F275C">
    <w:pPr>
      <w:spacing w:line="14" w:lineRule="auto"/>
      <w:rPr>
        <w:sz w:val="2"/>
        <w:szCs w:val="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411066"/>
      <w:docPartObj>
        <w:docPartGallery w:val="Page Numbers (Bottom of Page)"/>
        <w:docPartUnique/>
      </w:docPartObj>
    </w:sdtPr>
    <w:sdtContent>
      <w:sdt>
        <w:sdtPr>
          <w:id w:val="1830399561"/>
          <w:docPartObj>
            <w:docPartGallery w:val="Page Numbers (Top of Page)"/>
            <w:docPartUnique/>
          </w:docPartObj>
        </w:sdtPr>
        <w:sdtContent>
          <w:p w14:paraId="23BCC658" w14:textId="77777777" w:rsidR="002F275C" w:rsidRDefault="002F275C" w:rsidP="00594DF4">
            <w:pPr>
              <w:pStyle w:val="Footer"/>
              <w:ind w:left="3960" w:firstLine="4680"/>
            </w:pPr>
            <w:r w:rsidRPr="00594DF4">
              <w:t xml:space="preserve">Page </w:t>
            </w:r>
            <w:r w:rsidRPr="00594DF4">
              <w:rPr>
                <w:bCs/>
                <w:sz w:val="24"/>
                <w:szCs w:val="24"/>
              </w:rPr>
              <w:fldChar w:fldCharType="begin"/>
            </w:r>
            <w:r w:rsidRPr="00594DF4">
              <w:rPr>
                <w:bCs/>
              </w:rPr>
              <w:instrText xml:space="preserve"> PAGE </w:instrText>
            </w:r>
            <w:r w:rsidRPr="00594DF4">
              <w:rPr>
                <w:bCs/>
                <w:sz w:val="24"/>
                <w:szCs w:val="24"/>
              </w:rPr>
              <w:fldChar w:fldCharType="separate"/>
            </w:r>
            <w:r w:rsidR="008E0FF0">
              <w:rPr>
                <w:bCs/>
                <w:noProof/>
              </w:rPr>
              <w:t>8</w:t>
            </w:r>
            <w:r w:rsidRPr="00594DF4">
              <w:rPr>
                <w:bCs/>
                <w:sz w:val="24"/>
                <w:szCs w:val="24"/>
              </w:rPr>
              <w:fldChar w:fldCharType="end"/>
            </w:r>
            <w:r w:rsidRPr="00594DF4">
              <w:t xml:space="preserve"> of </w:t>
            </w:r>
            <w:r w:rsidRPr="00594DF4">
              <w:rPr>
                <w:bCs/>
                <w:sz w:val="24"/>
                <w:szCs w:val="24"/>
              </w:rPr>
              <w:fldChar w:fldCharType="begin"/>
            </w:r>
            <w:r w:rsidRPr="00594DF4">
              <w:rPr>
                <w:bCs/>
              </w:rPr>
              <w:instrText xml:space="preserve"> NUMPAGES  </w:instrText>
            </w:r>
            <w:r w:rsidRPr="00594DF4">
              <w:rPr>
                <w:bCs/>
                <w:sz w:val="24"/>
                <w:szCs w:val="24"/>
              </w:rPr>
              <w:fldChar w:fldCharType="separate"/>
            </w:r>
            <w:r w:rsidR="008E0FF0">
              <w:rPr>
                <w:bCs/>
                <w:noProof/>
              </w:rPr>
              <w:t>76</w:t>
            </w:r>
            <w:r w:rsidRPr="00594DF4">
              <w:rPr>
                <w:bCs/>
                <w:sz w:val="24"/>
                <w:szCs w:val="24"/>
              </w:rPr>
              <w:fldChar w:fldCharType="end"/>
            </w:r>
          </w:p>
        </w:sdtContent>
      </w:sdt>
    </w:sdtContent>
  </w:sdt>
  <w:p w14:paraId="1C11EE38" w14:textId="77777777" w:rsidR="002F275C" w:rsidRDefault="002F275C">
    <w:pPr>
      <w:spacing w:line="14" w:lineRule="auto"/>
      <w:rPr>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979C4" w14:textId="77777777" w:rsidR="002F275C" w:rsidRDefault="002F275C">
    <w:pPr>
      <w:pStyle w:val="Footer"/>
    </w:pPr>
    <w:r>
      <w:tab/>
    </w:r>
    <w:r>
      <w:tab/>
      <w:t xml:space="preserve">  </w:t>
    </w:r>
    <w:sdt>
      <w:sdtPr>
        <w:id w:val="-1941282721"/>
        <w:docPartObj>
          <w:docPartGallery w:val="Page Numbers (Bottom of Page)"/>
          <w:docPartUnique/>
        </w:docPartObj>
      </w:sdtPr>
      <w:sdtContent>
        <w:sdt>
          <w:sdtPr>
            <w:id w:val="1103994975"/>
            <w:docPartObj>
              <w:docPartGallery w:val="Page Numbers (Top of Page)"/>
              <w:docPartUnique/>
            </w:docPartObj>
          </w:sdtPr>
          <w:sdtContent>
            <w:r w:rsidRPr="004171D4">
              <w:t xml:space="preserve">Page </w:t>
            </w:r>
            <w:r w:rsidRPr="004171D4">
              <w:rPr>
                <w:bCs/>
                <w:sz w:val="24"/>
                <w:szCs w:val="24"/>
              </w:rPr>
              <w:fldChar w:fldCharType="begin"/>
            </w:r>
            <w:r w:rsidRPr="004171D4">
              <w:rPr>
                <w:bCs/>
              </w:rPr>
              <w:instrText xml:space="preserve"> PAGE </w:instrText>
            </w:r>
            <w:r w:rsidRPr="004171D4">
              <w:rPr>
                <w:bCs/>
                <w:sz w:val="24"/>
                <w:szCs w:val="24"/>
              </w:rPr>
              <w:fldChar w:fldCharType="separate"/>
            </w:r>
            <w:r w:rsidR="0099674E">
              <w:rPr>
                <w:bCs/>
                <w:noProof/>
              </w:rPr>
              <w:t>16</w:t>
            </w:r>
            <w:r w:rsidRPr="004171D4">
              <w:rPr>
                <w:bCs/>
                <w:sz w:val="24"/>
                <w:szCs w:val="24"/>
              </w:rPr>
              <w:fldChar w:fldCharType="end"/>
            </w:r>
            <w:r w:rsidRPr="004171D4">
              <w:t xml:space="preserve"> of </w:t>
            </w:r>
            <w:r w:rsidRPr="004171D4">
              <w:rPr>
                <w:bCs/>
                <w:sz w:val="24"/>
                <w:szCs w:val="24"/>
              </w:rPr>
              <w:fldChar w:fldCharType="begin"/>
            </w:r>
            <w:r w:rsidRPr="004171D4">
              <w:rPr>
                <w:bCs/>
              </w:rPr>
              <w:instrText xml:space="preserve"> NUMPAGES  </w:instrText>
            </w:r>
            <w:r w:rsidRPr="004171D4">
              <w:rPr>
                <w:bCs/>
                <w:sz w:val="24"/>
                <w:szCs w:val="24"/>
              </w:rPr>
              <w:fldChar w:fldCharType="separate"/>
            </w:r>
            <w:r w:rsidR="0099674E">
              <w:rPr>
                <w:bCs/>
                <w:noProof/>
              </w:rPr>
              <w:t>75</w:t>
            </w:r>
            <w:r w:rsidRPr="004171D4">
              <w:rPr>
                <w:bCs/>
                <w:sz w:val="24"/>
                <w:szCs w:val="24"/>
              </w:rPr>
              <w:fldChar w:fldCharType="end"/>
            </w:r>
          </w:sdtContent>
        </w:sdt>
      </w:sdtContent>
    </w:sdt>
  </w:p>
  <w:p w14:paraId="7BC102F4" w14:textId="77777777" w:rsidR="002F275C" w:rsidRDefault="002F275C">
    <w:pPr>
      <w:spacing w:line="14" w:lineRule="auto"/>
      <w:rPr>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D8AD8" w14:textId="77777777" w:rsidR="002F275C" w:rsidRDefault="002F275C">
    <w:pPr>
      <w:pStyle w:val="Footer"/>
    </w:pPr>
    <w:r>
      <w:tab/>
    </w:r>
    <w:r>
      <w:tab/>
    </w:r>
    <w:sdt>
      <w:sdtPr>
        <w:id w:val="-1326736882"/>
        <w:docPartObj>
          <w:docPartGallery w:val="Page Numbers (Bottom of Page)"/>
          <w:docPartUnique/>
        </w:docPartObj>
      </w:sdtPr>
      <w:sdtContent>
        <w:sdt>
          <w:sdtPr>
            <w:id w:val="-980378426"/>
            <w:docPartObj>
              <w:docPartGallery w:val="Page Numbers (Top of Page)"/>
              <w:docPartUnique/>
            </w:docPartObj>
          </w:sdtPr>
          <w:sdtContent>
            <w:r w:rsidRPr="009266A4">
              <w:t xml:space="preserve">Page </w:t>
            </w:r>
            <w:r w:rsidRPr="009266A4">
              <w:rPr>
                <w:bCs/>
                <w:sz w:val="24"/>
                <w:szCs w:val="24"/>
              </w:rPr>
              <w:fldChar w:fldCharType="begin"/>
            </w:r>
            <w:r w:rsidRPr="009266A4">
              <w:rPr>
                <w:bCs/>
              </w:rPr>
              <w:instrText xml:space="preserve"> PAGE </w:instrText>
            </w:r>
            <w:r w:rsidRPr="009266A4">
              <w:rPr>
                <w:bCs/>
                <w:sz w:val="24"/>
                <w:szCs w:val="24"/>
              </w:rPr>
              <w:fldChar w:fldCharType="separate"/>
            </w:r>
            <w:r w:rsidR="00742C2C">
              <w:rPr>
                <w:bCs/>
                <w:noProof/>
              </w:rPr>
              <w:t>33</w:t>
            </w:r>
            <w:r w:rsidRPr="009266A4">
              <w:rPr>
                <w:bCs/>
                <w:sz w:val="24"/>
                <w:szCs w:val="24"/>
              </w:rPr>
              <w:fldChar w:fldCharType="end"/>
            </w:r>
            <w:r w:rsidRPr="009266A4">
              <w:t xml:space="preserve"> of </w:t>
            </w:r>
            <w:r w:rsidRPr="009266A4">
              <w:rPr>
                <w:bCs/>
                <w:sz w:val="24"/>
                <w:szCs w:val="24"/>
              </w:rPr>
              <w:fldChar w:fldCharType="begin"/>
            </w:r>
            <w:r w:rsidRPr="009266A4">
              <w:rPr>
                <w:bCs/>
              </w:rPr>
              <w:instrText xml:space="preserve"> NUMPAGES  </w:instrText>
            </w:r>
            <w:r w:rsidRPr="009266A4">
              <w:rPr>
                <w:bCs/>
                <w:sz w:val="24"/>
                <w:szCs w:val="24"/>
              </w:rPr>
              <w:fldChar w:fldCharType="separate"/>
            </w:r>
            <w:r w:rsidR="00742C2C">
              <w:rPr>
                <w:bCs/>
                <w:noProof/>
              </w:rPr>
              <w:t>76</w:t>
            </w:r>
            <w:r w:rsidRPr="009266A4">
              <w:rPr>
                <w:bCs/>
                <w:sz w:val="24"/>
                <w:szCs w:val="24"/>
              </w:rPr>
              <w:fldChar w:fldCharType="end"/>
            </w:r>
          </w:sdtContent>
        </w:sdt>
      </w:sdtContent>
    </w:sdt>
  </w:p>
  <w:p w14:paraId="7B045702" w14:textId="77777777" w:rsidR="002F275C" w:rsidRDefault="002F275C">
    <w:pPr>
      <w:spacing w:line="14" w:lineRule="auto"/>
      <w:rPr>
        <w:sz w:val="20"/>
        <w:szCs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146603"/>
      <w:docPartObj>
        <w:docPartGallery w:val="Page Numbers (Bottom of Page)"/>
        <w:docPartUnique/>
      </w:docPartObj>
    </w:sdtPr>
    <w:sdtContent>
      <w:sdt>
        <w:sdtPr>
          <w:id w:val="-616679922"/>
          <w:docPartObj>
            <w:docPartGallery w:val="Page Numbers (Top of Page)"/>
            <w:docPartUnique/>
          </w:docPartObj>
        </w:sdtPr>
        <w:sdtContent>
          <w:p w14:paraId="7D097C37" w14:textId="77777777" w:rsidR="002F275C" w:rsidRDefault="002F275C" w:rsidP="00544F89">
            <w:pPr>
              <w:pStyle w:val="Footer"/>
              <w:ind w:left="3960" w:firstLine="4680"/>
            </w:pPr>
            <w:r w:rsidRPr="00544F89">
              <w:t xml:space="preserve">Page </w:t>
            </w:r>
            <w:r w:rsidRPr="00544F89">
              <w:rPr>
                <w:bCs/>
                <w:sz w:val="24"/>
                <w:szCs w:val="24"/>
              </w:rPr>
              <w:fldChar w:fldCharType="begin"/>
            </w:r>
            <w:r w:rsidRPr="00544F89">
              <w:rPr>
                <w:bCs/>
              </w:rPr>
              <w:instrText xml:space="preserve"> PAGE </w:instrText>
            </w:r>
            <w:r w:rsidRPr="00544F89">
              <w:rPr>
                <w:bCs/>
                <w:sz w:val="24"/>
                <w:szCs w:val="24"/>
              </w:rPr>
              <w:fldChar w:fldCharType="separate"/>
            </w:r>
            <w:r w:rsidR="00742C2C">
              <w:rPr>
                <w:bCs/>
                <w:noProof/>
              </w:rPr>
              <w:t>35</w:t>
            </w:r>
            <w:r w:rsidRPr="00544F89">
              <w:rPr>
                <w:bCs/>
                <w:sz w:val="24"/>
                <w:szCs w:val="24"/>
              </w:rPr>
              <w:fldChar w:fldCharType="end"/>
            </w:r>
            <w:r w:rsidRPr="00544F89">
              <w:t xml:space="preserve"> of </w:t>
            </w:r>
            <w:r w:rsidRPr="00544F89">
              <w:rPr>
                <w:bCs/>
                <w:sz w:val="24"/>
                <w:szCs w:val="24"/>
              </w:rPr>
              <w:fldChar w:fldCharType="begin"/>
            </w:r>
            <w:r w:rsidRPr="00544F89">
              <w:rPr>
                <w:bCs/>
              </w:rPr>
              <w:instrText xml:space="preserve"> NUMPAGES  </w:instrText>
            </w:r>
            <w:r w:rsidRPr="00544F89">
              <w:rPr>
                <w:bCs/>
                <w:sz w:val="24"/>
                <w:szCs w:val="24"/>
              </w:rPr>
              <w:fldChar w:fldCharType="separate"/>
            </w:r>
            <w:r w:rsidR="00742C2C">
              <w:rPr>
                <w:bCs/>
                <w:noProof/>
              </w:rPr>
              <w:t>76</w:t>
            </w:r>
            <w:r w:rsidRPr="00544F89">
              <w:rPr>
                <w:bCs/>
                <w:sz w:val="24"/>
                <w:szCs w:val="24"/>
              </w:rPr>
              <w:fldChar w:fldCharType="end"/>
            </w:r>
          </w:p>
        </w:sdtContent>
      </w:sdt>
    </w:sdtContent>
  </w:sdt>
  <w:p w14:paraId="6FEF55CB" w14:textId="77777777" w:rsidR="002F275C" w:rsidRDefault="002F275C">
    <w:pPr>
      <w:spacing w:line="14" w:lineRule="auto"/>
      <w:rPr>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694414"/>
      <w:docPartObj>
        <w:docPartGallery w:val="Page Numbers (Bottom of Page)"/>
        <w:docPartUnique/>
      </w:docPartObj>
    </w:sdtPr>
    <w:sdtContent>
      <w:sdt>
        <w:sdtPr>
          <w:id w:val="2127892502"/>
          <w:docPartObj>
            <w:docPartGallery w:val="Page Numbers (Top of Page)"/>
            <w:docPartUnique/>
          </w:docPartObj>
        </w:sdtPr>
        <w:sdtContent>
          <w:p w14:paraId="142EDF55" w14:textId="77777777" w:rsidR="002F275C" w:rsidRPr="009D220C" w:rsidRDefault="002F275C" w:rsidP="009D220C">
            <w:pPr>
              <w:pStyle w:val="Footer"/>
              <w:ind w:left="3960" w:firstLine="4680"/>
            </w:pPr>
            <w:r w:rsidRPr="009D220C">
              <w:t xml:space="preserve">Page </w:t>
            </w:r>
            <w:r w:rsidRPr="009D220C">
              <w:rPr>
                <w:bCs/>
                <w:sz w:val="24"/>
                <w:szCs w:val="24"/>
              </w:rPr>
              <w:fldChar w:fldCharType="begin"/>
            </w:r>
            <w:r w:rsidRPr="009D220C">
              <w:rPr>
                <w:bCs/>
              </w:rPr>
              <w:instrText xml:space="preserve"> PAGE </w:instrText>
            </w:r>
            <w:r w:rsidRPr="009D220C">
              <w:rPr>
                <w:bCs/>
                <w:sz w:val="24"/>
                <w:szCs w:val="24"/>
              </w:rPr>
              <w:fldChar w:fldCharType="separate"/>
            </w:r>
            <w:r w:rsidR="00742C2C">
              <w:rPr>
                <w:bCs/>
                <w:noProof/>
              </w:rPr>
              <w:t>36</w:t>
            </w:r>
            <w:r w:rsidRPr="009D220C">
              <w:rPr>
                <w:bCs/>
                <w:sz w:val="24"/>
                <w:szCs w:val="24"/>
              </w:rPr>
              <w:fldChar w:fldCharType="end"/>
            </w:r>
            <w:r w:rsidRPr="009D220C">
              <w:t xml:space="preserve"> of </w:t>
            </w:r>
            <w:r w:rsidRPr="009D220C">
              <w:rPr>
                <w:bCs/>
                <w:sz w:val="24"/>
                <w:szCs w:val="24"/>
              </w:rPr>
              <w:fldChar w:fldCharType="begin"/>
            </w:r>
            <w:r w:rsidRPr="009D220C">
              <w:rPr>
                <w:bCs/>
              </w:rPr>
              <w:instrText xml:space="preserve"> NUMPAGES  </w:instrText>
            </w:r>
            <w:r w:rsidRPr="009D220C">
              <w:rPr>
                <w:bCs/>
                <w:sz w:val="24"/>
                <w:szCs w:val="24"/>
              </w:rPr>
              <w:fldChar w:fldCharType="separate"/>
            </w:r>
            <w:r w:rsidR="00742C2C">
              <w:rPr>
                <w:bCs/>
                <w:noProof/>
              </w:rPr>
              <w:t>76</w:t>
            </w:r>
            <w:r w:rsidRPr="009D220C">
              <w:rPr>
                <w:bCs/>
                <w:sz w:val="24"/>
                <w:szCs w:val="24"/>
              </w:rPr>
              <w:fldChar w:fldCharType="end"/>
            </w:r>
          </w:p>
        </w:sdtContent>
      </w:sdt>
    </w:sdtContent>
  </w:sdt>
  <w:p w14:paraId="653A8B68" w14:textId="77777777" w:rsidR="002F275C" w:rsidRDefault="002F275C">
    <w:pPr>
      <w:spacing w:line="14" w:lineRule="auto"/>
      <w:rPr>
        <w:sz w:val="2"/>
        <w:szCs w:val="2"/>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197551"/>
      <w:docPartObj>
        <w:docPartGallery w:val="Page Numbers (Bottom of Page)"/>
        <w:docPartUnique/>
      </w:docPartObj>
    </w:sdtPr>
    <w:sdtContent>
      <w:sdt>
        <w:sdtPr>
          <w:id w:val="1012187003"/>
          <w:docPartObj>
            <w:docPartGallery w:val="Page Numbers (Top of Page)"/>
            <w:docPartUnique/>
          </w:docPartObj>
        </w:sdtPr>
        <w:sdtContent>
          <w:p w14:paraId="15413DC3" w14:textId="77777777" w:rsidR="002F275C" w:rsidRPr="00036EC3" w:rsidRDefault="002F275C" w:rsidP="00036EC3">
            <w:pPr>
              <w:pStyle w:val="Footer"/>
              <w:ind w:left="3240" w:firstLine="4680"/>
            </w:pPr>
            <w:r w:rsidRPr="00036EC3">
              <w:t xml:space="preserve">Page </w:t>
            </w:r>
            <w:r w:rsidRPr="00036EC3">
              <w:rPr>
                <w:bCs/>
                <w:sz w:val="24"/>
                <w:szCs w:val="24"/>
              </w:rPr>
              <w:fldChar w:fldCharType="begin"/>
            </w:r>
            <w:r w:rsidRPr="00036EC3">
              <w:rPr>
                <w:bCs/>
              </w:rPr>
              <w:instrText xml:space="preserve"> PAGE </w:instrText>
            </w:r>
            <w:r w:rsidRPr="00036EC3">
              <w:rPr>
                <w:bCs/>
                <w:sz w:val="24"/>
                <w:szCs w:val="24"/>
              </w:rPr>
              <w:fldChar w:fldCharType="separate"/>
            </w:r>
            <w:r w:rsidR="00742C2C">
              <w:rPr>
                <w:bCs/>
                <w:noProof/>
              </w:rPr>
              <w:t>54</w:t>
            </w:r>
            <w:r w:rsidRPr="00036EC3">
              <w:rPr>
                <w:bCs/>
                <w:sz w:val="24"/>
                <w:szCs w:val="24"/>
              </w:rPr>
              <w:fldChar w:fldCharType="end"/>
            </w:r>
            <w:r w:rsidRPr="00036EC3">
              <w:t xml:space="preserve"> of </w:t>
            </w:r>
            <w:r w:rsidRPr="00036EC3">
              <w:rPr>
                <w:bCs/>
                <w:sz w:val="24"/>
                <w:szCs w:val="24"/>
              </w:rPr>
              <w:fldChar w:fldCharType="begin"/>
            </w:r>
            <w:r w:rsidRPr="00036EC3">
              <w:rPr>
                <w:bCs/>
              </w:rPr>
              <w:instrText xml:space="preserve"> NUMPAGES  </w:instrText>
            </w:r>
            <w:r w:rsidRPr="00036EC3">
              <w:rPr>
                <w:bCs/>
                <w:sz w:val="24"/>
                <w:szCs w:val="24"/>
              </w:rPr>
              <w:fldChar w:fldCharType="separate"/>
            </w:r>
            <w:r w:rsidR="00742C2C">
              <w:rPr>
                <w:bCs/>
                <w:noProof/>
              </w:rPr>
              <w:t>76</w:t>
            </w:r>
            <w:r w:rsidRPr="00036EC3">
              <w:rPr>
                <w:bCs/>
                <w:sz w:val="24"/>
                <w:szCs w:val="24"/>
              </w:rPr>
              <w:fldChar w:fldCharType="end"/>
            </w:r>
          </w:p>
        </w:sdtContent>
      </w:sdt>
    </w:sdtContent>
  </w:sdt>
  <w:p w14:paraId="02EB14B8" w14:textId="77777777" w:rsidR="002F275C" w:rsidRDefault="002F275C">
    <w:pPr>
      <w:spacing w:line="14" w:lineRule="auto"/>
      <w:rPr>
        <w:sz w:val="20"/>
        <w:szCs w:val="20"/>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846898"/>
      <w:docPartObj>
        <w:docPartGallery w:val="Page Numbers (Bottom of Page)"/>
        <w:docPartUnique/>
      </w:docPartObj>
    </w:sdtPr>
    <w:sdtContent>
      <w:sdt>
        <w:sdtPr>
          <w:id w:val="230361786"/>
          <w:docPartObj>
            <w:docPartGallery w:val="Page Numbers (Top of Page)"/>
            <w:docPartUnique/>
          </w:docPartObj>
        </w:sdtPr>
        <w:sdtContent>
          <w:p w14:paraId="65C39242" w14:textId="77777777" w:rsidR="002F275C" w:rsidRPr="001167F4" w:rsidRDefault="002F275C" w:rsidP="001167F4">
            <w:pPr>
              <w:pStyle w:val="Footer"/>
              <w:ind w:left="3960" w:firstLine="4680"/>
            </w:pPr>
            <w:r w:rsidRPr="001167F4">
              <w:t xml:space="preserve">Page </w:t>
            </w:r>
            <w:r w:rsidRPr="001167F4">
              <w:rPr>
                <w:bCs/>
                <w:sz w:val="24"/>
                <w:szCs w:val="24"/>
              </w:rPr>
              <w:fldChar w:fldCharType="begin"/>
            </w:r>
            <w:r w:rsidRPr="001167F4">
              <w:rPr>
                <w:bCs/>
              </w:rPr>
              <w:instrText xml:space="preserve"> PAGE </w:instrText>
            </w:r>
            <w:r w:rsidRPr="001167F4">
              <w:rPr>
                <w:bCs/>
                <w:sz w:val="24"/>
                <w:szCs w:val="24"/>
              </w:rPr>
              <w:fldChar w:fldCharType="separate"/>
            </w:r>
            <w:r w:rsidR="00742C2C">
              <w:rPr>
                <w:bCs/>
                <w:noProof/>
              </w:rPr>
              <w:t>55</w:t>
            </w:r>
            <w:r w:rsidRPr="001167F4">
              <w:rPr>
                <w:bCs/>
                <w:sz w:val="24"/>
                <w:szCs w:val="24"/>
              </w:rPr>
              <w:fldChar w:fldCharType="end"/>
            </w:r>
            <w:r w:rsidRPr="001167F4">
              <w:t xml:space="preserve"> of </w:t>
            </w:r>
            <w:r w:rsidRPr="001167F4">
              <w:rPr>
                <w:bCs/>
                <w:sz w:val="24"/>
                <w:szCs w:val="24"/>
              </w:rPr>
              <w:fldChar w:fldCharType="begin"/>
            </w:r>
            <w:r w:rsidRPr="001167F4">
              <w:rPr>
                <w:bCs/>
              </w:rPr>
              <w:instrText xml:space="preserve"> NUMPAGES  </w:instrText>
            </w:r>
            <w:r w:rsidRPr="001167F4">
              <w:rPr>
                <w:bCs/>
                <w:sz w:val="24"/>
                <w:szCs w:val="24"/>
              </w:rPr>
              <w:fldChar w:fldCharType="separate"/>
            </w:r>
            <w:r w:rsidR="00742C2C">
              <w:rPr>
                <w:bCs/>
                <w:noProof/>
              </w:rPr>
              <w:t>76</w:t>
            </w:r>
            <w:r w:rsidRPr="001167F4">
              <w:rPr>
                <w:bCs/>
                <w:sz w:val="24"/>
                <w:szCs w:val="24"/>
              </w:rPr>
              <w:fldChar w:fldCharType="end"/>
            </w:r>
          </w:p>
        </w:sdtContent>
      </w:sdt>
    </w:sdtContent>
  </w:sdt>
  <w:p w14:paraId="1ACEE0D8" w14:textId="77777777" w:rsidR="002F275C" w:rsidRDefault="002F275C">
    <w:pPr>
      <w:spacing w:line="14" w:lineRule="auto"/>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F9008" w14:textId="77777777" w:rsidR="00A91459" w:rsidRDefault="00A91459">
      <w:r>
        <w:separator/>
      </w:r>
    </w:p>
  </w:footnote>
  <w:footnote w:type="continuationSeparator" w:id="0">
    <w:p w14:paraId="2DD3C21B" w14:textId="77777777" w:rsidR="00A91459" w:rsidRDefault="00A9145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CF687F" w14:textId="77777777" w:rsidR="002F275C" w:rsidRDefault="002F275C">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3FF66" w14:textId="77777777" w:rsidR="002F275C" w:rsidRDefault="002F275C">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D8216" w14:textId="77777777" w:rsidR="002F275C" w:rsidRDefault="002F275C">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294DD" w14:textId="77777777" w:rsidR="002F275C" w:rsidRDefault="002F275C">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2819C" w14:textId="77777777" w:rsidR="002F275C" w:rsidRDefault="002F275C">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8021C" w14:textId="77777777" w:rsidR="002F275C" w:rsidRDefault="002F275C">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35BA5" w14:textId="77777777" w:rsidR="002F275C" w:rsidRDefault="002F275C">
    <w:pPr>
      <w:pStyle w:val="Heade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A38B7" w14:textId="77777777" w:rsidR="002F275C" w:rsidRDefault="002F275C">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CFFBC" w14:textId="77777777" w:rsidR="002F275C" w:rsidRDefault="002F275C">
    <w:pPr>
      <w:pStyle w:val="Heade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3153B" w14:textId="77777777" w:rsidR="002F275C" w:rsidRDefault="002F275C">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2670" w14:textId="77777777" w:rsidR="002F275C" w:rsidRDefault="002F275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AF4E2" w14:textId="77777777" w:rsidR="002F275C" w:rsidRDefault="002F275C">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E2DB6" w14:textId="77777777" w:rsidR="002F275C" w:rsidRDefault="002F275C">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0C759" w14:textId="77777777" w:rsidR="002F275C" w:rsidRDefault="002F275C">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00A2C" w14:textId="77777777" w:rsidR="002F275C" w:rsidRDefault="002F275C">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D1A2C" w14:textId="77777777" w:rsidR="002F275C" w:rsidRDefault="002F275C">
    <w:pPr>
      <w:pStyle w:val="Heade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1E475" w14:textId="77777777" w:rsidR="002F275C" w:rsidRDefault="002F275C">
    <w:pPr>
      <w:pStyle w:val="Heade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38492" w14:textId="77777777" w:rsidR="002F275C" w:rsidRDefault="002F275C">
    <w:pPr>
      <w:pStyle w:val="Header"/>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60F3F" w14:textId="77777777" w:rsidR="002F275C" w:rsidRDefault="002F275C">
    <w:pPr>
      <w:pStyle w:val="Header"/>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ABF87" w14:textId="77777777" w:rsidR="002F275C" w:rsidRDefault="002F275C">
    <w:pPr>
      <w:pStyle w:val="Header"/>
    </w:pP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CCCA9" w14:textId="77777777" w:rsidR="002F275C" w:rsidRDefault="002F275C">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E0DE4" w14:textId="77777777" w:rsidR="002F275C" w:rsidRDefault="002F275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A6C67" w14:textId="77777777" w:rsidR="002F275C" w:rsidRDefault="002F275C">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AA86" w14:textId="77777777" w:rsidR="002F275C" w:rsidRDefault="002F275C">
    <w:pPr>
      <w:pStyle w:val="Header"/>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4E4EC" w14:textId="77777777" w:rsidR="002F275C" w:rsidRDefault="002F275C">
    <w:pPr>
      <w:pStyle w:val="Header"/>
    </w:pP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E9DE" w14:textId="77777777" w:rsidR="002F275C" w:rsidRDefault="002F275C">
    <w:pPr>
      <w:pStyle w:val="Header"/>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C5173" w14:textId="77777777" w:rsidR="002F275C" w:rsidRDefault="002F275C">
    <w:pPr>
      <w:pStyle w:val="Header"/>
    </w:pP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3F83D" w14:textId="77777777" w:rsidR="002F275C" w:rsidRDefault="002F275C">
    <w:pPr>
      <w:pStyle w:val="Header"/>
    </w:pP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EB7D1" w14:textId="77777777" w:rsidR="002F275C" w:rsidRDefault="002F275C">
    <w:pPr>
      <w:pStyle w:val="Header"/>
    </w:pP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8E484" w14:textId="77777777" w:rsidR="002F275C" w:rsidRDefault="002F275C">
    <w:pPr>
      <w:pStyle w:val="Header"/>
    </w:pP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30D2A" w14:textId="77777777" w:rsidR="002F275C" w:rsidRDefault="002F275C">
    <w:pPr>
      <w:pStyle w:val="Header"/>
    </w:pP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A6973" w14:textId="77777777" w:rsidR="002F275C" w:rsidRDefault="002F275C">
    <w:pPr>
      <w:pStyle w:val="Header"/>
    </w:pP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FCC23" w14:textId="77777777" w:rsidR="002F275C" w:rsidRDefault="002F275C">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5FA1E" w14:textId="77777777" w:rsidR="002F275C" w:rsidRDefault="002F275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DB531" w14:textId="77777777" w:rsidR="002F275C" w:rsidRDefault="002F275C">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FF65" w14:textId="77777777" w:rsidR="002F275C" w:rsidRDefault="002F275C">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B1869" w14:textId="77777777" w:rsidR="002F275C" w:rsidRDefault="002F275C">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11C9" w14:textId="77777777" w:rsidR="002F275C" w:rsidRDefault="002F275C">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CFB75" w14:textId="77777777" w:rsidR="002F275C" w:rsidRDefault="002F275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06B0"/>
    <w:multiLevelType w:val="hybridMultilevel"/>
    <w:tmpl w:val="996EA7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3D663CE"/>
    <w:multiLevelType w:val="hybridMultilevel"/>
    <w:tmpl w:val="2AC0692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48D3D5F"/>
    <w:multiLevelType w:val="hybridMultilevel"/>
    <w:tmpl w:val="56A0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A02C27"/>
    <w:multiLevelType w:val="hybridMultilevel"/>
    <w:tmpl w:val="FE28F71C"/>
    <w:lvl w:ilvl="0" w:tplc="0409000F">
      <w:start w:val="1"/>
      <w:numFmt w:val="decimal"/>
      <w:lvlText w:val="%1."/>
      <w:lvlJc w:val="left"/>
      <w:pPr>
        <w:tabs>
          <w:tab w:val="num" w:pos="720"/>
        </w:tabs>
        <w:ind w:left="720" w:hanging="360"/>
      </w:pPr>
      <w:rPr>
        <w:rFonts w:hint="default"/>
      </w:rPr>
    </w:lvl>
    <w:lvl w:ilvl="1" w:tplc="D8085C60" w:tentative="1">
      <w:start w:val="1"/>
      <w:numFmt w:val="bullet"/>
      <w:lvlText w:val="•"/>
      <w:lvlJc w:val="left"/>
      <w:pPr>
        <w:tabs>
          <w:tab w:val="num" w:pos="1440"/>
        </w:tabs>
        <w:ind w:left="1440" w:hanging="360"/>
      </w:pPr>
      <w:rPr>
        <w:rFonts w:ascii="Arial" w:hAnsi="Arial" w:hint="default"/>
      </w:rPr>
    </w:lvl>
    <w:lvl w:ilvl="2" w:tplc="45CCFCB8" w:tentative="1">
      <w:start w:val="1"/>
      <w:numFmt w:val="bullet"/>
      <w:lvlText w:val="•"/>
      <w:lvlJc w:val="left"/>
      <w:pPr>
        <w:tabs>
          <w:tab w:val="num" w:pos="2160"/>
        </w:tabs>
        <w:ind w:left="2160" w:hanging="360"/>
      </w:pPr>
      <w:rPr>
        <w:rFonts w:ascii="Arial" w:hAnsi="Arial" w:hint="default"/>
      </w:rPr>
    </w:lvl>
    <w:lvl w:ilvl="3" w:tplc="B35EC3A2" w:tentative="1">
      <w:start w:val="1"/>
      <w:numFmt w:val="bullet"/>
      <w:lvlText w:val="•"/>
      <w:lvlJc w:val="left"/>
      <w:pPr>
        <w:tabs>
          <w:tab w:val="num" w:pos="2880"/>
        </w:tabs>
        <w:ind w:left="2880" w:hanging="360"/>
      </w:pPr>
      <w:rPr>
        <w:rFonts w:ascii="Arial" w:hAnsi="Arial" w:hint="default"/>
      </w:rPr>
    </w:lvl>
    <w:lvl w:ilvl="4" w:tplc="C39E002E" w:tentative="1">
      <w:start w:val="1"/>
      <w:numFmt w:val="bullet"/>
      <w:lvlText w:val="•"/>
      <w:lvlJc w:val="left"/>
      <w:pPr>
        <w:tabs>
          <w:tab w:val="num" w:pos="3600"/>
        </w:tabs>
        <w:ind w:left="3600" w:hanging="360"/>
      </w:pPr>
      <w:rPr>
        <w:rFonts w:ascii="Arial" w:hAnsi="Arial" w:hint="default"/>
      </w:rPr>
    </w:lvl>
    <w:lvl w:ilvl="5" w:tplc="2F789118" w:tentative="1">
      <w:start w:val="1"/>
      <w:numFmt w:val="bullet"/>
      <w:lvlText w:val="•"/>
      <w:lvlJc w:val="left"/>
      <w:pPr>
        <w:tabs>
          <w:tab w:val="num" w:pos="4320"/>
        </w:tabs>
        <w:ind w:left="4320" w:hanging="360"/>
      </w:pPr>
      <w:rPr>
        <w:rFonts w:ascii="Arial" w:hAnsi="Arial" w:hint="default"/>
      </w:rPr>
    </w:lvl>
    <w:lvl w:ilvl="6" w:tplc="C7940B36" w:tentative="1">
      <w:start w:val="1"/>
      <w:numFmt w:val="bullet"/>
      <w:lvlText w:val="•"/>
      <w:lvlJc w:val="left"/>
      <w:pPr>
        <w:tabs>
          <w:tab w:val="num" w:pos="5040"/>
        </w:tabs>
        <w:ind w:left="5040" w:hanging="360"/>
      </w:pPr>
      <w:rPr>
        <w:rFonts w:ascii="Arial" w:hAnsi="Arial" w:hint="default"/>
      </w:rPr>
    </w:lvl>
    <w:lvl w:ilvl="7" w:tplc="91F6F386" w:tentative="1">
      <w:start w:val="1"/>
      <w:numFmt w:val="bullet"/>
      <w:lvlText w:val="•"/>
      <w:lvlJc w:val="left"/>
      <w:pPr>
        <w:tabs>
          <w:tab w:val="num" w:pos="5760"/>
        </w:tabs>
        <w:ind w:left="5760" w:hanging="360"/>
      </w:pPr>
      <w:rPr>
        <w:rFonts w:ascii="Arial" w:hAnsi="Arial" w:hint="default"/>
      </w:rPr>
    </w:lvl>
    <w:lvl w:ilvl="8" w:tplc="DC066370" w:tentative="1">
      <w:start w:val="1"/>
      <w:numFmt w:val="bullet"/>
      <w:lvlText w:val="•"/>
      <w:lvlJc w:val="left"/>
      <w:pPr>
        <w:tabs>
          <w:tab w:val="num" w:pos="6480"/>
        </w:tabs>
        <w:ind w:left="6480" w:hanging="360"/>
      </w:pPr>
      <w:rPr>
        <w:rFonts w:ascii="Arial" w:hAnsi="Arial" w:hint="default"/>
      </w:rPr>
    </w:lvl>
  </w:abstractNum>
  <w:abstractNum w:abstractNumId="4">
    <w:nsid w:val="09FC279E"/>
    <w:multiLevelType w:val="hybridMultilevel"/>
    <w:tmpl w:val="13040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5F52E1"/>
    <w:multiLevelType w:val="hybridMultilevel"/>
    <w:tmpl w:val="B3C03A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6406BF"/>
    <w:multiLevelType w:val="hybridMultilevel"/>
    <w:tmpl w:val="EFA6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C4C01"/>
    <w:multiLevelType w:val="hybridMultilevel"/>
    <w:tmpl w:val="180A94D2"/>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3">
      <w:start w:val="1"/>
      <w:numFmt w:val="bullet"/>
      <w:lvlText w:val="o"/>
      <w:lvlJc w:val="left"/>
      <w:pPr>
        <w:ind w:left="3700" w:hanging="360"/>
      </w:pPr>
      <w:rPr>
        <w:rFonts w:ascii="Courier New" w:hAnsi="Courier New" w:cs="Courier New"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8">
    <w:nsid w:val="16F97CCF"/>
    <w:multiLevelType w:val="hybridMultilevel"/>
    <w:tmpl w:val="E610B2E0"/>
    <w:lvl w:ilvl="0" w:tplc="EDEC1774">
      <w:start w:val="1"/>
      <w:numFmt w:val="bullet"/>
      <w:lvlText w:val="▪"/>
      <w:lvlJc w:val="left"/>
      <w:pPr>
        <w:ind w:left="492" w:hanging="221"/>
      </w:pPr>
      <w:rPr>
        <w:rFonts w:ascii="Arial" w:eastAsia="Arial" w:hAnsi="Arial" w:hint="default"/>
        <w:color w:val="333333"/>
        <w:w w:val="104"/>
        <w:sz w:val="19"/>
        <w:szCs w:val="19"/>
      </w:rPr>
    </w:lvl>
    <w:lvl w:ilvl="1" w:tplc="0CF2FC88">
      <w:start w:val="1"/>
      <w:numFmt w:val="bullet"/>
      <w:lvlText w:val="•"/>
      <w:lvlJc w:val="left"/>
      <w:pPr>
        <w:ind w:left="587" w:hanging="221"/>
      </w:pPr>
      <w:rPr>
        <w:rFonts w:hint="default"/>
      </w:rPr>
    </w:lvl>
    <w:lvl w:ilvl="2" w:tplc="813C5B80">
      <w:start w:val="1"/>
      <w:numFmt w:val="bullet"/>
      <w:lvlText w:val="•"/>
      <w:lvlJc w:val="left"/>
      <w:pPr>
        <w:ind w:left="681" w:hanging="221"/>
      </w:pPr>
      <w:rPr>
        <w:rFonts w:hint="default"/>
      </w:rPr>
    </w:lvl>
    <w:lvl w:ilvl="3" w:tplc="BA1C339C">
      <w:start w:val="1"/>
      <w:numFmt w:val="bullet"/>
      <w:lvlText w:val="•"/>
      <w:lvlJc w:val="left"/>
      <w:pPr>
        <w:ind w:left="776" w:hanging="221"/>
      </w:pPr>
      <w:rPr>
        <w:rFonts w:hint="default"/>
      </w:rPr>
    </w:lvl>
    <w:lvl w:ilvl="4" w:tplc="716A579A">
      <w:start w:val="1"/>
      <w:numFmt w:val="bullet"/>
      <w:lvlText w:val="•"/>
      <w:lvlJc w:val="left"/>
      <w:pPr>
        <w:ind w:left="871" w:hanging="221"/>
      </w:pPr>
      <w:rPr>
        <w:rFonts w:hint="default"/>
      </w:rPr>
    </w:lvl>
    <w:lvl w:ilvl="5" w:tplc="13A4E420">
      <w:start w:val="1"/>
      <w:numFmt w:val="bullet"/>
      <w:lvlText w:val="•"/>
      <w:lvlJc w:val="left"/>
      <w:pPr>
        <w:ind w:left="966" w:hanging="221"/>
      </w:pPr>
      <w:rPr>
        <w:rFonts w:hint="default"/>
      </w:rPr>
    </w:lvl>
    <w:lvl w:ilvl="6" w:tplc="22046098">
      <w:start w:val="1"/>
      <w:numFmt w:val="bullet"/>
      <w:lvlText w:val="•"/>
      <w:lvlJc w:val="left"/>
      <w:pPr>
        <w:ind w:left="1060" w:hanging="221"/>
      </w:pPr>
      <w:rPr>
        <w:rFonts w:hint="default"/>
      </w:rPr>
    </w:lvl>
    <w:lvl w:ilvl="7" w:tplc="36001F5A">
      <w:start w:val="1"/>
      <w:numFmt w:val="bullet"/>
      <w:lvlText w:val="•"/>
      <w:lvlJc w:val="left"/>
      <w:pPr>
        <w:ind w:left="1155" w:hanging="221"/>
      </w:pPr>
      <w:rPr>
        <w:rFonts w:hint="default"/>
      </w:rPr>
    </w:lvl>
    <w:lvl w:ilvl="8" w:tplc="310A9564">
      <w:start w:val="1"/>
      <w:numFmt w:val="bullet"/>
      <w:lvlText w:val="•"/>
      <w:lvlJc w:val="left"/>
      <w:pPr>
        <w:ind w:left="1250" w:hanging="221"/>
      </w:pPr>
      <w:rPr>
        <w:rFonts w:hint="default"/>
      </w:rPr>
    </w:lvl>
  </w:abstractNum>
  <w:abstractNum w:abstractNumId="9">
    <w:nsid w:val="19E46459"/>
    <w:multiLevelType w:val="hybridMultilevel"/>
    <w:tmpl w:val="F6A6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A4025"/>
    <w:multiLevelType w:val="hybridMultilevel"/>
    <w:tmpl w:val="16CE2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D7963F9"/>
    <w:multiLevelType w:val="hybridMultilevel"/>
    <w:tmpl w:val="7506D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4565F9"/>
    <w:multiLevelType w:val="hybridMultilevel"/>
    <w:tmpl w:val="863E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E2768E"/>
    <w:multiLevelType w:val="hybridMultilevel"/>
    <w:tmpl w:val="FE9E9176"/>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4">
    <w:nsid w:val="215742E9"/>
    <w:multiLevelType w:val="hybridMultilevel"/>
    <w:tmpl w:val="717C26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16D0733"/>
    <w:multiLevelType w:val="hybridMultilevel"/>
    <w:tmpl w:val="B2784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9A26FF"/>
    <w:multiLevelType w:val="hybridMultilevel"/>
    <w:tmpl w:val="98F8F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CD4A84"/>
    <w:multiLevelType w:val="hybridMultilevel"/>
    <w:tmpl w:val="70C824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2F53B53"/>
    <w:multiLevelType w:val="hybridMultilevel"/>
    <w:tmpl w:val="2F9852BA"/>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5">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9">
    <w:nsid w:val="23AE0C92"/>
    <w:multiLevelType w:val="hybridMultilevel"/>
    <w:tmpl w:val="EB20DB26"/>
    <w:lvl w:ilvl="0" w:tplc="04090001">
      <w:start w:val="1"/>
      <w:numFmt w:val="bullet"/>
      <w:lvlText w:val=""/>
      <w:lvlJc w:val="left"/>
      <w:pPr>
        <w:ind w:left="3340" w:hanging="360"/>
      </w:pPr>
      <w:rPr>
        <w:rFonts w:ascii="Symbol" w:hAnsi="Symbol" w:hint="default"/>
      </w:rPr>
    </w:lvl>
    <w:lvl w:ilvl="1" w:tplc="04090003" w:tentative="1">
      <w:start w:val="1"/>
      <w:numFmt w:val="bullet"/>
      <w:lvlText w:val="o"/>
      <w:lvlJc w:val="left"/>
      <w:pPr>
        <w:ind w:left="4060" w:hanging="360"/>
      </w:pPr>
      <w:rPr>
        <w:rFonts w:ascii="Courier New" w:hAnsi="Courier New" w:cs="Courier New" w:hint="default"/>
      </w:rPr>
    </w:lvl>
    <w:lvl w:ilvl="2" w:tplc="04090005" w:tentative="1">
      <w:start w:val="1"/>
      <w:numFmt w:val="bullet"/>
      <w:lvlText w:val=""/>
      <w:lvlJc w:val="left"/>
      <w:pPr>
        <w:ind w:left="4780" w:hanging="360"/>
      </w:pPr>
      <w:rPr>
        <w:rFonts w:ascii="Wingdings" w:hAnsi="Wingdings" w:hint="default"/>
      </w:rPr>
    </w:lvl>
    <w:lvl w:ilvl="3" w:tplc="04090001" w:tentative="1">
      <w:start w:val="1"/>
      <w:numFmt w:val="bullet"/>
      <w:lvlText w:val=""/>
      <w:lvlJc w:val="left"/>
      <w:pPr>
        <w:ind w:left="5500" w:hanging="360"/>
      </w:pPr>
      <w:rPr>
        <w:rFonts w:ascii="Symbol" w:hAnsi="Symbol" w:hint="default"/>
      </w:rPr>
    </w:lvl>
    <w:lvl w:ilvl="4" w:tplc="04090003" w:tentative="1">
      <w:start w:val="1"/>
      <w:numFmt w:val="bullet"/>
      <w:lvlText w:val="o"/>
      <w:lvlJc w:val="left"/>
      <w:pPr>
        <w:ind w:left="6220" w:hanging="360"/>
      </w:pPr>
      <w:rPr>
        <w:rFonts w:ascii="Courier New" w:hAnsi="Courier New" w:cs="Courier New" w:hint="default"/>
      </w:rPr>
    </w:lvl>
    <w:lvl w:ilvl="5" w:tplc="04090005" w:tentative="1">
      <w:start w:val="1"/>
      <w:numFmt w:val="bullet"/>
      <w:lvlText w:val=""/>
      <w:lvlJc w:val="left"/>
      <w:pPr>
        <w:ind w:left="6940" w:hanging="360"/>
      </w:pPr>
      <w:rPr>
        <w:rFonts w:ascii="Wingdings" w:hAnsi="Wingdings" w:hint="default"/>
      </w:rPr>
    </w:lvl>
    <w:lvl w:ilvl="6" w:tplc="04090001" w:tentative="1">
      <w:start w:val="1"/>
      <w:numFmt w:val="bullet"/>
      <w:lvlText w:val=""/>
      <w:lvlJc w:val="left"/>
      <w:pPr>
        <w:ind w:left="7660" w:hanging="360"/>
      </w:pPr>
      <w:rPr>
        <w:rFonts w:ascii="Symbol" w:hAnsi="Symbol" w:hint="default"/>
      </w:rPr>
    </w:lvl>
    <w:lvl w:ilvl="7" w:tplc="04090003" w:tentative="1">
      <w:start w:val="1"/>
      <w:numFmt w:val="bullet"/>
      <w:lvlText w:val="o"/>
      <w:lvlJc w:val="left"/>
      <w:pPr>
        <w:ind w:left="8380" w:hanging="360"/>
      </w:pPr>
      <w:rPr>
        <w:rFonts w:ascii="Courier New" w:hAnsi="Courier New" w:cs="Courier New" w:hint="default"/>
      </w:rPr>
    </w:lvl>
    <w:lvl w:ilvl="8" w:tplc="04090005" w:tentative="1">
      <w:start w:val="1"/>
      <w:numFmt w:val="bullet"/>
      <w:lvlText w:val=""/>
      <w:lvlJc w:val="left"/>
      <w:pPr>
        <w:ind w:left="9100" w:hanging="360"/>
      </w:pPr>
      <w:rPr>
        <w:rFonts w:ascii="Wingdings" w:hAnsi="Wingdings" w:hint="default"/>
      </w:rPr>
    </w:lvl>
  </w:abstractNum>
  <w:abstractNum w:abstractNumId="20">
    <w:nsid w:val="24661D4C"/>
    <w:multiLevelType w:val="hybridMultilevel"/>
    <w:tmpl w:val="6BFC3E7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1">
    <w:nsid w:val="24CA06CF"/>
    <w:multiLevelType w:val="hybridMultilevel"/>
    <w:tmpl w:val="A6EC5876"/>
    <w:lvl w:ilvl="0" w:tplc="04090001">
      <w:start w:val="1"/>
      <w:numFmt w:val="bullet"/>
      <w:lvlText w:val=""/>
      <w:lvlJc w:val="left"/>
      <w:pPr>
        <w:ind w:left="1082" w:hanging="360"/>
      </w:pPr>
      <w:rPr>
        <w:rFonts w:ascii="Symbol" w:hAnsi="Symbo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22">
    <w:nsid w:val="27953399"/>
    <w:multiLevelType w:val="hybridMultilevel"/>
    <w:tmpl w:val="41721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12BD7"/>
    <w:multiLevelType w:val="hybridMultilevel"/>
    <w:tmpl w:val="25548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FA12B4"/>
    <w:multiLevelType w:val="hybridMultilevel"/>
    <w:tmpl w:val="79B20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F00559"/>
    <w:multiLevelType w:val="hybridMultilevel"/>
    <w:tmpl w:val="A400F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BB744F6"/>
    <w:multiLevelType w:val="hybridMultilevel"/>
    <w:tmpl w:val="92F8B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E496C6E"/>
    <w:multiLevelType w:val="hybridMultilevel"/>
    <w:tmpl w:val="F774DC34"/>
    <w:lvl w:ilvl="0" w:tplc="04090003">
      <w:start w:val="1"/>
      <w:numFmt w:val="bullet"/>
      <w:lvlText w:val="o"/>
      <w:lvlJc w:val="left"/>
      <w:pPr>
        <w:ind w:left="2260" w:hanging="360"/>
      </w:pPr>
      <w:rPr>
        <w:rFonts w:ascii="Courier New" w:hAnsi="Courier New" w:cs="Courier New"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8">
    <w:nsid w:val="35164689"/>
    <w:multiLevelType w:val="hybridMultilevel"/>
    <w:tmpl w:val="8792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13E4B"/>
    <w:multiLevelType w:val="hybridMultilevel"/>
    <w:tmpl w:val="161A3BFA"/>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0">
    <w:nsid w:val="3C327F20"/>
    <w:multiLevelType w:val="hybridMultilevel"/>
    <w:tmpl w:val="8F24CBA4"/>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1">
    <w:nsid w:val="45B43BA5"/>
    <w:multiLevelType w:val="hybridMultilevel"/>
    <w:tmpl w:val="D8D4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6F1516C"/>
    <w:multiLevelType w:val="hybridMultilevel"/>
    <w:tmpl w:val="C6D4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7277BF"/>
    <w:multiLevelType w:val="hybridMultilevel"/>
    <w:tmpl w:val="52166A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8F347B1"/>
    <w:multiLevelType w:val="hybridMultilevel"/>
    <w:tmpl w:val="3E3A86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05B67E2"/>
    <w:multiLevelType w:val="hybridMultilevel"/>
    <w:tmpl w:val="0B3C62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4BE5261"/>
    <w:multiLevelType w:val="hybridMultilevel"/>
    <w:tmpl w:val="8108744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55B95BED"/>
    <w:multiLevelType w:val="hybridMultilevel"/>
    <w:tmpl w:val="C3ECCCF4"/>
    <w:lvl w:ilvl="0" w:tplc="59F0AB0C">
      <w:start w:val="1"/>
      <w:numFmt w:val="bullet"/>
      <w:lvlText w:val="•"/>
      <w:lvlJc w:val="left"/>
      <w:pPr>
        <w:tabs>
          <w:tab w:val="num" w:pos="1800"/>
        </w:tabs>
        <w:ind w:left="1800" w:hanging="360"/>
      </w:pPr>
      <w:rPr>
        <w:rFonts w:ascii="Arial" w:hAnsi="Arial" w:hint="default"/>
      </w:rPr>
    </w:lvl>
    <w:lvl w:ilvl="1" w:tplc="560A4352" w:tentative="1">
      <w:start w:val="1"/>
      <w:numFmt w:val="bullet"/>
      <w:lvlText w:val="•"/>
      <w:lvlJc w:val="left"/>
      <w:pPr>
        <w:tabs>
          <w:tab w:val="num" w:pos="2520"/>
        </w:tabs>
        <w:ind w:left="2520" w:hanging="360"/>
      </w:pPr>
      <w:rPr>
        <w:rFonts w:ascii="Arial" w:hAnsi="Arial" w:hint="default"/>
      </w:rPr>
    </w:lvl>
    <w:lvl w:ilvl="2" w:tplc="2D1E4DF8" w:tentative="1">
      <w:start w:val="1"/>
      <w:numFmt w:val="bullet"/>
      <w:lvlText w:val="•"/>
      <w:lvlJc w:val="left"/>
      <w:pPr>
        <w:tabs>
          <w:tab w:val="num" w:pos="3240"/>
        </w:tabs>
        <w:ind w:left="3240" w:hanging="360"/>
      </w:pPr>
      <w:rPr>
        <w:rFonts w:ascii="Arial" w:hAnsi="Arial" w:hint="default"/>
      </w:rPr>
    </w:lvl>
    <w:lvl w:ilvl="3" w:tplc="75140F6E" w:tentative="1">
      <w:start w:val="1"/>
      <w:numFmt w:val="bullet"/>
      <w:lvlText w:val="•"/>
      <w:lvlJc w:val="left"/>
      <w:pPr>
        <w:tabs>
          <w:tab w:val="num" w:pos="3960"/>
        </w:tabs>
        <w:ind w:left="3960" w:hanging="360"/>
      </w:pPr>
      <w:rPr>
        <w:rFonts w:ascii="Arial" w:hAnsi="Arial" w:hint="default"/>
      </w:rPr>
    </w:lvl>
    <w:lvl w:ilvl="4" w:tplc="3AB24D56" w:tentative="1">
      <w:start w:val="1"/>
      <w:numFmt w:val="bullet"/>
      <w:lvlText w:val="•"/>
      <w:lvlJc w:val="left"/>
      <w:pPr>
        <w:tabs>
          <w:tab w:val="num" w:pos="4680"/>
        </w:tabs>
        <w:ind w:left="4680" w:hanging="360"/>
      </w:pPr>
      <w:rPr>
        <w:rFonts w:ascii="Arial" w:hAnsi="Arial" w:hint="default"/>
      </w:rPr>
    </w:lvl>
    <w:lvl w:ilvl="5" w:tplc="52BC6098" w:tentative="1">
      <w:start w:val="1"/>
      <w:numFmt w:val="bullet"/>
      <w:lvlText w:val="•"/>
      <w:lvlJc w:val="left"/>
      <w:pPr>
        <w:tabs>
          <w:tab w:val="num" w:pos="5400"/>
        </w:tabs>
        <w:ind w:left="5400" w:hanging="360"/>
      </w:pPr>
      <w:rPr>
        <w:rFonts w:ascii="Arial" w:hAnsi="Arial" w:hint="default"/>
      </w:rPr>
    </w:lvl>
    <w:lvl w:ilvl="6" w:tplc="2CBEC42A" w:tentative="1">
      <w:start w:val="1"/>
      <w:numFmt w:val="bullet"/>
      <w:lvlText w:val="•"/>
      <w:lvlJc w:val="left"/>
      <w:pPr>
        <w:tabs>
          <w:tab w:val="num" w:pos="6120"/>
        </w:tabs>
        <w:ind w:left="6120" w:hanging="360"/>
      </w:pPr>
      <w:rPr>
        <w:rFonts w:ascii="Arial" w:hAnsi="Arial" w:hint="default"/>
      </w:rPr>
    </w:lvl>
    <w:lvl w:ilvl="7" w:tplc="2EA84E64" w:tentative="1">
      <w:start w:val="1"/>
      <w:numFmt w:val="bullet"/>
      <w:lvlText w:val="•"/>
      <w:lvlJc w:val="left"/>
      <w:pPr>
        <w:tabs>
          <w:tab w:val="num" w:pos="6840"/>
        </w:tabs>
        <w:ind w:left="6840" w:hanging="360"/>
      </w:pPr>
      <w:rPr>
        <w:rFonts w:ascii="Arial" w:hAnsi="Arial" w:hint="default"/>
      </w:rPr>
    </w:lvl>
    <w:lvl w:ilvl="8" w:tplc="A42828D6" w:tentative="1">
      <w:start w:val="1"/>
      <w:numFmt w:val="bullet"/>
      <w:lvlText w:val="•"/>
      <w:lvlJc w:val="left"/>
      <w:pPr>
        <w:tabs>
          <w:tab w:val="num" w:pos="7560"/>
        </w:tabs>
        <w:ind w:left="7560" w:hanging="360"/>
      </w:pPr>
      <w:rPr>
        <w:rFonts w:ascii="Arial" w:hAnsi="Arial" w:hint="default"/>
      </w:rPr>
    </w:lvl>
  </w:abstractNum>
  <w:abstractNum w:abstractNumId="38">
    <w:nsid w:val="55EA49E4"/>
    <w:multiLevelType w:val="hybridMultilevel"/>
    <w:tmpl w:val="B5783F6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9">
    <w:nsid w:val="57B16552"/>
    <w:multiLevelType w:val="hybridMultilevel"/>
    <w:tmpl w:val="81D2E662"/>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0">
    <w:nsid w:val="58E21084"/>
    <w:multiLevelType w:val="hybridMultilevel"/>
    <w:tmpl w:val="7A625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943BF5"/>
    <w:multiLevelType w:val="hybridMultilevel"/>
    <w:tmpl w:val="BCDCB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AC50BB7"/>
    <w:multiLevelType w:val="hybridMultilevel"/>
    <w:tmpl w:val="1B9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A5C56"/>
    <w:multiLevelType w:val="hybridMultilevel"/>
    <w:tmpl w:val="1182045E"/>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4">
    <w:nsid w:val="5EA81192"/>
    <w:multiLevelType w:val="hybridMultilevel"/>
    <w:tmpl w:val="8D463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5F4071DD"/>
    <w:multiLevelType w:val="hybridMultilevel"/>
    <w:tmpl w:val="05088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3EF0F29"/>
    <w:multiLevelType w:val="hybridMultilevel"/>
    <w:tmpl w:val="6FE4E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4BA7F86"/>
    <w:multiLevelType w:val="hybridMultilevel"/>
    <w:tmpl w:val="040C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82869"/>
    <w:multiLevelType w:val="hybridMultilevel"/>
    <w:tmpl w:val="220A4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C00134C"/>
    <w:multiLevelType w:val="hybridMultilevel"/>
    <w:tmpl w:val="867A7AD0"/>
    <w:lvl w:ilvl="0" w:tplc="E20C6F92">
      <w:start w:val="1"/>
      <w:numFmt w:val="bullet"/>
      <w:lvlText w:val="•"/>
      <w:lvlJc w:val="left"/>
      <w:pPr>
        <w:tabs>
          <w:tab w:val="num" w:pos="720"/>
        </w:tabs>
        <w:ind w:left="720" w:hanging="360"/>
      </w:pPr>
      <w:rPr>
        <w:rFonts w:ascii="Arial" w:hAnsi="Arial" w:hint="default"/>
      </w:rPr>
    </w:lvl>
    <w:lvl w:ilvl="1" w:tplc="C68C6D52">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DDA6D92A">
      <w:start w:val="1"/>
      <w:numFmt w:val="bullet"/>
      <w:lvlText w:val="•"/>
      <w:lvlJc w:val="left"/>
      <w:pPr>
        <w:tabs>
          <w:tab w:val="num" w:pos="2880"/>
        </w:tabs>
        <w:ind w:left="2880" w:hanging="360"/>
      </w:pPr>
      <w:rPr>
        <w:rFonts w:ascii="Arial" w:hAnsi="Arial" w:hint="default"/>
      </w:rPr>
    </w:lvl>
    <w:lvl w:ilvl="4" w:tplc="DA440C8E" w:tentative="1">
      <w:start w:val="1"/>
      <w:numFmt w:val="bullet"/>
      <w:lvlText w:val="•"/>
      <w:lvlJc w:val="left"/>
      <w:pPr>
        <w:tabs>
          <w:tab w:val="num" w:pos="3600"/>
        </w:tabs>
        <w:ind w:left="3600" w:hanging="360"/>
      </w:pPr>
      <w:rPr>
        <w:rFonts w:ascii="Arial" w:hAnsi="Arial" w:hint="default"/>
      </w:rPr>
    </w:lvl>
    <w:lvl w:ilvl="5" w:tplc="F108553C" w:tentative="1">
      <w:start w:val="1"/>
      <w:numFmt w:val="bullet"/>
      <w:lvlText w:val="•"/>
      <w:lvlJc w:val="left"/>
      <w:pPr>
        <w:tabs>
          <w:tab w:val="num" w:pos="4320"/>
        </w:tabs>
        <w:ind w:left="4320" w:hanging="360"/>
      </w:pPr>
      <w:rPr>
        <w:rFonts w:ascii="Arial" w:hAnsi="Arial" w:hint="default"/>
      </w:rPr>
    </w:lvl>
    <w:lvl w:ilvl="6" w:tplc="70B2E0BE" w:tentative="1">
      <w:start w:val="1"/>
      <w:numFmt w:val="bullet"/>
      <w:lvlText w:val="•"/>
      <w:lvlJc w:val="left"/>
      <w:pPr>
        <w:tabs>
          <w:tab w:val="num" w:pos="5040"/>
        </w:tabs>
        <w:ind w:left="5040" w:hanging="360"/>
      </w:pPr>
      <w:rPr>
        <w:rFonts w:ascii="Arial" w:hAnsi="Arial" w:hint="default"/>
      </w:rPr>
    </w:lvl>
    <w:lvl w:ilvl="7" w:tplc="5538C84A" w:tentative="1">
      <w:start w:val="1"/>
      <w:numFmt w:val="bullet"/>
      <w:lvlText w:val="•"/>
      <w:lvlJc w:val="left"/>
      <w:pPr>
        <w:tabs>
          <w:tab w:val="num" w:pos="5760"/>
        </w:tabs>
        <w:ind w:left="5760" w:hanging="360"/>
      </w:pPr>
      <w:rPr>
        <w:rFonts w:ascii="Arial" w:hAnsi="Arial" w:hint="default"/>
      </w:rPr>
    </w:lvl>
    <w:lvl w:ilvl="8" w:tplc="68668A66" w:tentative="1">
      <w:start w:val="1"/>
      <w:numFmt w:val="bullet"/>
      <w:lvlText w:val="•"/>
      <w:lvlJc w:val="left"/>
      <w:pPr>
        <w:tabs>
          <w:tab w:val="num" w:pos="6480"/>
        </w:tabs>
        <w:ind w:left="6480" w:hanging="360"/>
      </w:pPr>
      <w:rPr>
        <w:rFonts w:ascii="Arial" w:hAnsi="Arial" w:hint="default"/>
      </w:rPr>
    </w:lvl>
  </w:abstractNum>
  <w:abstractNum w:abstractNumId="50">
    <w:nsid w:val="6F4A3984"/>
    <w:multiLevelType w:val="hybridMultilevel"/>
    <w:tmpl w:val="6860B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0966F48"/>
    <w:multiLevelType w:val="hybridMultilevel"/>
    <w:tmpl w:val="A84AA2C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52">
    <w:nsid w:val="7578520A"/>
    <w:multiLevelType w:val="hybridMultilevel"/>
    <w:tmpl w:val="0D18BC6A"/>
    <w:lvl w:ilvl="0" w:tplc="04090003">
      <w:start w:val="1"/>
      <w:numFmt w:val="bullet"/>
      <w:lvlText w:val="o"/>
      <w:lvlJc w:val="left"/>
      <w:pPr>
        <w:ind w:left="971" w:hanging="360"/>
      </w:pPr>
      <w:rPr>
        <w:rFonts w:ascii="Courier New" w:hAnsi="Courier New" w:cs="Courier New" w:hint="default"/>
        <w:color w:val="BD582C"/>
        <w:sz w:val="24"/>
        <w:szCs w:val="24"/>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53">
    <w:nsid w:val="759938A9"/>
    <w:multiLevelType w:val="hybridMultilevel"/>
    <w:tmpl w:val="D6D64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8430232"/>
    <w:multiLevelType w:val="hybridMultilevel"/>
    <w:tmpl w:val="8E0E1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2C303A"/>
    <w:multiLevelType w:val="hybridMultilevel"/>
    <w:tmpl w:val="CAD2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DF18BE"/>
    <w:multiLevelType w:val="hybridMultilevel"/>
    <w:tmpl w:val="E36430D0"/>
    <w:lvl w:ilvl="0" w:tplc="6AF6F3BA">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B652DB0"/>
    <w:multiLevelType w:val="hybridMultilevel"/>
    <w:tmpl w:val="D08E5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7B79171A"/>
    <w:multiLevelType w:val="hybridMultilevel"/>
    <w:tmpl w:val="D486D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FC16725"/>
    <w:multiLevelType w:val="hybridMultilevel"/>
    <w:tmpl w:val="62BAE2C8"/>
    <w:lvl w:ilvl="0" w:tplc="04090001">
      <w:start w:val="1"/>
      <w:numFmt w:val="bullet"/>
      <w:lvlText w:val=""/>
      <w:lvlJc w:val="left"/>
      <w:pPr>
        <w:ind w:left="2260" w:hanging="360"/>
      </w:pPr>
      <w:rPr>
        <w:rFonts w:ascii="Symbol" w:hAnsi="Symbol"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num w:numId="1">
    <w:abstractNumId w:val="37"/>
  </w:num>
  <w:num w:numId="2">
    <w:abstractNumId w:val="8"/>
  </w:num>
  <w:num w:numId="3">
    <w:abstractNumId w:val="49"/>
  </w:num>
  <w:num w:numId="4">
    <w:abstractNumId w:val="51"/>
  </w:num>
  <w:num w:numId="5">
    <w:abstractNumId w:val="30"/>
  </w:num>
  <w:num w:numId="6">
    <w:abstractNumId w:val="18"/>
  </w:num>
  <w:num w:numId="7">
    <w:abstractNumId w:val="20"/>
  </w:num>
  <w:num w:numId="8">
    <w:abstractNumId w:val="52"/>
  </w:num>
  <w:num w:numId="9">
    <w:abstractNumId w:val="54"/>
  </w:num>
  <w:num w:numId="10">
    <w:abstractNumId w:val="1"/>
  </w:num>
  <w:num w:numId="11">
    <w:abstractNumId w:val="3"/>
  </w:num>
  <w:num w:numId="12">
    <w:abstractNumId w:val="16"/>
  </w:num>
  <w:num w:numId="13">
    <w:abstractNumId w:val="19"/>
  </w:num>
  <w:num w:numId="14">
    <w:abstractNumId w:val="40"/>
  </w:num>
  <w:num w:numId="15">
    <w:abstractNumId w:val="12"/>
  </w:num>
  <w:num w:numId="16">
    <w:abstractNumId w:val="11"/>
  </w:num>
  <w:num w:numId="17">
    <w:abstractNumId w:val="4"/>
  </w:num>
  <w:num w:numId="18">
    <w:abstractNumId w:val="2"/>
  </w:num>
  <w:num w:numId="19">
    <w:abstractNumId w:val="53"/>
  </w:num>
  <w:num w:numId="20">
    <w:abstractNumId w:val="15"/>
  </w:num>
  <w:num w:numId="21">
    <w:abstractNumId w:val="58"/>
  </w:num>
  <w:num w:numId="22">
    <w:abstractNumId w:val="43"/>
  </w:num>
  <w:num w:numId="23">
    <w:abstractNumId w:val="46"/>
  </w:num>
  <w:num w:numId="24">
    <w:abstractNumId w:val="29"/>
  </w:num>
  <w:num w:numId="25">
    <w:abstractNumId w:val="39"/>
  </w:num>
  <w:num w:numId="26">
    <w:abstractNumId w:val="5"/>
  </w:num>
  <w:num w:numId="27">
    <w:abstractNumId w:val="25"/>
  </w:num>
  <w:num w:numId="28">
    <w:abstractNumId w:val="45"/>
  </w:num>
  <w:num w:numId="29">
    <w:abstractNumId w:val="50"/>
  </w:num>
  <w:num w:numId="30">
    <w:abstractNumId w:val="26"/>
  </w:num>
  <w:num w:numId="31">
    <w:abstractNumId w:val="31"/>
  </w:num>
  <w:num w:numId="32">
    <w:abstractNumId w:val="35"/>
  </w:num>
  <w:num w:numId="33">
    <w:abstractNumId w:val="59"/>
  </w:num>
  <w:num w:numId="34">
    <w:abstractNumId w:val="23"/>
  </w:num>
  <w:num w:numId="35">
    <w:abstractNumId w:val="10"/>
  </w:num>
  <w:num w:numId="36">
    <w:abstractNumId w:val="27"/>
  </w:num>
  <w:num w:numId="37">
    <w:abstractNumId w:val="24"/>
  </w:num>
  <w:num w:numId="38">
    <w:abstractNumId w:val="41"/>
  </w:num>
  <w:num w:numId="39">
    <w:abstractNumId w:val="7"/>
  </w:num>
  <w:num w:numId="40">
    <w:abstractNumId w:val="17"/>
  </w:num>
  <w:num w:numId="41">
    <w:abstractNumId w:val="21"/>
  </w:num>
  <w:num w:numId="42">
    <w:abstractNumId w:val="6"/>
  </w:num>
  <w:num w:numId="43">
    <w:abstractNumId w:val="48"/>
  </w:num>
  <w:num w:numId="44">
    <w:abstractNumId w:val="34"/>
  </w:num>
  <w:num w:numId="45">
    <w:abstractNumId w:val="32"/>
  </w:num>
  <w:num w:numId="46">
    <w:abstractNumId w:val="44"/>
  </w:num>
  <w:num w:numId="47">
    <w:abstractNumId w:val="14"/>
  </w:num>
  <w:num w:numId="48">
    <w:abstractNumId w:val="33"/>
  </w:num>
  <w:num w:numId="49">
    <w:abstractNumId w:val="36"/>
  </w:num>
  <w:num w:numId="50">
    <w:abstractNumId w:val="0"/>
  </w:num>
  <w:num w:numId="51">
    <w:abstractNumId w:val="42"/>
  </w:num>
  <w:num w:numId="52">
    <w:abstractNumId w:val="22"/>
  </w:num>
  <w:num w:numId="53">
    <w:abstractNumId w:val="47"/>
  </w:num>
  <w:num w:numId="54">
    <w:abstractNumId w:val="55"/>
  </w:num>
  <w:num w:numId="55">
    <w:abstractNumId w:val="28"/>
  </w:num>
  <w:num w:numId="56">
    <w:abstractNumId w:val="9"/>
  </w:num>
  <w:num w:numId="57">
    <w:abstractNumId w:val="13"/>
  </w:num>
  <w:num w:numId="58">
    <w:abstractNumId w:val="38"/>
  </w:num>
  <w:num w:numId="59">
    <w:abstractNumId w:val="57"/>
  </w:num>
  <w:num w:numId="60">
    <w:abstractNumId w:val="56"/>
  </w:num>
  <w:numIdMacAtCleanup w:val="6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n, Tami">
    <w15:presenceInfo w15:providerId="AD" w15:userId="S-1-5-21-280651528-1570258706-317593308-7348"/>
  </w15:person>
  <w15:person w15:author="Tran Nguyen">
    <w15:presenceInfo w15:providerId="Windows Live" w15:userId="514cabe0769c7547"/>
  </w15:person>
  <w15:person w15:author="Tami Chin">
    <w15:presenceInfo w15:providerId="AD" w15:userId="S-1-5-21-280651528-1570258706-317593308-7348"/>
  </w15:person>
  <w15:person w15:author="Gross, Eric">
    <w15:presenceInfo w15:providerId="None" w15:userId="Gross, 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c1NTI2tLA0MDY2sDBX0lEKTi0uzszPAykwtKwFAM0cmJ4tAAAA"/>
  </w:docVars>
  <w:rsids>
    <w:rsidRoot w:val="004A61D8"/>
    <w:rsid w:val="000001E8"/>
    <w:rsid w:val="00000557"/>
    <w:rsid w:val="0000078C"/>
    <w:rsid w:val="00000AB0"/>
    <w:rsid w:val="00001B52"/>
    <w:rsid w:val="00002072"/>
    <w:rsid w:val="00004560"/>
    <w:rsid w:val="0000532C"/>
    <w:rsid w:val="00012145"/>
    <w:rsid w:val="00013236"/>
    <w:rsid w:val="00014C7A"/>
    <w:rsid w:val="000201A5"/>
    <w:rsid w:val="00021838"/>
    <w:rsid w:val="00022891"/>
    <w:rsid w:val="00022ACC"/>
    <w:rsid w:val="00022B98"/>
    <w:rsid w:val="00022F0D"/>
    <w:rsid w:val="00023FFC"/>
    <w:rsid w:val="00027709"/>
    <w:rsid w:val="00027BF9"/>
    <w:rsid w:val="000303E7"/>
    <w:rsid w:val="00032B2F"/>
    <w:rsid w:val="00034088"/>
    <w:rsid w:val="00035A83"/>
    <w:rsid w:val="00036EC3"/>
    <w:rsid w:val="000423A7"/>
    <w:rsid w:val="00042D0C"/>
    <w:rsid w:val="00043377"/>
    <w:rsid w:val="000438D0"/>
    <w:rsid w:val="00045045"/>
    <w:rsid w:val="00045146"/>
    <w:rsid w:val="0004528B"/>
    <w:rsid w:val="00047368"/>
    <w:rsid w:val="00047E4E"/>
    <w:rsid w:val="000512BF"/>
    <w:rsid w:val="00051B40"/>
    <w:rsid w:val="0005236C"/>
    <w:rsid w:val="000526A3"/>
    <w:rsid w:val="00053508"/>
    <w:rsid w:val="0005435E"/>
    <w:rsid w:val="00054766"/>
    <w:rsid w:val="00060FF5"/>
    <w:rsid w:val="00062B30"/>
    <w:rsid w:val="0006785F"/>
    <w:rsid w:val="00067DC8"/>
    <w:rsid w:val="000710AA"/>
    <w:rsid w:val="00071AF7"/>
    <w:rsid w:val="00072335"/>
    <w:rsid w:val="000732E6"/>
    <w:rsid w:val="00073524"/>
    <w:rsid w:val="000743F9"/>
    <w:rsid w:val="00074A03"/>
    <w:rsid w:val="000751BD"/>
    <w:rsid w:val="00076CD3"/>
    <w:rsid w:val="000805C7"/>
    <w:rsid w:val="00081F4E"/>
    <w:rsid w:val="000835BF"/>
    <w:rsid w:val="00083E75"/>
    <w:rsid w:val="0008515D"/>
    <w:rsid w:val="0009071F"/>
    <w:rsid w:val="00090C9F"/>
    <w:rsid w:val="000918E4"/>
    <w:rsid w:val="00092BAB"/>
    <w:rsid w:val="000931D3"/>
    <w:rsid w:val="00093D30"/>
    <w:rsid w:val="000947F2"/>
    <w:rsid w:val="00094B74"/>
    <w:rsid w:val="0009558F"/>
    <w:rsid w:val="000977EB"/>
    <w:rsid w:val="0009793C"/>
    <w:rsid w:val="000A1EB2"/>
    <w:rsid w:val="000A5CB4"/>
    <w:rsid w:val="000A67D2"/>
    <w:rsid w:val="000A7488"/>
    <w:rsid w:val="000B0DB2"/>
    <w:rsid w:val="000B2728"/>
    <w:rsid w:val="000B2F07"/>
    <w:rsid w:val="000B58E6"/>
    <w:rsid w:val="000B5EB5"/>
    <w:rsid w:val="000C0006"/>
    <w:rsid w:val="000C2232"/>
    <w:rsid w:val="000C22AB"/>
    <w:rsid w:val="000C2A52"/>
    <w:rsid w:val="000C36FB"/>
    <w:rsid w:val="000C37E4"/>
    <w:rsid w:val="000D1279"/>
    <w:rsid w:val="000D2D23"/>
    <w:rsid w:val="000D3DC2"/>
    <w:rsid w:val="000E1623"/>
    <w:rsid w:val="000E183E"/>
    <w:rsid w:val="000E1B89"/>
    <w:rsid w:val="000E1FC1"/>
    <w:rsid w:val="000E25D4"/>
    <w:rsid w:val="000E48AB"/>
    <w:rsid w:val="000E589C"/>
    <w:rsid w:val="000E737C"/>
    <w:rsid w:val="000F2D64"/>
    <w:rsid w:val="000F3F77"/>
    <w:rsid w:val="000F7035"/>
    <w:rsid w:val="000F720A"/>
    <w:rsid w:val="000F7396"/>
    <w:rsid w:val="00100623"/>
    <w:rsid w:val="001021A2"/>
    <w:rsid w:val="001045F0"/>
    <w:rsid w:val="00104E6F"/>
    <w:rsid w:val="001054D9"/>
    <w:rsid w:val="001058B5"/>
    <w:rsid w:val="00110F00"/>
    <w:rsid w:val="0011378B"/>
    <w:rsid w:val="001167F4"/>
    <w:rsid w:val="00116A4C"/>
    <w:rsid w:val="00117354"/>
    <w:rsid w:val="00120BE1"/>
    <w:rsid w:val="00121F6D"/>
    <w:rsid w:val="0012240E"/>
    <w:rsid w:val="00122798"/>
    <w:rsid w:val="001230A9"/>
    <w:rsid w:val="00124C70"/>
    <w:rsid w:val="00125566"/>
    <w:rsid w:val="00126597"/>
    <w:rsid w:val="00130B92"/>
    <w:rsid w:val="0013434A"/>
    <w:rsid w:val="00135CC1"/>
    <w:rsid w:val="00137C95"/>
    <w:rsid w:val="00140F5E"/>
    <w:rsid w:val="00144E22"/>
    <w:rsid w:val="0015015E"/>
    <w:rsid w:val="0015098B"/>
    <w:rsid w:val="00152E25"/>
    <w:rsid w:val="001538C0"/>
    <w:rsid w:val="0015412B"/>
    <w:rsid w:val="00155F12"/>
    <w:rsid w:val="00156DE3"/>
    <w:rsid w:val="0016082F"/>
    <w:rsid w:val="0016121F"/>
    <w:rsid w:val="001612C0"/>
    <w:rsid w:val="00164C10"/>
    <w:rsid w:val="00171B09"/>
    <w:rsid w:val="00171E4A"/>
    <w:rsid w:val="0017222D"/>
    <w:rsid w:val="00173FF6"/>
    <w:rsid w:val="001759A9"/>
    <w:rsid w:val="001760BA"/>
    <w:rsid w:val="00176142"/>
    <w:rsid w:val="00177697"/>
    <w:rsid w:val="001808AB"/>
    <w:rsid w:val="00180D67"/>
    <w:rsid w:val="00182564"/>
    <w:rsid w:val="00182801"/>
    <w:rsid w:val="001836CB"/>
    <w:rsid w:val="00185CD5"/>
    <w:rsid w:val="001901F9"/>
    <w:rsid w:val="001912EE"/>
    <w:rsid w:val="00191B93"/>
    <w:rsid w:val="0019264B"/>
    <w:rsid w:val="0019275E"/>
    <w:rsid w:val="00193027"/>
    <w:rsid w:val="0019352D"/>
    <w:rsid w:val="00195DA5"/>
    <w:rsid w:val="001A1DC1"/>
    <w:rsid w:val="001A21A0"/>
    <w:rsid w:val="001A3052"/>
    <w:rsid w:val="001A32E9"/>
    <w:rsid w:val="001A3D9C"/>
    <w:rsid w:val="001A4CB7"/>
    <w:rsid w:val="001A544A"/>
    <w:rsid w:val="001A5E7A"/>
    <w:rsid w:val="001A6B8E"/>
    <w:rsid w:val="001A7BB4"/>
    <w:rsid w:val="001B0F49"/>
    <w:rsid w:val="001B135E"/>
    <w:rsid w:val="001B1992"/>
    <w:rsid w:val="001B2A36"/>
    <w:rsid w:val="001B44AF"/>
    <w:rsid w:val="001B71D6"/>
    <w:rsid w:val="001C0C92"/>
    <w:rsid w:val="001C0D9C"/>
    <w:rsid w:val="001C1EAF"/>
    <w:rsid w:val="001C2735"/>
    <w:rsid w:val="001C348D"/>
    <w:rsid w:val="001C53A6"/>
    <w:rsid w:val="001D004E"/>
    <w:rsid w:val="001D0E94"/>
    <w:rsid w:val="001D2C42"/>
    <w:rsid w:val="001D3C0C"/>
    <w:rsid w:val="001D4331"/>
    <w:rsid w:val="001D7937"/>
    <w:rsid w:val="001D7F39"/>
    <w:rsid w:val="001D7F88"/>
    <w:rsid w:val="001E0441"/>
    <w:rsid w:val="001E0A75"/>
    <w:rsid w:val="001E218C"/>
    <w:rsid w:val="001E21AE"/>
    <w:rsid w:val="001F06DE"/>
    <w:rsid w:val="001F0EEC"/>
    <w:rsid w:val="001F1042"/>
    <w:rsid w:val="001F4F51"/>
    <w:rsid w:val="001F5A93"/>
    <w:rsid w:val="001F6147"/>
    <w:rsid w:val="001F63C6"/>
    <w:rsid w:val="00202DBB"/>
    <w:rsid w:val="00204D77"/>
    <w:rsid w:val="002055EC"/>
    <w:rsid w:val="00205B55"/>
    <w:rsid w:val="00207284"/>
    <w:rsid w:val="002073BC"/>
    <w:rsid w:val="00212917"/>
    <w:rsid w:val="002135C8"/>
    <w:rsid w:val="00214429"/>
    <w:rsid w:val="00217DDA"/>
    <w:rsid w:val="00222C3B"/>
    <w:rsid w:val="002235DB"/>
    <w:rsid w:val="00223F9D"/>
    <w:rsid w:val="00224160"/>
    <w:rsid w:val="002268A7"/>
    <w:rsid w:val="00230C33"/>
    <w:rsid w:val="0023409D"/>
    <w:rsid w:val="0023535C"/>
    <w:rsid w:val="002374D6"/>
    <w:rsid w:val="00240615"/>
    <w:rsid w:val="00246E89"/>
    <w:rsid w:val="0024790F"/>
    <w:rsid w:val="00250B64"/>
    <w:rsid w:val="0025120E"/>
    <w:rsid w:val="002551D6"/>
    <w:rsid w:val="0025616F"/>
    <w:rsid w:val="00256880"/>
    <w:rsid w:val="00257265"/>
    <w:rsid w:val="00257537"/>
    <w:rsid w:val="00257E56"/>
    <w:rsid w:val="00260547"/>
    <w:rsid w:val="00260E89"/>
    <w:rsid w:val="0026135F"/>
    <w:rsid w:val="00262C11"/>
    <w:rsid w:val="00262E94"/>
    <w:rsid w:val="00263F70"/>
    <w:rsid w:val="00270246"/>
    <w:rsid w:val="002703CA"/>
    <w:rsid w:val="00270E5C"/>
    <w:rsid w:val="002727CE"/>
    <w:rsid w:val="00275D8B"/>
    <w:rsid w:val="00277951"/>
    <w:rsid w:val="0028191B"/>
    <w:rsid w:val="00282682"/>
    <w:rsid w:val="00286278"/>
    <w:rsid w:val="00286397"/>
    <w:rsid w:val="002909F8"/>
    <w:rsid w:val="00290E02"/>
    <w:rsid w:val="0029180F"/>
    <w:rsid w:val="00291BA3"/>
    <w:rsid w:val="00291D98"/>
    <w:rsid w:val="0029367E"/>
    <w:rsid w:val="002939E3"/>
    <w:rsid w:val="00293B71"/>
    <w:rsid w:val="00294DF6"/>
    <w:rsid w:val="0029632D"/>
    <w:rsid w:val="0029709C"/>
    <w:rsid w:val="00297578"/>
    <w:rsid w:val="0029785C"/>
    <w:rsid w:val="002A046F"/>
    <w:rsid w:val="002A0D2B"/>
    <w:rsid w:val="002A15DD"/>
    <w:rsid w:val="002A557D"/>
    <w:rsid w:val="002A645D"/>
    <w:rsid w:val="002A6B9E"/>
    <w:rsid w:val="002A7435"/>
    <w:rsid w:val="002B215A"/>
    <w:rsid w:val="002B355B"/>
    <w:rsid w:val="002B42BA"/>
    <w:rsid w:val="002B43CD"/>
    <w:rsid w:val="002B54BB"/>
    <w:rsid w:val="002B572D"/>
    <w:rsid w:val="002B776B"/>
    <w:rsid w:val="002B7C0D"/>
    <w:rsid w:val="002C024C"/>
    <w:rsid w:val="002C0803"/>
    <w:rsid w:val="002C2329"/>
    <w:rsid w:val="002C2382"/>
    <w:rsid w:val="002C3547"/>
    <w:rsid w:val="002C3A98"/>
    <w:rsid w:val="002C4455"/>
    <w:rsid w:val="002C6257"/>
    <w:rsid w:val="002D215F"/>
    <w:rsid w:val="002D22E8"/>
    <w:rsid w:val="002D3440"/>
    <w:rsid w:val="002D3B48"/>
    <w:rsid w:val="002D3B5D"/>
    <w:rsid w:val="002D6040"/>
    <w:rsid w:val="002D64E8"/>
    <w:rsid w:val="002E298F"/>
    <w:rsid w:val="002E2E77"/>
    <w:rsid w:val="002E38A9"/>
    <w:rsid w:val="002E3C72"/>
    <w:rsid w:val="002E44B0"/>
    <w:rsid w:val="002E4AB9"/>
    <w:rsid w:val="002E4FA8"/>
    <w:rsid w:val="002E5DD4"/>
    <w:rsid w:val="002E6687"/>
    <w:rsid w:val="002E7D73"/>
    <w:rsid w:val="002F13C8"/>
    <w:rsid w:val="002F154F"/>
    <w:rsid w:val="002F1A79"/>
    <w:rsid w:val="002F22F4"/>
    <w:rsid w:val="002F2729"/>
    <w:rsid w:val="002F275C"/>
    <w:rsid w:val="002F4C19"/>
    <w:rsid w:val="002F524C"/>
    <w:rsid w:val="002F5394"/>
    <w:rsid w:val="002F75B2"/>
    <w:rsid w:val="002F7C3D"/>
    <w:rsid w:val="0030170B"/>
    <w:rsid w:val="0030195D"/>
    <w:rsid w:val="0030429D"/>
    <w:rsid w:val="00306488"/>
    <w:rsid w:val="00307B71"/>
    <w:rsid w:val="00312039"/>
    <w:rsid w:val="003149BC"/>
    <w:rsid w:val="00315AF9"/>
    <w:rsid w:val="00317F0B"/>
    <w:rsid w:val="00323BC3"/>
    <w:rsid w:val="003252AD"/>
    <w:rsid w:val="00325D5F"/>
    <w:rsid w:val="00327E38"/>
    <w:rsid w:val="00332151"/>
    <w:rsid w:val="00334048"/>
    <w:rsid w:val="003353AC"/>
    <w:rsid w:val="0033560A"/>
    <w:rsid w:val="00336973"/>
    <w:rsid w:val="00337D18"/>
    <w:rsid w:val="00341734"/>
    <w:rsid w:val="0034239A"/>
    <w:rsid w:val="003435DE"/>
    <w:rsid w:val="00344000"/>
    <w:rsid w:val="003452C2"/>
    <w:rsid w:val="00345E17"/>
    <w:rsid w:val="00347448"/>
    <w:rsid w:val="00352D63"/>
    <w:rsid w:val="00355693"/>
    <w:rsid w:val="003562C2"/>
    <w:rsid w:val="00356AE9"/>
    <w:rsid w:val="00357C82"/>
    <w:rsid w:val="00360E4B"/>
    <w:rsid w:val="003635EC"/>
    <w:rsid w:val="00363888"/>
    <w:rsid w:val="003646AB"/>
    <w:rsid w:val="0036477E"/>
    <w:rsid w:val="00370061"/>
    <w:rsid w:val="0037243B"/>
    <w:rsid w:val="00376E3E"/>
    <w:rsid w:val="00380A09"/>
    <w:rsid w:val="0038253B"/>
    <w:rsid w:val="00382745"/>
    <w:rsid w:val="003830C6"/>
    <w:rsid w:val="0038414D"/>
    <w:rsid w:val="00384353"/>
    <w:rsid w:val="003851FA"/>
    <w:rsid w:val="00386729"/>
    <w:rsid w:val="003868D6"/>
    <w:rsid w:val="00387613"/>
    <w:rsid w:val="00387EBB"/>
    <w:rsid w:val="00393A2B"/>
    <w:rsid w:val="003961B9"/>
    <w:rsid w:val="00396DF7"/>
    <w:rsid w:val="00397C18"/>
    <w:rsid w:val="003A0A1F"/>
    <w:rsid w:val="003A16E1"/>
    <w:rsid w:val="003B11FB"/>
    <w:rsid w:val="003B1255"/>
    <w:rsid w:val="003B1D13"/>
    <w:rsid w:val="003B2180"/>
    <w:rsid w:val="003B4AAC"/>
    <w:rsid w:val="003B77BF"/>
    <w:rsid w:val="003C0BDB"/>
    <w:rsid w:val="003C16CD"/>
    <w:rsid w:val="003C2DC4"/>
    <w:rsid w:val="003C33F6"/>
    <w:rsid w:val="003C45BA"/>
    <w:rsid w:val="003D1DF5"/>
    <w:rsid w:val="003D442F"/>
    <w:rsid w:val="003D44FE"/>
    <w:rsid w:val="003D7D68"/>
    <w:rsid w:val="003E1B81"/>
    <w:rsid w:val="003E1C21"/>
    <w:rsid w:val="003E2961"/>
    <w:rsid w:val="003E2AFF"/>
    <w:rsid w:val="003E3390"/>
    <w:rsid w:val="003E3F12"/>
    <w:rsid w:val="003E7BAA"/>
    <w:rsid w:val="003F2E89"/>
    <w:rsid w:val="003F35D9"/>
    <w:rsid w:val="003F4C9F"/>
    <w:rsid w:val="003F4CFD"/>
    <w:rsid w:val="003F4DCB"/>
    <w:rsid w:val="003F6C72"/>
    <w:rsid w:val="003F7E85"/>
    <w:rsid w:val="0040018F"/>
    <w:rsid w:val="00402074"/>
    <w:rsid w:val="00403FB9"/>
    <w:rsid w:val="004041DE"/>
    <w:rsid w:val="00404BAC"/>
    <w:rsid w:val="00404DF4"/>
    <w:rsid w:val="004076EB"/>
    <w:rsid w:val="00407A13"/>
    <w:rsid w:val="004109EC"/>
    <w:rsid w:val="004117EE"/>
    <w:rsid w:val="004123E6"/>
    <w:rsid w:val="0041308B"/>
    <w:rsid w:val="0041347C"/>
    <w:rsid w:val="00413713"/>
    <w:rsid w:val="0041470D"/>
    <w:rsid w:val="004171D4"/>
    <w:rsid w:val="00417353"/>
    <w:rsid w:val="00417401"/>
    <w:rsid w:val="0042134F"/>
    <w:rsid w:val="004229D7"/>
    <w:rsid w:val="00422DB2"/>
    <w:rsid w:val="0042322B"/>
    <w:rsid w:val="004248B1"/>
    <w:rsid w:val="00427AD4"/>
    <w:rsid w:val="004308C4"/>
    <w:rsid w:val="00435846"/>
    <w:rsid w:val="004366A3"/>
    <w:rsid w:val="004376DE"/>
    <w:rsid w:val="004417CF"/>
    <w:rsid w:val="00442BC9"/>
    <w:rsid w:val="00443FFB"/>
    <w:rsid w:val="00446799"/>
    <w:rsid w:val="0045193E"/>
    <w:rsid w:val="00452440"/>
    <w:rsid w:val="00452868"/>
    <w:rsid w:val="004531FF"/>
    <w:rsid w:val="004552D5"/>
    <w:rsid w:val="004554B1"/>
    <w:rsid w:val="0046115F"/>
    <w:rsid w:val="0046157E"/>
    <w:rsid w:val="00461B09"/>
    <w:rsid w:val="004629EB"/>
    <w:rsid w:val="00463AA6"/>
    <w:rsid w:val="00465B94"/>
    <w:rsid w:val="00466B1E"/>
    <w:rsid w:val="00470C0B"/>
    <w:rsid w:val="004735EA"/>
    <w:rsid w:val="00474212"/>
    <w:rsid w:val="004758DF"/>
    <w:rsid w:val="0047699F"/>
    <w:rsid w:val="00477260"/>
    <w:rsid w:val="00477B5D"/>
    <w:rsid w:val="004802E8"/>
    <w:rsid w:val="0048230F"/>
    <w:rsid w:val="0048264C"/>
    <w:rsid w:val="004835CB"/>
    <w:rsid w:val="00484E6D"/>
    <w:rsid w:val="00484EE6"/>
    <w:rsid w:val="00485BF1"/>
    <w:rsid w:val="00486DF8"/>
    <w:rsid w:val="004874E2"/>
    <w:rsid w:val="0049051E"/>
    <w:rsid w:val="00490F5E"/>
    <w:rsid w:val="004912A8"/>
    <w:rsid w:val="004914CD"/>
    <w:rsid w:val="00492B85"/>
    <w:rsid w:val="0049493B"/>
    <w:rsid w:val="004951C2"/>
    <w:rsid w:val="00496D03"/>
    <w:rsid w:val="004A2CDE"/>
    <w:rsid w:val="004A2FFB"/>
    <w:rsid w:val="004A35D3"/>
    <w:rsid w:val="004A5AAD"/>
    <w:rsid w:val="004A61D8"/>
    <w:rsid w:val="004A71B7"/>
    <w:rsid w:val="004B011E"/>
    <w:rsid w:val="004B51C3"/>
    <w:rsid w:val="004C1134"/>
    <w:rsid w:val="004C1734"/>
    <w:rsid w:val="004C2531"/>
    <w:rsid w:val="004C2A09"/>
    <w:rsid w:val="004C3915"/>
    <w:rsid w:val="004C440A"/>
    <w:rsid w:val="004C5A6E"/>
    <w:rsid w:val="004C60C8"/>
    <w:rsid w:val="004C6806"/>
    <w:rsid w:val="004C7C14"/>
    <w:rsid w:val="004D065D"/>
    <w:rsid w:val="004D0FDC"/>
    <w:rsid w:val="004D3596"/>
    <w:rsid w:val="004D3B8B"/>
    <w:rsid w:val="004D4348"/>
    <w:rsid w:val="004D71B6"/>
    <w:rsid w:val="004E0628"/>
    <w:rsid w:val="004E15C8"/>
    <w:rsid w:val="004E460A"/>
    <w:rsid w:val="004E5DFC"/>
    <w:rsid w:val="004E6A74"/>
    <w:rsid w:val="004F1E28"/>
    <w:rsid w:val="004F2842"/>
    <w:rsid w:val="004F3240"/>
    <w:rsid w:val="004F4511"/>
    <w:rsid w:val="004F5164"/>
    <w:rsid w:val="004F5D71"/>
    <w:rsid w:val="004F6EC1"/>
    <w:rsid w:val="00500137"/>
    <w:rsid w:val="00500509"/>
    <w:rsid w:val="0050170A"/>
    <w:rsid w:val="00504C26"/>
    <w:rsid w:val="0050599A"/>
    <w:rsid w:val="00506001"/>
    <w:rsid w:val="00510A83"/>
    <w:rsid w:val="005110AE"/>
    <w:rsid w:val="0051141D"/>
    <w:rsid w:val="00514330"/>
    <w:rsid w:val="00515EDB"/>
    <w:rsid w:val="0051678F"/>
    <w:rsid w:val="00517B91"/>
    <w:rsid w:val="00517DC9"/>
    <w:rsid w:val="00520A33"/>
    <w:rsid w:val="0052169A"/>
    <w:rsid w:val="00523A6B"/>
    <w:rsid w:val="0052478F"/>
    <w:rsid w:val="005262F4"/>
    <w:rsid w:val="00527F29"/>
    <w:rsid w:val="0053067A"/>
    <w:rsid w:val="00530777"/>
    <w:rsid w:val="0053387A"/>
    <w:rsid w:val="00533D4C"/>
    <w:rsid w:val="0053420B"/>
    <w:rsid w:val="00534517"/>
    <w:rsid w:val="0053463F"/>
    <w:rsid w:val="00535546"/>
    <w:rsid w:val="00536255"/>
    <w:rsid w:val="00537317"/>
    <w:rsid w:val="0054009E"/>
    <w:rsid w:val="00542F0F"/>
    <w:rsid w:val="005430C8"/>
    <w:rsid w:val="005430FA"/>
    <w:rsid w:val="00543358"/>
    <w:rsid w:val="005434A7"/>
    <w:rsid w:val="00544022"/>
    <w:rsid w:val="00544C46"/>
    <w:rsid w:val="00544D17"/>
    <w:rsid w:val="00544F89"/>
    <w:rsid w:val="0054756A"/>
    <w:rsid w:val="0054793F"/>
    <w:rsid w:val="00550D09"/>
    <w:rsid w:val="005516B8"/>
    <w:rsid w:val="00552016"/>
    <w:rsid w:val="0055419C"/>
    <w:rsid w:val="0055433F"/>
    <w:rsid w:val="005554E9"/>
    <w:rsid w:val="0055647C"/>
    <w:rsid w:val="00557256"/>
    <w:rsid w:val="00560753"/>
    <w:rsid w:val="00560833"/>
    <w:rsid w:val="00560E07"/>
    <w:rsid w:val="00562E31"/>
    <w:rsid w:val="005633F7"/>
    <w:rsid w:val="00563691"/>
    <w:rsid w:val="00563A8F"/>
    <w:rsid w:val="00563E1A"/>
    <w:rsid w:val="00564FF8"/>
    <w:rsid w:val="0056507B"/>
    <w:rsid w:val="005654F0"/>
    <w:rsid w:val="00566F1C"/>
    <w:rsid w:val="00567097"/>
    <w:rsid w:val="0057155A"/>
    <w:rsid w:val="00575EFE"/>
    <w:rsid w:val="00576980"/>
    <w:rsid w:val="005772F3"/>
    <w:rsid w:val="005773AB"/>
    <w:rsid w:val="005812A0"/>
    <w:rsid w:val="0058214F"/>
    <w:rsid w:val="00582550"/>
    <w:rsid w:val="00583E82"/>
    <w:rsid w:val="005840BC"/>
    <w:rsid w:val="00584A6B"/>
    <w:rsid w:val="00585671"/>
    <w:rsid w:val="00586824"/>
    <w:rsid w:val="00586EAA"/>
    <w:rsid w:val="005870D1"/>
    <w:rsid w:val="0058760B"/>
    <w:rsid w:val="00587EA4"/>
    <w:rsid w:val="00590D1D"/>
    <w:rsid w:val="00591237"/>
    <w:rsid w:val="00591FB9"/>
    <w:rsid w:val="00591FE6"/>
    <w:rsid w:val="0059260F"/>
    <w:rsid w:val="0059440A"/>
    <w:rsid w:val="00594DF4"/>
    <w:rsid w:val="005971B6"/>
    <w:rsid w:val="005A0674"/>
    <w:rsid w:val="005A0EBC"/>
    <w:rsid w:val="005A2448"/>
    <w:rsid w:val="005A2ADE"/>
    <w:rsid w:val="005A3852"/>
    <w:rsid w:val="005A42E1"/>
    <w:rsid w:val="005A540B"/>
    <w:rsid w:val="005A652C"/>
    <w:rsid w:val="005A711D"/>
    <w:rsid w:val="005B004A"/>
    <w:rsid w:val="005B0990"/>
    <w:rsid w:val="005B2AF1"/>
    <w:rsid w:val="005B37F1"/>
    <w:rsid w:val="005B4835"/>
    <w:rsid w:val="005B5563"/>
    <w:rsid w:val="005B65FE"/>
    <w:rsid w:val="005C050D"/>
    <w:rsid w:val="005C058B"/>
    <w:rsid w:val="005C07AB"/>
    <w:rsid w:val="005C2270"/>
    <w:rsid w:val="005C3791"/>
    <w:rsid w:val="005C4DCB"/>
    <w:rsid w:val="005C5230"/>
    <w:rsid w:val="005C5D04"/>
    <w:rsid w:val="005C6D1B"/>
    <w:rsid w:val="005D402E"/>
    <w:rsid w:val="005D6B7B"/>
    <w:rsid w:val="005E0DAE"/>
    <w:rsid w:val="005E40AA"/>
    <w:rsid w:val="005E6F7F"/>
    <w:rsid w:val="005E7F4B"/>
    <w:rsid w:val="005E7FCD"/>
    <w:rsid w:val="005F0667"/>
    <w:rsid w:val="005F3698"/>
    <w:rsid w:val="005F5DB1"/>
    <w:rsid w:val="005F65FA"/>
    <w:rsid w:val="005F69E1"/>
    <w:rsid w:val="005F6F75"/>
    <w:rsid w:val="005F717C"/>
    <w:rsid w:val="005F7D89"/>
    <w:rsid w:val="00600356"/>
    <w:rsid w:val="006010D0"/>
    <w:rsid w:val="006010E1"/>
    <w:rsid w:val="006020EB"/>
    <w:rsid w:val="00603039"/>
    <w:rsid w:val="00603DE2"/>
    <w:rsid w:val="00605D7F"/>
    <w:rsid w:val="006064BF"/>
    <w:rsid w:val="00610FFC"/>
    <w:rsid w:val="006118B9"/>
    <w:rsid w:val="0061513F"/>
    <w:rsid w:val="006153A7"/>
    <w:rsid w:val="0061576A"/>
    <w:rsid w:val="00615FB1"/>
    <w:rsid w:val="0061657E"/>
    <w:rsid w:val="006216F0"/>
    <w:rsid w:val="00622C72"/>
    <w:rsid w:val="0062322F"/>
    <w:rsid w:val="006276EC"/>
    <w:rsid w:val="00627FF7"/>
    <w:rsid w:val="00631D3C"/>
    <w:rsid w:val="0063319A"/>
    <w:rsid w:val="0063532F"/>
    <w:rsid w:val="0063651F"/>
    <w:rsid w:val="00640A28"/>
    <w:rsid w:val="006427D6"/>
    <w:rsid w:val="0064336A"/>
    <w:rsid w:val="00644258"/>
    <w:rsid w:val="00644624"/>
    <w:rsid w:val="0064691B"/>
    <w:rsid w:val="00647D51"/>
    <w:rsid w:val="00650005"/>
    <w:rsid w:val="00651EC4"/>
    <w:rsid w:val="00653356"/>
    <w:rsid w:val="006539C1"/>
    <w:rsid w:val="0065732B"/>
    <w:rsid w:val="006611EA"/>
    <w:rsid w:val="00662286"/>
    <w:rsid w:val="0066242A"/>
    <w:rsid w:val="00664431"/>
    <w:rsid w:val="00664FBC"/>
    <w:rsid w:val="00667104"/>
    <w:rsid w:val="00667783"/>
    <w:rsid w:val="00670E96"/>
    <w:rsid w:val="006711B4"/>
    <w:rsid w:val="00671CD1"/>
    <w:rsid w:val="0067265E"/>
    <w:rsid w:val="00672CC9"/>
    <w:rsid w:val="00674A1E"/>
    <w:rsid w:val="00675440"/>
    <w:rsid w:val="00675899"/>
    <w:rsid w:val="00677BE5"/>
    <w:rsid w:val="0068518D"/>
    <w:rsid w:val="00686237"/>
    <w:rsid w:val="006869F6"/>
    <w:rsid w:val="00686B9E"/>
    <w:rsid w:val="00686F52"/>
    <w:rsid w:val="00691C91"/>
    <w:rsid w:val="0069218D"/>
    <w:rsid w:val="006930DF"/>
    <w:rsid w:val="00694AC9"/>
    <w:rsid w:val="00696079"/>
    <w:rsid w:val="00696178"/>
    <w:rsid w:val="006A5120"/>
    <w:rsid w:val="006A598A"/>
    <w:rsid w:val="006A6BBD"/>
    <w:rsid w:val="006A798C"/>
    <w:rsid w:val="006B21A9"/>
    <w:rsid w:val="006B3E9A"/>
    <w:rsid w:val="006B4038"/>
    <w:rsid w:val="006B60CE"/>
    <w:rsid w:val="006B60FC"/>
    <w:rsid w:val="006B6ABB"/>
    <w:rsid w:val="006B6C65"/>
    <w:rsid w:val="006B7020"/>
    <w:rsid w:val="006B7694"/>
    <w:rsid w:val="006C1527"/>
    <w:rsid w:val="006C2555"/>
    <w:rsid w:val="006C269F"/>
    <w:rsid w:val="006C381E"/>
    <w:rsid w:val="006C4630"/>
    <w:rsid w:val="006C4A8C"/>
    <w:rsid w:val="006C53A5"/>
    <w:rsid w:val="006C5879"/>
    <w:rsid w:val="006C75D3"/>
    <w:rsid w:val="006C7D75"/>
    <w:rsid w:val="006D261B"/>
    <w:rsid w:val="006D2668"/>
    <w:rsid w:val="006D45F1"/>
    <w:rsid w:val="006D5501"/>
    <w:rsid w:val="006D5824"/>
    <w:rsid w:val="006D5AF2"/>
    <w:rsid w:val="006D66AA"/>
    <w:rsid w:val="006D6974"/>
    <w:rsid w:val="006D6FED"/>
    <w:rsid w:val="006E19CF"/>
    <w:rsid w:val="006E1C21"/>
    <w:rsid w:val="006E298D"/>
    <w:rsid w:val="006E3672"/>
    <w:rsid w:val="006E3973"/>
    <w:rsid w:val="006E51AC"/>
    <w:rsid w:val="006F1441"/>
    <w:rsid w:val="006F157D"/>
    <w:rsid w:val="006F16D3"/>
    <w:rsid w:val="006F321B"/>
    <w:rsid w:val="006F3C50"/>
    <w:rsid w:val="006F46D4"/>
    <w:rsid w:val="006F476A"/>
    <w:rsid w:val="006F5E5F"/>
    <w:rsid w:val="006F7963"/>
    <w:rsid w:val="006F7F9D"/>
    <w:rsid w:val="00702CF9"/>
    <w:rsid w:val="00703185"/>
    <w:rsid w:val="00703B70"/>
    <w:rsid w:val="00704368"/>
    <w:rsid w:val="00704B0A"/>
    <w:rsid w:val="00706C46"/>
    <w:rsid w:val="00710A48"/>
    <w:rsid w:val="00711FAD"/>
    <w:rsid w:val="00712713"/>
    <w:rsid w:val="007153D7"/>
    <w:rsid w:val="00716600"/>
    <w:rsid w:val="00717F5B"/>
    <w:rsid w:val="007202B4"/>
    <w:rsid w:val="0072413D"/>
    <w:rsid w:val="00724D59"/>
    <w:rsid w:val="0072508A"/>
    <w:rsid w:val="007264D8"/>
    <w:rsid w:val="00726CFC"/>
    <w:rsid w:val="0072732B"/>
    <w:rsid w:val="00732057"/>
    <w:rsid w:val="0073208B"/>
    <w:rsid w:val="007321E5"/>
    <w:rsid w:val="00733570"/>
    <w:rsid w:val="00735BE3"/>
    <w:rsid w:val="00737A63"/>
    <w:rsid w:val="0074284F"/>
    <w:rsid w:val="00742C2C"/>
    <w:rsid w:val="00742CD8"/>
    <w:rsid w:val="00742DE0"/>
    <w:rsid w:val="00743939"/>
    <w:rsid w:val="00744D4D"/>
    <w:rsid w:val="00745055"/>
    <w:rsid w:val="00746600"/>
    <w:rsid w:val="007474B0"/>
    <w:rsid w:val="0075039B"/>
    <w:rsid w:val="00750456"/>
    <w:rsid w:val="007513D9"/>
    <w:rsid w:val="00751ACF"/>
    <w:rsid w:val="0075215A"/>
    <w:rsid w:val="0075231B"/>
    <w:rsid w:val="007524E5"/>
    <w:rsid w:val="00752C54"/>
    <w:rsid w:val="00752DDD"/>
    <w:rsid w:val="00753CF7"/>
    <w:rsid w:val="0075483D"/>
    <w:rsid w:val="00754C76"/>
    <w:rsid w:val="0075562C"/>
    <w:rsid w:val="00755AB5"/>
    <w:rsid w:val="00756174"/>
    <w:rsid w:val="00756698"/>
    <w:rsid w:val="00756B90"/>
    <w:rsid w:val="00756DCC"/>
    <w:rsid w:val="00757224"/>
    <w:rsid w:val="00757505"/>
    <w:rsid w:val="00757FD3"/>
    <w:rsid w:val="00761F39"/>
    <w:rsid w:val="007622C6"/>
    <w:rsid w:val="00764157"/>
    <w:rsid w:val="00764A43"/>
    <w:rsid w:val="007666DC"/>
    <w:rsid w:val="00766DB4"/>
    <w:rsid w:val="00771862"/>
    <w:rsid w:val="0077239B"/>
    <w:rsid w:val="0077447C"/>
    <w:rsid w:val="0077500D"/>
    <w:rsid w:val="007765AF"/>
    <w:rsid w:val="007777D9"/>
    <w:rsid w:val="00780CD8"/>
    <w:rsid w:val="007847E0"/>
    <w:rsid w:val="007852FE"/>
    <w:rsid w:val="00785D45"/>
    <w:rsid w:val="00786E01"/>
    <w:rsid w:val="0079129B"/>
    <w:rsid w:val="00792F2B"/>
    <w:rsid w:val="0079562A"/>
    <w:rsid w:val="00795D26"/>
    <w:rsid w:val="00795EAE"/>
    <w:rsid w:val="00797634"/>
    <w:rsid w:val="007A0937"/>
    <w:rsid w:val="007A218F"/>
    <w:rsid w:val="007A4FD0"/>
    <w:rsid w:val="007A58D6"/>
    <w:rsid w:val="007A5AC3"/>
    <w:rsid w:val="007B0DB9"/>
    <w:rsid w:val="007B0DF6"/>
    <w:rsid w:val="007B21AD"/>
    <w:rsid w:val="007B3683"/>
    <w:rsid w:val="007B3702"/>
    <w:rsid w:val="007B4350"/>
    <w:rsid w:val="007B5046"/>
    <w:rsid w:val="007B7D1A"/>
    <w:rsid w:val="007C1835"/>
    <w:rsid w:val="007C1AAC"/>
    <w:rsid w:val="007C3FE6"/>
    <w:rsid w:val="007C4D82"/>
    <w:rsid w:val="007C4F02"/>
    <w:rsid w:val="007C66F4"/>
    <w:rsid w:val="007C688A"/>
    <w:rsid w:val="007C6ED0"/>
    <w:rsid w:val="007D10E8"/>
    <w:rsid w:val="007D23D1"/>
    <w:rsid w:val="007D5289"/>
    <w:rsid w:val="007D62C1"/>
    <w:rsid w:val="007D6B60"/>
    <w:rsid w:val="007D7B16"/>
    <w:rsid w:val="007E1082"/>
    <w:rsid w:val="007E111B"/>
    <w:rsid w:val="007E28E2"/>
    <w:rsid w:val="007E2B8F"/>
    <w:rsid w:val="007E4201"/>
    <w:rsid w:val="007E4582"/>
    <w:rsid w:val="007E4A23"/>
    <w:rsid w:val="007E6F16"/>
    <w:rsid w:val="007F0456"/>
    <w:rsid w:val="007F4170"/>
    <w:rsid w:val="007F6C52"/>
    <w:rsid w:val="007F6EAB"/>
    <w:rsid w:val="007F6F13"/>
    <w:rsid w:val="008005EA"/>
    <w:rsid w:val="00802F22"/>
    <w:rsid w:val="00803838"/>
    <w:rsid w:val="008053FC"/>
    <w:rsid w:val="00813D42"/>
    <w:rsid w:val="00814872"/>
    <w:rsid w:val="00815578"/>
    <w:rsid w:val="00816996"/>
    <w:rsid w:val="00816B16"/>
    <w:rsid w:val="00816F4A"/>
    <w:rsid w:val="00817095"/>
    <w:rsid w:val="008173A5"/>
    <w:rsid w:val="00820B71"/>
    <w:rsid w:val="008215A9"/>
    <w:rsid w:val="0082216A"/>
    <w:rsid w:val="008229D2"/>
    <w:rsid w:val="00823585"/>
    <w:rsid w:val="00830589"/>
    <w:rsid w:val="00833777"/>
    <w:rsid w:val="00836018"/>
    <w:rsid w:val="00836B17"/>
    <w:rsid w:val="0084112B"/>
    <w:rsid w:val="008426EF"/>
    <w:rsid w:val="00843AED"/>
    <w:rsid w:val="0084587B"/>
    <w:rsid w:val="00847537"/>
    <w:rsid w:val="0085128B"/>
    <w:rsid w:val="00852C5C"/>
    <w:rsid w:val="00854827"/>
    <w:rsid w:val="00854ABB"/>
    <w:rsid w:val="00855E7C"/>
    <w:rsid w:val="008574A5"/>
    <w:rsid w:val="008607F0"/>
    <w:rsid w:val="00865DA4"/>
    <w:rsid w:val="00867A52"/>
    <w:rsid w:val="00867C9B"/>
    <w:rsid w:val="0087013B"/>
    <w:rsid w:val="00870194"/>
    <w:rsid w:val="0087036A"/>
    <w:rsid w:val="00871D6F"/>
    <w:rsid w:val="00872E6A"/>
    <w:rsid w:val="00874245"/>
    <w:rsid w:val="008746CE"/>
    <w:rsid w:val="008766A4"/>
    <w:rsid w:val="00876E05"/>
    <w:rsid w:val="008773D3"/>
    <w:rsid w:val="0087785C"/>
    <w:rsid w:val="008815E5"/>
    <w:rsid w:val="0088450E"/>
    <w:rsid w:val="00884D0C"/>
    <w:rsid w:val="008851DA"/>
    <w:rsid w:val="00891B63"/>
    <w:rsid w:val="00891D1B"/>
    <w:rsid w:val="00894B16"/>
    <w:rsid w:val="00894CBC"/>
    <w:rsid w:val="008A0511"/>
    <w:rsid w:val="008A5BBC"/>
    <w:rsid w:val="008A69CA"/>
    <w:rsid w:val="008A73B8"/>
    <w:rsid w:val="008A747A"/>
    <w:rsid w:val="008A76E5"/>
    <w:rsid w:val="008B0F4A"/>
    <w:rsid w:val="008B27F6"/>
    <w:rsid w:val="008B5AA6"/>
    <w:rsid w:val="008B72FE"/>
    <w:rsid w:val="008C2494"/>
    <w:rsid w:val="008C2D96"/>
    <w:rsid w:val="008C2E4D"/>
    <w:rsid w:val="008C3F8F"/>
    <w:rsid w:val="008C6F83"/>
    <w:rsid w:val="008D0773"/>
    <w:rsid w:val="008D1D72"/>
    <w:rsid w:val="008D2844"/>
    <w:rsid w:val="008D30FC"/>
    <w:rsid w:val="008D3F48"/>
    <w:rsid w:val="008D66CA"/>
    <w:rsid w:val="008D7413"/>
    <w:rsid w:val="008E0DAB"/>
    <w:rsid w:val="008E0FF0"/>
    <w:rsid w:val="008E2451"/>
    <w:rsid w:val="008E2FEB"/>
    <w:rsid w:val="008E3A09"/>
    <w:rsid w:val="008E4210"/>
    <w:rsid w:val="008E5475"/>
    <w:rsid w:val="008E67C4"/>
    <w:rsid w:val="008E67C5"/>
    <w:rsid w:val="008E6B4A"/>
    <w:rsid w:val="008E6EB7"/>
    <w:rsid w:val="008F0010"/>
    <w:rsid w:val="008F0325"/>
    <w:rsid w:val="008F0E87"/>
    <w:rsid w:val="008F13A4"/>
    <w:rsid w:val="008F2139"/>
    <w:rsid w:val="008F3546"/>
    <w:rsid w:val="008F595C"/>
    <w:rsid w:val="008F6D74"/>
    <w:rsid w:val="0090147E"/>
    <w:rsid w:val="00902BF8"/>
    <w:rsid w:val="0090308A"/>
    <w:rsid w:val="00903A2F"/>
    <w:rsid w:val="00904388"/>
    <w:rsid w:val="0090522B"/>
    <w:rsid w:val="00905BD4"/>
    <w:rsid w:val="00906F70"/>
    <w:rsid w:val="00907816"/>
    <w:rsid w:val="00907885"/>
    <w:rsid w:val="00910E99"/>
    <w:rsid w:val="00911458"/>
    <w:rsid w:val="0091150C"/>
    <w:rsid w:val="00912DB9"/>
    <w:rsid w:val="00915247"/>
    <w:rsid w:val="00915248"/>
    <w:rsid w:val="00915752"/>
    <w:rsid w:val="0091701B"/>
    <w:rsid w:val="00920E15"/>
    <w:rsid w:val="00921701"/>
    <w:rsid w:val="00921BBB"/>
    <w:rsid w:val="009223C5"/>
    <w:rsid w:val="00924870"/>
    <w:rsid w:val="009266A4"/>
    <w:rsid w:val="00926D28"/>
    <w:rsid w:val="009311CE"/>
    <w:rsid w:val="00931CC3"/>
    <w:rsid w:val="009321B5"/>
    <w:rsid w:val="009321CC"/>
    <w:rsid w:val="00932923"/>
    <w:rsid w:val="0093332E"/>
    <w:rsid w:val="009334DD"/>
    <w:rsid w:val="00933D0A"/>
    <w:rsid w:val="009340A5"/>
    <w:rsid w:val="00942DDA"/>
    <w:rsid w:val="009438D0"/>
    <w:rsid w:val="00944A28"/>
    <w:rsid w:val="00944B28"/>
    <w:rsid w:val="00946EB8"/>
    <w:rsid w:val="00946F7A"/>
    <w:rsid w:val="00953746"/>
    <w:rsid w:val="00954C56"/>
    <w:rsid w:val="00955296"/>
    <w:rsid w:val="0095569E"/>
    <w:rsid w:val="00955709"/>
    <w:rsid w:val="009577B5"/>
    <w:rsid w:val="00960ADB"/>
    <w:rsid w:val="00960AF7"/>
    <w:rsid w:val="00961863"/>
    <w:rsid w:val="00962456"/>
    <w:rsid w:val="009630A3"/>
    <w:rsid w:val="00964669"/>
    <w:rsid w:val="00964FD6"/>
    <w:rsid w:val="009654B7"/>
    <w:rsid w:val="009654EE"/>
    <w:rsid w:val="00966C5C"/>
    <w:rsid w:val="009676EB"/>
    <w:rsid w:val="00970E8D"/>
    <w:rsid w:val="00973E73"/>
    <w:rsid w:val="0097400A"/>
    <w:rsid w:val="0097600F"/>
    <w:rsid w:val="00977DFD"/>
    <w:rsid w:val="00980722"/>
    <w:rsid w:val="00981A59"/>
    <w:rsid w:val="00981FB6"/>
    <w:rsid w:val="00982361"/>
    <w:rsid w:val="00982D92"/>
    <w:rsid w:val="00982EF0"/>
    <w:rsid w:val="009832E0"/>
    <w:rsid w:val="009834D9"/>
    <w:rsid w:val="009836F5"/>
    <w:rsid w:val="00983E0C"/>
    <w:rsid w:val="009840F3"/>
    <w:rsid w:val="00984784"/>
    <w:rsid w:val="00985402"/>
    <w:rsid w:val="009901C3"/>
    <w:rsid w:val="00990993"/>
    <w:rsid w:val="00990DDE"/>
    <w:rsid w:val="00991073"/>
    <w:rsid w:val="00992034"/>
    <w:rsid w:val="00992CE6"/>
    <w:rsid w:val="00996093"/>
    <w:rsid w:val="009962D8"/>
    <w:rsid w:val="0099674E"/>
    <w:rsid w:val="00996EBE"/>
    <w:rsid w:val="0099729F"/>
    <w:rsid w:val="009A0C40"/>
    <w:rsid w:val="009A0DF2"/>
    <w:rsid w:val="009A6260"/>
    <w:rsid w:val="009B0536"/>
    <w:rsid w:val="009B0C7F"/>
    <w:rsid w:val="009B1179"/>
    <w:rsid w:val="009B333E"/>
    <w:rsid w:val="009B506F"/>
    <w:rsid w:val="009B509E"/>
    <w:rsid w:val="009B7568"/>
    <w:rsid w:val="009B768B"/>
    <w:rsid w:val="009C204D"/>
    <w:rsid w:val="009C2229"/>
    <w:rsid w:val="009C3E37"/>
    <w:rsid w:val="009C5625"/>
    <w:rsid w:val="009C5CE2"/>
    <w:rsid w:val="009C6892"/>
    <w:rsid w:val="009C6F7F"/>
    <w:rsid w:val="009C785C"/>
    <w:rsid w:val="009D1AA2"/>
    <w:rsid w:val="009D220C"/>
    <w:rsid w:val="009D3ED3"/>
    <w:rsid w:val="009D5029"/>
    <w:rsid w:val="009D59EC"/>
    <w:rsid w:val="009D633F"/>
    <w:rsid w:val="009D7D8C"/>
    <w:rsid w:val="009E0E8D"/>
    <w:rsid w:val="009E13C2"/>
    <w:rsid w:val="009E2D0F"/>
    <w:rsid w:val="009E3709"/>
    <w:rsid w:val="009E44E1"/>
    <w:rsid w:val="009E51C7"/>
    <w:rsid w:val="009E5765"/>
    <w:rsid w:val="009E7565"/>
    <w:rsid w:val="009E7A2F"/>
    <w:rsid w:val="009F0CC8"/>
    <w:rsid w:val="009F38C1"/>
    <w:rsid w:val="009F55F4"/>
    <w:rsid w:val="009F6D44"/>
    <w:rsid w:val="009F73B3"/>
    <w:rsid w:val="00A00350"/>
    <w:rsid w:val="00A018D5"/>
    <w:rsid w:val="00A01D41"/>
    <w:rsid w:val="00A02C6B"/>
    <w:rsid w:val="00A045CD"/>
    <w:rsid w:val="00A04D7E"/>
    <w:rsid w:val="00A06827"/>
    <w:rsid w:val="00A106AD"/>
    <w:rsid w:val="00A11DA9"/>
    <w:rsid w:val="00A14CA3"/>
    <w:rsid w:val="00A16D95"/>
    <w:rsid w:val="00A1737F"/>
    <w:rsid w:val="00A2323B"/>
    <w:rsid w:val="00A259C6"/>
    <w:rsid w:val="00A25BE3"/>
    <w:rsid w:val="00A26634"/>
    <w:rsid w:val="00A26BDA"/>
    <w:rsid w:val="00A276D9"/>
    <w:rsid w:val="00A27BD5"/>
    <w:rsid w:val="00A30346"/>
    <w:rsid w:val="00A32200"/>
    <w:rsid w:val="00A32734"/>
    <w:rsid w:val="00A32A3E"/>
    <w:rsid w:val="00A33042"/>
    <w:rsid w:val="00A41244"/>
    <w:rsid w:val="00A41259"/>
    <w:rsid w:val="00A42276"/>
    <w:rsid w:val="00A43D80"/>
    <w:rsid w:val="00A43FEC"/>
    <w:rsid w:val="00A44E74"/>
    <w:rsid w:val="00A4629F"/>
    <w:rsid w:val="00A472CA"/>
    <w:rsid w:val="00A479E0"/>
    <w:rsid w:val="00A5059A"/>
    <w:rsid w:val="00A509FD"/>
    <w:rsid w:val="00A5132E"/>
    <w:rsid w:val="00A52AC9"/>
    <w:rsid w:val="00A5328F"/>
    <w:rsid w:val="00A56CCD"/>
    <w:rsid w:val="00A5740B"/>
    <w:rsid w:val="00A57CB4"/>
    <w:rsid w:val="00A61C82"/>
    <w:rsid w:val="00A6223C"/>
    <w:rsid w:val="00A62430"/>
    <w:rsid w:val="00A62F61"/>
    <w:rsid w:val="00A639F2"/>
    <w:rsid w:val="00A668C4"/>
    <w:rsid w:val="00A739FD"/>
    <w:rsid w:val="00A73DE0"/>
    <w:rsid w:val="00A7742A"/>
    <w:rsid w:val="00A8291E"/>
    <w:rsid w:val="00A83B77"/>
    <w:rsid w:val="00A84547"/>
    <w:rsid w:val="00A85CDC"/>
    <w:rsid w:val="00A863BE"/>
    <w:rsid w:val="00A866B8"/>
    <w:rsid w:val="00A86F5F"/>
    <w:rsid w:val="00A90EFE"/>
    <w:rsid w:val="00A910AD"/>
    <w:rsid w:val="00A91459"/>
    <w:rsid w:val="00A92A49"/>
    <w:rsid w:val="00A937E4"/>
    <w:rsid w:val="00A9408F"/>
    <w:rsid w:val="00A957F3"/>
    <w:rsid w:val="00A96802"/>
    <w:rsid w:val="00A97B9F"/>
    <w:rsid w:val="00AA04A5"/>
    <w:rsid w:val="00AA1C63"/>
    <w:rsid w:val="00AA335A"/>
    <w:rsid w:val="00AA3C50"/>
    <w:rsid w:val="00AA41FE"/>
    <w:rsid w:val="00AA4456"/>
    <w:rsid w:val="00AA4A2A"/>
    <w:rsid w:val="00AA4B71"/>
    <w:rsid w:val="00AA761E"/>
    <w:rsid w:val="00AB0981"/>
    <w:rsid w:val="00AB1A54"/>
    <w:rsid w:val="00AB2EC6"/>
    <w:rsid w:val="00AB4DB0"/>
    <w:rsid w:val="00AB556F"/>
    <w:rsid w:val="00AB7843"/>
    <w:rsid w:val="00AC0303"/>
    <w:rsid w:val="00AC0F63"/>
    <w:rsid w:val="00AC1295"/>
    <w:rsid w:val="00AC16E9"/>
    <w:rsid w:val="00AC4232"/>
    <w:rsid w:val="00AC45DE"/>
    <w:rsid w:val="00AC5101"/>
    <w:rsid w:val="00AC5F7E"/>
    <w:rsid w:val="00AC6334"/>
    <w:rsid w:val="00AD0093"/>
    <w:rsid w:val="00AD0E3E"/>
    <w:rsid w:val="00AD452E"/>
    <w:rsid w:val="00AD697F"/>
    <w:rsid w:val="00AE090A"/>
    <w:rsid w:val="00AE1587"/>
    <w:rsid w:val="00AE1DFA"/>
    <w:rsid w:val="00AE2797"/>
    <w:rsid w:val="00AE295E"/>
    <w:rsid w:val="00AE4040"/>
    <w:rsid w:val="00AE529D"/>
    <w:rsid w:val="00AE5CAF"/>
    <w:rsid w:val="00AE75C9"/>
    <w:rsid w:val="00AE7D38"/>
    <w:rsid w:val="00AF033C"/>
    <w:rsid w:val="00AF2A52"/>
    <w:rsid w:val="00AF48B7"/>
    <w:rsid w:val="00AF568E"/>
    <w:rsid w:val="00AF570B"/>
    <w:rsid w:val="00AF5C11"/>
    <w:rsid w:val="00AF5E7F"/>
    <w:rsid w:val="00B00EC4"/>
    <w:rsid w:val="00B01E44"/>
    <w:rsid w:val="00B0493E"/>
    <w:rsid w:val="00B04B03"/>
    <w:rsid w:val="00B07026"/>
    <w:rsid w:val="00B076AE"/>
    <w:rsid w:val="00B07939"/>
    <w:rsid w:val="00B07EB9"/>
    <w:rsid w:val="00B07F6D"/>
    <w:rsid w:val="00B11FA2"/>
    <w:rsid w:val="00B12927"/>
    <w:rsid w:val="00B139BC"/>
    <w:rsid w:val="00B13EDE"/>
    <w:rsid w:val="00B14866"/>
    <w:rsid w:val="00B20909"/>
    <w:rsid w:val="00B215B0"/>
    <w:rsid w:val="00B23192"/>
    <w:rsid w:val="00B24B77"/>
    <w:rsid w:val="00B25DE3"/>
    <w:rsid w:val="00B25FDF"/>
    <w:rsid w:val="00B27D5C"/>
    <w:rsid w:val="00B31638"/>
    <w:rsid w:val="00B32D04"/>
    <w:rsid w:val="00B32E29"/>
    <w:rsid w:val="00B33046"/>
    <w:rsid w:val="00B33F3F"/>
    <w:rsid w:val="00B343D8"/>
    <w:rsid w:val="00B34C22"/>
    <w:rsid w:val="00B359CC"/>
    <w:rsid w:val="00B35BFD"/>
    <w:rsid w:val="00B364D7"/>
    <w:rsid w:val="00B401EA"/>
    <w:rsid w:val="00B416FF"/>
    <w:rsid w:val="00B4640B"/>
    <w:rsid w:val="00B46D0C"/>
    <w:rsid w:val="00B47392"/>
    <w:rsid w:val="00B50391"/>
    <w:rsid w:val="00B51C6F"/>
    <w:rsid w:val="00B523C8"/>
    <w:rsid w:val="00B52958"/>
    <w:rsid w:val="00B53DC8"/>
    <w:rsid w:val="00B563D2"/>
    <w:rsid w:val="00B5774B"/>
    <w:rsid w:val="00B579C8"/>
    <w:rsid w:val="00B57E9D"/>
    <w:rsid w:val="00B6121C"/>
    <w:rsid w:val="00B61A87"/>
    <w:rsid w:val="00B61F25"/>
    <w:rsid w:val="00B62661"/>
    <w:rsid w:val="00B62B8D"/>
    <w:rsid w:val="00B64017"/>
    <w:rsid w:val="00B65320"/>
    <w:rsid w:val="00B65EE7"/>
    <w:rsid w:val="00B65F14"/>
    <w:rsid w:val="00B6643F"/>
    <w:rsid w:val="00B70785"/>
    <w:rsid w:val="00B7145F"/>
    <w:rsid w:val="00B71AE4"/>
    <w:rsid w:val="00B76B4C"/>
    <w:rsid w:val="00B81E2E"/>
    <w:rsid w:val="00B82CF9"/>
    <w:rsid w:val="00B84D74"/>
    <w:rsid w:val="00B8524B"/>
    <w:rsid w:val="00B90985"/>
    <w:rsid w:val="00B94526"/>
    <w:rsid w:val="00BA0B20"/>
    <w:rsid w:val="00BA0C01"/>
    <w:rsid w:val="00BA5435"/>
    <w:rsid w:val="00BA5A5F"/>
    <w:rsid w:val="00BA6DEC"/>
    <w:rsid w:val="00BA7D1C"/>
    <w:rsid w:val="00BB016A"/>
    <w:rsid w:val="00BB1E30"/>
    <w:rsid w:val="00BB202C"/>
    <w:rsid w:val="00BB2247"/>
    <w:rsid w:val="00BB3D1F"/>
    <w:rsid w:val="00BB3FBB"/>
    <w:rsid w:val="00BB48E8"/>
    <w:rsid w:val="00BB4950"/>
    <w:rsid w:val="00BB61FF"/>
    <w:rsid w:val="00BB63C8"/>
    <w:rsid w:val="00BC1AD0"/>
    <w:rsid w:val="00BC1E42"/>
    <w:rsid w:val="00BC2BF4"/>
    <w:rsid w:val="00BC4085"/>
    <w:rsid w:val="00BC4E0F"/>
    <w:rsid w:val="00BC5C76"/>
    <w:rsid w:val="00BC63F8"/>
    <w:rsid w:val="00BC69AD"/>
    <w:rsid w:val="00BC76B4"/>
    <w:rsid w:val="00BC7DD3"/>
    <w:rsid w:val="00BC7E0C"/>
    <w:rsid w:val="00BD1BE0"/>
    <w:rsid w:val="00BD51EE"/>
    <w:rsid w:val="00BD546F"/>
    <w:rsid w:val="00BD5A3B"/>
    <w:rsid w:val="00BD7330"/>
    <w:rsid w:val="00BE121F"/>
    <w:rsid w:val="00BE1F47"/>
    <w:rsid w:val="00BE26C4"/>
    <w:rsid w:val="00BE468A"/>
    <w:rsid w:val="00BE4A75"/>
    <w:rsid w:val="00BE4F83"/>
    <w:rsid w:val="00BE548B"/>
    <w:rsid w:val="00BE58E7"/>
    <w:rsid w:val="00BE6168"/>
    <w:rsid w:val="00BE7203"/>
    <w:rsid w:val="00BF052D"/>
    <w:rsid w:val="00BF0D23"/>
    <w:rsid w:val="00BF16C0"/>
    <w:rsid w:val="00BF2009"/>
    <w:rsid w:val="00BF20FB"/>
    <w:rsid w:val="00BF2E7E"/>
    <w:rsid w:val="00BF402E"/>
    <w:rsid w:val="00BF4897"/>
    <w:rsid w:val="00BF4E3A"/>
    <w:rsid w:val="00BF4E3C"/>
    <w:rsid w:val="00BF5974"/>
    <w:rsid w:val="00BF6D7D"/>
    <w:rsid w:val="00BF70FC"/>
    <w:rsid w:val="00BF7838"/>
    <w:rsid w:val="00C038B9"/>
    <w:rsid w:val="00C0535B"/>
    <w:rsid w:val="00C05C66"/>
    <w:rsid w:val="00C05D25"/>
    <w:rsid w:val="00C07554"/>
    <w:rsid w:val="00C07925"/>
    <w:rsid w:val="00C119E1"/>
    <w:rsid w:val="00C16CFA"/>
    <w:rsid w:val="00C16F92"/>
    <w:rsid w:val="00C20D50"/>
    <w:rsid w:val="00C235FD"/>
    <w:rsid w:val="00C2511A"/>
    <w:rsid w:val="00C26B25"/>
    <w:rsid w:val="00C30A8C"/>
    <w:rsid w:val="00C32764"/>
    <w:rsid w:val="00C35300"/>
    <w:rsid w:val="00C360E4"/>
    <w:rsid w:val="00C36109"/>
    <w:rsid w:val="00C36399"/>
    <w:rsid w:val="00C44CAF"/>
    <w:rsid w:val="00C5073C"/>
    <w:rsid w:val="00C51465"/>
    <w:rsid w:val="00C542B5"/>
    <w:rsid w:val="00C542EC"/>
    <w:rsid w:val="00C56942"/>
    <w:rsid w:val="00C572AA"/>
    <w:rsid w:val="00C57864"/>
    <w:rsid w:val="00C60D41"/>
    <w:rsid w:val="00C6218B"/>
    <w:rsid w:val="00C638F2"/>
    <w:rsid w:val="00C63FE7"/>
    <w:rsid w:val="00C64753"/>
    <w:rsid w:val="00C64827"/>
    <w:rsid w:val="00C669A8"/>
    <w:rsid w:val="00C67296"/>
    <w:rsid w:val="00C674E6"/>
    <w:rsid w:val="00C67B79"/>
    <w:rsid w:val="00C72B1B"/>
    <w:rsid w:val="00C75355"/>
    <w:rsid w:val="00C75F96"/>
    <w:rsid w:val="00C76855"/>
    <w:rsid w:val="00C76E2E"/>
    <w:rsid w:val="00C77976"/>
    <w:rsid w:val="00C810C0"/>
    <w:rsid w:val="00C816CF"/>
    <w:rsid w:val="00C82ADE"/>
    <w:rsid w:val="00C837E8"/>
    <w:rsid w:val="00C8407E"/>
    <w:rsid w:val="00C849DF"/>
    <w:rsid w:val="00C87B8D"/>
    <w:rsid w:val="00C92D7D"/>
    <w:rsid w:val="00C95A5E"/>
    <w:rsid w:val="00C95F88"/>
    <w:rsid w:val="00C97A1A"/>
    <w:rsid w:val="00C97D21"/>
    <w:rsid w:val="00CA0B39"/>
    <w:rsid w:val="00CA2FED"/>
    <w:rsid w:val="00CA4BD7"/>
    <w:rsid w:val="00CA695D"/>
    <w:rsid w:val="00CA7AA0"/>
    <w:rsid w:val="00CA7E69"/>
    <w:rsid w:val="00CB0CDE"/>
    <w:rsid w:val="00CB17FE"/>
    <w:rsid w:val="00CB1AD3"/>
    <w:rsid w:val="00CB3A32"/>
    <w:rsid w:val="00CB3BBE"/>
    <w:rsid w:val="00CB4D20"/>
    <w:rsid w:val="00CB6379"/>
    <w:rsid w:val="00CB6C93"/>
    <w:rsid w:val="00CB72E8"/>
    <w:rsid w:val="00CC09CA"/>
    <w:rsid w:val="00CC1E19"/>
    <w:rsid w:val="00CC23B3"/>
    <w:rsid w:val="00CC3C68"/>
    <w:rsid w:val="00CC4528"/>
    <w:rsid w:val="00CC4FAB"/>
    <w:rsid w:val="00CC6E9E"/>
    <w:rsid w:val="00CC73CA"/>
    <w:rsid w:val="00CC74FE"/>
    <w:rsid w:val="00CD04F1"/>
    <w:rsid w:val="00CD12B4"/>
    <w:rsid w:val="00CD3B7D"/>
    <w:rsid w:val="00CD5284"/>
    <w:rsid w:val="00CD54C0"/>
    <w:rsid w:val="00CD60D9"/>
    <w:rsid w:val="00CD6808"/>
    <w:rsid w:val="00CD683E"/>
    <w:rsid w:val="00CE0001"/>
    <w:rsid w:val="00CE1D16"/>
    <w:rsid w:val="00CE2B43"/>
    <w:rsid w:val="00CE4682"/>
    <w:rsid w:val="00CE516D"/>
    <w:rsid w:val="00CE604B"/>
    <w:rsid w:val="00CE6F19"/>
    <w:rsid w:val="00CE794D"/>
    <w:rsid w:val="00CE7B4C"/>
    <w:rsid w:val="00CF0719"/>
    <w:rsid w:val="00CF3EA9"/>
    <w:rsid w:val="00CF57C0"/>
    <w:rsid w:val="00D00D08"/>
    <w:rsid w:val="00D023A5"/>
    <w:rsid w:val="00D068C5"/>
    <w:rsid w:val="00D109AB"/>
    <w:rsid w:val="00D1127F"/>
    <w:rsid w:val="00D114A4"/>
    <w:rsid w:val="00D12120"/>
    <w:rsid w:val="00D20DF7"/>
    <w:rsid w:val="00D23786"/>
    <w:rsid w:val="00D25068"/>
    <w:rsid w:val="00D25CD3"/>
    <w:rsid w:val="00D261C0"/>
    <w:rsid w:val="00D2641F"/>
    <w:rsid w:val="00D2649B"/>
    <w:rsid w:val="00D26693"/>
    <w:rsid w:val="00D2672E"/>
    <w:rsid w:val="00D31211"/>
    <w:rsid w:val="00D32A3B"/>
    <w:rsid w:val="00D3301D"/>
    <w:rsid w:val="00D33A7C"/>
    <w:rsid w:val="00D33F28"/>
    <w:rsid w:val="00D34C15"/>
    <w:rsid w:val="00D3571A"/>
    <w:rsid w:val="00D36256"/>
    <w:rsid w:val="00D447D9"/>
    <w:rsid w:val="00D45381"/>
    <w:rsid w:val="00D50C08"/>
    <w:rsid w:val="00D50DA3"/>
    <w:rsid w:val="00D5111F"/>
    <w:rsid w:val="00D51751"/>
    <w:rsid w:val="00D5338D"/>
    <w:rsid w:val="00D540EC"/>
    <w:rsid w:val="00D567BB"/>
    <w:rsid w:val="00D57195"/>
    <w:rsid w:val="00D608E7"/>
    <w:rsid w:val="00D6139C"/>
    <w:rsid w:val="00D61BC8"/>
    <w:rsid w:val="00D6233B"/>
    <w:rsid w:val="00D63EAD"/>
    <w:rsid w:val="00D64FC6"/>
    <w:rsid w:val="00D65E15"/>
    <w:rsid w:val="00D66789"/>
    <w:rsid w:val="00D704DC"/>
    <w:rsid w:val="00D70B9B"/>
    <w:rsid w:val="00D714D6"/>
    <w:rsid w:val="00D75C60"/>
    <w:rsid w:val="00D75E87"/>
    <w:rsid w:val="00D77149"/>
    <w:rsid w:val="00D803C9"/>
    <w:rsid w:val="00D81BF4"/>
    <w:rsid w:val="00D83BFE"/>
    <w:rsid w:val="00D83D4D"/>
    <w:rsid w:val="00D850DD"/>
    <w:rsid w:val="00D85226"/>
    <w:rsid w:val="00D854A8"/>
    <w:rsid w:val="00D908F3"/>
    <w:rsid w:val="00D91759"/>
    <w:rsid w:val="00D92C56"/>
    <w:rsid w:val="00D93878"/>
    <w:rsid w:val="00D93D87"/>
    <w:rsid w:val="00D93DDD"/>
    <w:rsid w:val="00D953E1"/>
    <w:rsid w:val="00D95419"/>
    <w:rsid w:val="00D95502"/>
    <w:rsid w:val="00D96F1F"/>
    <w:rsid w:val="00DA0C2C"/>
    <w:rsid w:val="00DA3B1F"/>
    <w:rsid w:val="00DA49BB"/>
    <w:rsid w:val="00DA566B"/>
    <w:rsid w:val="00DA5A69"/>
    <w:rsid w:val="00DA620E"/>
    <w:rsid w:val="00DB278A"/>
    <w:rsid w:val="00DB3331"/>
    <w:rsid w:val="00DB595B"/>
    <w:rsid w:val="00DB6A26"/>
    <w:rsid w:val="00DC26A5"/>
    <w:rsid w:val="00DC3AE7"/>
    <w:rsid w:val="00DC5AA1"/>
    <w:rsid w:val="00DC747B"/>
    <w:rsid w:val="00DD0BB6"/>
    <w:rsid w:val="00DD11DA"/>
    <w:rsid w:val="00DD2FDC"/>
    <w:rsid w:val="00DD3C59"/>
    <w:rsid w:val="00DD4371"/>
    <w:rsid w:val="00DD4EF7"/>
    <w:rsid w:val="00DD632A"/>
    <w:rsid w:val="00DE1DEC"/>
    <w:rsid w:val="00DE2A26"/>
    <w:rsid w:val="00DE580A"/>
    <w:rsid w:val="00DE5EC0"/>
    <w:rsid w:val="00DE67DF"/>
    <w:rsid w:val="00DE6AA5"/>
    <w:rsid w:val="00DE7723"/>
    <w:rsid w:val="00DF3B03"/>
    <w:rsid w:val="00DF56B1"/>
    <w:rsid w:val="00DF59A8"/>
    <w:rsid w:val="00DF5CB8"/>
    <w:rsid w:val="00DF64C5"/>
    <w:rsid w:val="00DF667B"/>
    <w:rsid w:val="00DF70B7"/>
    <w:rsid w:val="00E00963"/>
    <w:rsid w:val="00E0148D"/>
    <w:rsid w:val="00E03BA4"/>
    <w:rsid w:val="00E04423"/>
    <w:rsid w:val="00E066F7"/>
    <w:rsid w:val="00E1237F"/>
    <w:rsid w:val="00E126F4"/>
    <w:rsid w:val="00E133B4"/>
    <w:rsid w:val="00E135F0"/>
    <w:rsid w:val="00E146F3"/>
    <w:rsid w:val="00E1723E"/>
    <w:rsid w:val="00E1743C"/>
    <w:rsid w:val="00E20690"/>
    <w:rsid w:val="00E2248F"/>
    <w:rsid w:val="00E2362C"/>
    <w:rsid w:val="00E237C8"/>
    <w:rsid w:val="00E240B9"/>
    <w:rsid w:val="00E24947"/>
    <w:rsid w:val="00E25FCB"/>
    <w:rsid w:val="00E26529"/>
    <w:rsid w:val="00E27CFA"/>
    <w:rsid w:val="00E30D4C"/>
    <w:rsid w:val="00E30E7E"/>
    <w:rsid w:val="00E319B7"/>
    <w:rsid w:val="00E32237"/>
    <w:rsid w:val="00E32A3E"/>
    <w:rsid w:val="00E3455B"/>
    <w:rsid w:val="00E34B8D"/>
    <w:rsid w:val="00E34E18"/>
    <w:rsid w:val="00E35E38"/>
    <w:rsid w:val="00E36D07"/>
    <w:rsid w:val="00E37A2D"/>
    <w:rsid w:val="00E40C5C"/>
    <w:rsid w:val="00E41548"/>
    <w:rsid w:val="00E4399D"/>
    <w:rsid w:val="00E44008"/>
    <w:rsid w:val="00E44285"/>
    <w:rsid w:val="00E45E9F"/>
    <w:rsid w:val="00E542AE"/>
    <w:rsid w:val="00E555DC"/>
    <w:rsid w:val="00E55696"/>
    <w:rsid w:val="00E60FFC"/>
    <w:rsid w:val="00E6367F"/>
    <w:rsid w:val="00E63CAE"/>
    <w:rsid w:val="00E64D3D"/>
    <w:rsid w:val="00E65A61"/>
    <w:rsid w:val="00E67569"/>
    <w:rsid w:val="00E677CD"/>
    <w:rsid w:val="00E67965"/>
    <w:rsid w:val="00E7127C"/>
    <w:rsid w:val="00E728AE"/>
    <w:rsid w:val="00E72F20"/>
    <w:rsid w:val="00E73C39"/>
    <w:rsid w:val="00E7459F"/>
    <w:rsid w:val="00E7683A"/>
    <w:rsid w:val="00E77A14"/>
    <w:rsid w:val="00E80075"/>
    <w:rsid w:val="00E8015F"/>
    <w:rsid w:val="00E80A88"/>
    <w:rsid w:val="00E82136"/>
    <w:rsid w:val="00E83EAB"/>
    <w:rsid w:val="00E845AB"/>
    <w:rsid w:val="00E84C5A"/>
    <w:rsid w:val="00E86ADB"/>
    <w:rsid w:val="00E86F3B"/>
    <w:rsid w:val="00E90A5E"/>
    <w:rsid w:val="00E90E18"/>
    <w:rsid w:val="00E912CF"/>
    <w:rsid w:val="00E91619"/>
    <w:rsid w:val="00E92005"/>
    <w:rsid w:val="00E92740"/>
    <w:rsid w:val="00E94053"/>
    <w:rsid w:val="00E954B5"/>
    <w:rsid w:val="00EA1480"/>
    <w:rsid w:val="00EA2374"/>
    <w:rsid w:val="00EA2BCE"/>
    <w:rsid w:val="00EA5D0F"/>
    <w:rsid w:val="00EA7531"/>
    <w:rsid w:val="00EA7EA6"/>
    <w:rsid w:val="00EB0A7A"/>
    <w:rsid w:val="00EB1F87"/>
    <w:rsid w:val="00EB30F7"/>
    <w:rsid w:val="00EB3799"/>
    <w:rsid w:val="00EB4D5D"/>
    <w:rsid w:val="00EB5097"/>
    <w:rsid w:val="00EB6C36"/>
    <w:rsid w:val="00EC20D7"/>
    <w:rsid w:val="00EC21CE"/>
    <w:rsid w:val="00EC252D"/>
    <w:rsid w:val="00EC2954"/>
    <w:rsid w:val="00EC332A"/>
    <w:rsid w:val="00EC37C9"/>
    <w:rsid w:val="00EC49E9"/>
    <w:rsid w:val="00ED084A"/>
    <w:rsid w:val="00ED0CAB"/>
    <w:rsid w:val="00ED0D7C"/>
    <w:rsid w:val="00ED717C"/>
    <w:rsid w:val="00EE0F73"/>
    <w:rsid w:val="00EE177C"/>
    <w:rsid w:val="00EE2E9D"/>
    <w:rsid w:val="00EE319F"/>
    <w:rsid w:val="00EE3D54"/>
    <w:rsid w:val="00EE76E8"/>
    <w:rsid w:val="00EF00D9"/>
    <w:rsid w:val="00EF20A3"/>
    <w:rsid w:val="00EF2B89"/>
    <w:rsid w:val="00EF3569"/>
    <w:rsid w:val="00EF4250"/>
    <w:rsid w:val="00EF4AEC"/>
    <w:rsid w:val="00EF4BAF"/>
    <w:rsid w:val="00EF5665"/>
    <w:rsid w:val="00EF59BB"/>
    <w:rsid w:val="00EF5E91"/>
    <w:rsid w:val="00EF6DF3"/>
    <w:rsid w:val="00EF747D"/>
    <w:rsid w:val="00F004E4"/>
    <w:rsid w:val="00F0441B"/>
    <w:rsid w:val="00F04F9E"/>
    <w:rsid w:val="00F05CEF"/>
    <w:rsid w:val="00F066C6"/>
    <w:rsid w:val="00F06859"/>
    <w:rsid w:val="00F10373"/>
    <w:rsid w:val="00F10E5A"/>
    <w:rsid w:val="00F11806"/>
    <w:rsid w:val="00F12688"/>
    <w:rsid w:val="00F12D64"/>
    <w:rsid w:val="00F13107"/>
    <w:rsid w:val="00F1358E"/>
    <w:rsid w:val="00F14825"/>
    <w:rsid w:val="00F156F2"/>
    <w:rsid w:val="00F15AEC"/>
    <w:rsid w:val="00F16F43"/>
    <w:rsid w:val="00F17671"/>
    <w:rsid w:val="00F179F3"/>
    <w:rsid w:val="00F17EED"/>
    <w:rsid w:val="00F20CA8"/>
    <w:rsid w:val="00F215AA"/>
    <w:rsid w:val="00F22701"/>
    <w:rsid w:val="00F244BC"/>
    <w:rsid w:val="00F25324"/>
    <w:rsid w:val="00F26EE1"/>
    <w:rsid w:val="00F30234"/>
    <w:rsid w:val="00F31841"/>
    <w:rsid w:val="00F326A8"/>
    <w:rsid w:val="00F32747"/>
    <w:rsid w:val="00F414E5"/>
    <w:rsid w:val="00F5037C"/>
    <w:rsid w:val="00F5054E"/>
    <w:rsid w:val="00F5168F"/>
    <w:rsid w:val="00F54005"/>
    <w:rsid w:val="00F56108"/>
    <w:rsid w:val="00F56194"/>
    <w:rsid w:val="00F5723D"/>
    <w:rsid w:val="00F576BF"/>
    <w:rsid w:val="00F61142"/>
    <w:rsid w:val="00F66286"/>
    <w:rsid w:val="00F672FA"/>
    <w:rsid w:val="00F706E8"/>
    <w:rsid w:val="00F73C4F"/>
    <w:rsid w:val="00F76C12"/>
    <w:rsid w:val="00F77180"/>
    <w:rsid w:val="00F80BE2"/>
    <w:rsid w:val="00F838D4"/>
    <w:rsid w:val="00F8392B"/>
    <w:rsid w:val="00F841A1"/>
    <w:rsid w:val="00F8517B"/>
    <w:rsid w:val="00F8556B"/>
    <w:rsid w:val="00F85AC1"/>
    <w:rsid w:val="00F86458"/>
    <w:rsid w:val="00F919EA"/>
    <w:rsid w:val="00F91B71"/>
    <w:rsid w:val="00F931E1"/>
    <w:rsid w:val="00F93E5A"/>
    <w:rsid w:val="00F95318"/>
    <w:rsid w:val="00F96A4B"/>
    <w:rsid w:val="00F96F6D"/>
    <w:rsid w:val="00FA02BB"/>
    <w:rsid w:val="00FA2F0E"/>
    <w:rsid w:val="00FA416F"/>
    <w:rsid w:val="00FA422F"/>
    <w:rsid w:val="00FA5348"/>
    <w:rsid w:val="00FA5F32"/>
    <w:rsid w:val="00FB2EFA"/>
    <w:rsid w:val="00FB4054"/>
    <w:rsid w:val="00FB4637"/>
    <w:rsid w:val="00FB46A5"/>
    <w:rsid w:val="00FB6FC9"/>
    <w:rsid w:val="00FB7F4E"/>
    <w:rsid w:val="00FC0D4A"/>
    <w:rsid w:val="00FC114E"/>
    <w:rsid w:val="00FC2CE1"/>
    <w:rsid w:val="00FC349E"/>
    <w:rsid w:val="00FC4E9B"/>
    <w:rsid w:val="00FC7D42"/>
    <w:rsid w:val="00FD0396"/>
    <w:rsid w:val="00FD0BA3"/>
    <w:rsid w:val="00FD220B"/>
    <w:rsid w:val="00FD312E"/>
    <w:rsid w:val="00FD391C"/>
    <w:rsid w:val="00FD3D26"/>
    <w:rsid w:val="00FD40EB"/>
    <w:rsid w:val="00FD5D45"/>
    <w:rsid w:val="00FD5F4D"/>
    <w:rsid w:val="00FD7F46"/>
    <w:rsid w:val="00FE0497"/>
    <w:rsid w:val="00FE2997"/>
    <w:rsid w:val="00FE2FDC"/>
    <w:rsid w:val="00FE3675"/>
    <w:rsid w:val="00FE6A55"/>
    <w:rsid w:val="00FE7504"/>
    <w:rsid w:val="00FF05EA"/>
    <w:rsid w:val="00FF0BEC"/>
    <w:rsid w:val="00FF158C"/>
    <w:rsid w:val="00FF2562"/>
    <w:rsid w:val="00FF2A44"/>
    <w:rsid w:val="00FF3D8D"/>
    <w:rsid w:val="00FF4424"/>
    <w:rsid w:val="00FF520D"/>
    <w:rsid w:val="00FF5541"/>
    <w:rsid w:val="00FF65ED"/>
    <w:rsid w:val="00FF7E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5D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59018">
      <w:bodyDiv w:val="1"/>
      <w:marLeft w:val="0"/>
      <w:marRight w:val="0"/>
      <w:marTop w:val="0"/>
      <w:marBottom w:val="0"/>
      <w:divBdr>
        <w:top w:val="none" w:sz="0" w:space="0" w:color="auto"/>
        <w:left w:val="none" w:sz="0" w:space="0" w:color="auto"/>
        <w:bottom w:val="none" w:sz="0" w:space="0" w:color="auto"/>
        <w:right w:val="none" w:sz="0" w:space="0" w:color="auto"/>
      </w:divBdr>
      <w:divsChild>
        <w:div w:id="1802385342">
          <w:marLeft w:val="360"/>
          <w:marRight w:val="0"/>
          <w:marTop w:val="200"/>
          <w:marBottom w:val="0"/>
          <w:divBdr>
            <w:top w:val="none" w:sz="0" w:space="0" w:color="auto"/>
            <w:left w:val="none" w:sz="0" w:space="0" w:color="auto"/>
            <w:bottom w:val="none" w:sz="0" w:space="0" w:color="auto"/>
            <w:right w:val="none" w:sz="0" w:space="0" w:color="auto"/>
          </w:divBdr>
        </w:div>
      </w:divsChild>
    </w:div>
    <w:div w:id="86003786">
      <w:bodyDiv w:val="1"/>
      <w:marLeft w:val="0"/>
      <w:marRight w:val="0"/>
      <w:marTop w:val="0"/>
      <w:marBottom w:val="0"/>
      <w:divBdr>
        <w:top w:val="none" w:sz="0" w:space="0" w:color="auto"/>
        <w:left w:val="none" w:sz="0" w:space="0" w:color="auto"/>
        <w:bottom w:val="none" w:sz="0" w:space="0" w:color="auto"/>
        <w:right w:val="none" w:sz="0" w:space="0" w:color="auto"/>
      </w:divBdr>
      <w:divsChild>
        <w:div w:id="1077216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5040516">
              <w:marLeft w:val="0"/>
              <w:marRight w:val="0"/>
              <w:marTop w:val="0"/>
              <w:marBottom w:val="0"/>
              <w:divBdr>
                <w:top w:val="none" w:sz="0" w:space="0" w:color="auto"/>
                <w:left w:val="none" w:sz="0" w:space="0" w:color="auto"/>
                <w:bottom w:val="none" w:sz="0" w:space="0" w:color="auto"/>
                <w:right w:val="none" w:sz="0" w:space="0" w:color="auto"/>
              </w:divBdr>
              <w:divsChild>
                <w:div w:id="1507940227">
                  <w:marLeft w:val="0"/>
                  <w:marRight w:val="0"/>
                  <w:marTop w:val="0"/>
                  <w:marBottom w:val="0"/>
                  <w:divBdr>
                    <w:top w:val="none" w:sz="0" w:space="0" w:color="auto"/>
                    <w:left w:val="none" w:sz="0" w:space="0" w:color="auto"/>
                    <w:bottom w:val="none" w:sz="0" w:space="0" w:color="auto"/>
                    <w:right w:val="none" w:sz="0" w:space="0" w:color="auto"/>
                  </w:divBdr>
                  <w:divsChild>
                    <w:div w:id="1111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078">
      <w:bodyDiv w:val="1"/>
      <w:marLeft w:val="0"/>
      <w:marRight w:val="0"/>
      <w:marTop w:val="0"/>
      <w:marBottom w:val="0"/>
      <w:divBdr>
        <w:top w:val="none" w:sz="0" w:space="0" w:color="auto"/>
        <w:left w:val="none" w:sz="0" w:space="0" w:color="auto"/>
        <w:bottom w:val="none" w:sz="0" w:space="0" w:color="auto"/>
        <w:right w:val="none" w:sz="0" w:space="0" w:color="auto"/>
      </w:divBdr>
      <w:divsChild>
        <w:div w:id="1440174784">
          <w:marLeft w:val="360"/>
          <w:marRight w:val="0"/>
          <w:marTop w:val="200"/>
          <w:marBottom w:val="0"/>
          <w:divBdr>
            <w:top w:val="none" w:sz="0" w:space="0" w:color="auto"/>
            <w:left w:val="none" w:sz="0" w:space="0" w:color="auto"/>
            <w:bottom w:val="none" w:sz="0" w:space="0" w:color="auto"/>
            <w:right w:val="none" w:sz="0" w:space="0" w:color="auto"/>
          </w:divBdr>
        </w:div>
        <w:div w:id="1041129442">
          <w:marLeft w:val="360"/>
          <w:marRight w:val="0"/>
          <w:marTop w:val="200"/>
          <w:marBottom w:val="0"/>
          <w:divBdr>
            <w:top w:val="none" w:sz="0" w:space="0" w:color="auto"/>
            <w:left w:val="none" w:sz="0" w:space="0" w:color="auto"/>
            <w:bottom w:val="none" w:sz="0" w:space="0" w:color="auto"/>
            <w:right w:val="none" w:sz="0" w:space="0" w:color="auto"/>
          </w:divBdr>
        </w:div>
        <w:div w:id="1326471023">
          <w:marLeft w:val="360"/>
          <w:marRight w:val="0"/>
          <w:marTop w:val="200"/>
          <w:marBottom w:val="0"/>
          <w:divBdr>
            <w:top w:val="none" w:sz="0" w:space="0" w:color="auto"/>
            <w:left w:val="none" w:sz="0" w:space="0" w:color="auto"/>
            <w:bottom w:val="none" w:sz="0" w:space="0" w:color="auto"/>
            <w:right w:val="none" w:sz="0" w:space="0" w:color="auto"/>
          </w:divBdr>
        </w:div>
        <w:div w:id="366099832">
          <w:marLeft w:val="360"/>
          <w:marRight w:val="0"/>
          <w:marTop w:val="200"/>
          <w:marBottom w:val="0"/>
          <w:divBdr>
            <w:top w:val="none" w:sz="0" w:space="0" w:color="auto"/>
            <w:left w:val="none" w:sz="0" w:space="0" w:color="auto"/>
            <w:bottom w:val="none" w:sz="0" w:space="0" w:color="auto"/>
            <w:right w:val="none" w:sz="0" w:space="0" w:color="auto"/>
          </w:divBdr>
        </w:div>
        <w:div w:id="650521281">
          <w:marLeft w:val="360"/>
          <w:marRight w:val="0"/>
          <w:marTop w:val="200"/>
          <w:marBottom w:val="0"/>
          <w:divBdr>
            <w:top w:val="none" w:sz="0" w:space="0" w:color="auto"/>
            <w:left w:val="none" w:sz="0" w:space="0" w:color="auto"/>
            <w:bottom w:val="none" w:sz="0" w:space="0" w:color="auto"/>
            <w:right w:val="none" w:sz="0" w:space="0" w:color="auto"/>
          </w:divBdr>
        </w:div>
        <w:div w:id="648439502">
          <w:marLeft w:val="360"/>
          <w:marRight w:val="0"/>
          <w:marTop w:val="200"/>
          <w:marBottom w:val="0"/>
          <w:divBdr>
            <w:top w:val="none" w:sz="0" w:space="0" w:color="auto"/>
            <w:left w:val="none" w:sz="0" w:space="0" w:color="auto"/>
            <w:bottom w:val="none" w:sz="0" w:space="0" w:color="auto"/>
            <w:right w:val="none" w:sz="0" w:space="0" w:color="auto"/>
          </w:divBdr>
        </w:div>
      </w:divsChild>
    </w:div>
    <w:div w:id="144979817">
      <w:bodyDiv w:val="1"/>
      <w:marLeft w:val="0"/>
      <w:marRight w:val="0"/>
      <w:marTop w:val="0"/>
      <w:marBottom w:val="0"/>
      <w:divBdr>
        <w:top w:val="none" w:sz="0" w:space="0" w:color="auto"/>
        <w:left w:val="none" w:sz="0" w:space="0" w:color="auto"/>
        <w:bottom w:val="none" w:sz="0" w:space="0" w:color="auto"/>
        <w:right w:val="none" w:sz="0" w:space="0" w:color="auto"/>
      </w:divBdr>
      <w:divsChild>
        <w:div w:id="1273056651">
          <w:marLeft w:val="360"/>
          <w:marRight w:val="0"/>
          <w:marTop w:val="200"/>
          <w:marBottom w:val="0"/>
          <w:divBdr>
            <w:top w:val="none" w:sz="0" w:space="0" w:color="auto"/>
            <w:left w:val="none" w:sz="0" w:space="0" w:color="auto"/>
            <w:bottom w:val="none" w:sz="0" w:space="0" w:color="auto"/>
            <w:right w:val="none" w:sz="0" w:space="0" w:color="auto"/>
          </w:divBdr>
        </w:div>
        <w:div w:id="1819957004">
          <w:marLeft w:val="360"/>
          <w:marRight w:val="0"/>
          <w:marTop w:val="200"/>
          <w:marBottom w:val="0"/>
          <w:divBdr>
            <w:top w:val="none" w:sz="0" w:space="0" w:color="auto"/>
            <w:left w:val="none" w:sz="0" w:space="0" w:color="auto"/>
            <w:bottom w:val="none" w:sz="0" w:space="0" w:color="auto"/>
            <w:right w:val="none" w:sz="0" w:space="0" w:color="auto"/>
          </w:divBdr>
        </w:div>
        <w:div w:id="908077873">
          <w:marLeft w:val="360"/>
          <w:marRight w:val="0"/>
          <w:marTop w:val="200"/>
          <w:marBottom w:val="0"/>
          <w:divBdr>
            <w:top w:val="none" w:sz="0" w:space="0" w:color="auto"/>
            <w:left w:val="none" w:sz="0" w:space="0" w:color="auto"/>
            <w:bottom w:val="none" w:sz="0" w:space="0" w:color="auto"/>
            <w:right w:val="none" w:sz="0" w:space="0" w:color="auto"/>
          </w:divBdr>
        </w:div>
        <w:div w:id="1389380474">
          <w:marLeft w:val="360"/>
          <w:marRight w:val="0"/>
          <w:marTop w:val="200"/>
          <w:marBottom w:val="0"/>
          <w:divBdr>
            <w:top w:val="none" w:sz="0" w:space="0" w:color="auto"/>
            <w:left w:val="none" w:sz="0" w:space="0" w:color="auto"/>
            <w:bottom w:val="none" w:sz="0" w:space="0" w:color="auto"/>
            <w:right w:val="none" w:sz="0" w:space="0" w:color="auto"/>
          </w:divBdr>
        </w:div>
        <w:div w:id="460154166">
          <w:marLeft w:val="360"/>
          <w:marRight w:val="0"/>
          <w:marTop w:val="200"/>
          <w:marBottom w:val="0"/>
          <w:divBdr>
            <w:top w:val="none" w:sz="0" w:space="0" w:color="auto"/>
            <w:left w:val="none" w:sz="0" w:space="0" w:color="auto"/>
            <w:bottom w:val="none" w:sz="0" w:space="0" w:color="auto"/>
            <w:right w:val="none" w:sz="0" w:space="0" w:color="auto"/>
          </w:divBdr>
        </w:div>
        <w:div w:id="1975135519">
          <w:marLeft w:val="360"/>
          <w:marRight w:val="0"/>
          <w:marTop w:val="200"/>
          <w:marBottom w:val="0"/>
          <w:divBdr>
            <w:top w:val="none" w:sz="0" w:space="0" w:color="auto"/>
            <w:left w:val="none" w:sz="0" w:space="0" w:color="auto"/>
            <w:bottom w:val="none" w:sz="0" w:space="0" w:color="auto"/>
            <w:right w:val="none" w:sz="0" w:space="0" w:color="auto"/>
          </w:divBdr>
        </w:div>
        <w:div w:id="1883705850">
          <w:marLeft w:val="360"/>
          <w:marRight w:val="0"/>
          <w:marTop w:val="200"/>
          <w:marBottom w:val="0"/>
          <w:divBdr>
            <w:top w:val="none" w:sz="0" w:space="0" w:color="auto"/>
            <w:left w:val="none" w:sz="0" w:space="0" w:color="auto"/>
            <w:bottom w:val="none" w:sz="0" w:space="0" w:color="auto"/>
            <w:right w:val="none" w:sz="0" w:space="0" w:color="auto"/>
          </w:divBdr>
        </w:div>
        <w:div w:id="12268252">
          <w:marLeft w:val="360"/>
          <w:marRight w:val="0"/>
          <w:marTop w:val="200"/>
          <w:marBottom w:val="0"/>
          <w:divBdr>
            <w:top w:val="none" w:sz="0" w:space="0" w:color="auto"/>
            <w:left w:val="none" w:sz="0" w:space="0" w:color="auto"/>
            <w:bottom w:val="none" w:sz="0" w:space="0" w:color="auto"/>
            <w:right w:val="none" w:sz="0" w:space="0" w:color="auto"/>
          </w:divBdr>
        </w:div>
        <w:div w:id="1103111868">
          <w:marLeft w:val="360"/>
          <w:marRight w:val="0"/>
          <w:marTop w:val="200"/>
          <w:marBottom w:val="0"/>
          <w:divBdr>
            <w:top w:val="none" w:sz="0" w:space="0" w:color="auto"/>
            <w:left w:val="none" w:sz="0" w:space="0" w:color="auto"/>
            <w:bottom w:val="none" w:sz="0" w:space="0" w:color="auto"/>
            <w:right w:val="none" w:sz="0" w:space="0" w:color="auto"/>
          </w:divBdr>
        </w:div>
      </w:divsChild>
    </w:div>
    <w:div w:id="156463684">
      <w:bodyDiv w:val="1"/>
      <w:marLeft w:val="0"/>
      <w:marRight w:val="0"/>
      <w:marTop w:val="0"/>
      <w:marBottom w:val="0"/>
      <w:divBdr>
        <w:top w:val="none" w:sz="0" w:space="0" w:color="auto"/>
        <w:left w:val="none" w:sz="0" w:space="0" w:color="auto"/>
        <w:bottom w:val="none" w:sz="0" w:space="0" w:color="auto"/>
        <w:right w:val="none" w:sz="0" w:space="0" w:color="auto"/>
      </w:divBdr>
      <w:divsChild>
        <w:div w:id="675765413">
          <w:marLeft w:val="360"/>
          <w:marRight w:val="0"/>
          <w:marTop w:val="200"/>
          <w:marBottom w:val="0"/>
          <w:divBdr>
            <w:top w:val="none" w:sz="0" w:space="0" w:color="auto"/>
            <w:left w:val="none" w:sz="0" w:space="0" w:color="auto"/>
            <w:bottom w:val="none" w:sz="0" w:space="0" w:color="auto"/>
            <w:right w:val="none" w:sz="0" w:space="0" w:color="auto"/>
          </w:divBdr>
        </w:div>
        <w:div w:id="1822765936">
          <w:marLeft w:val="360"/>
          <w:marRight w:val="0"/>
          <w:marTop w:val="200"/>
          <w:marBottom w:val="0"/>
          <w:divBdr>
            <w:top w:val="none" w:sz="0" w:space="0" w:color="auto"/>
            <w:left w:val="none" w:sz="0" w:space="0" w:color="auto"/>
            <w:bottom w:val="none" w:sz="0" w:space="0" w:color="auto"/>
            <w:right w:val="none" w:sz="0" w:space="0" w:color="auto"/>
          </w:divBdr>
        </w:div>
        <w:div w:id="1686057310">
          <w:marLeft w:val="360"/>
          <w:marRight w:val="0"/>
          <w:marTop w:val="200"/>
          <w:marBottom w:val="0"/>
          <w:divBdr>
            <w:top w:val="none" w:sz="0" w:space="0" w:color="auto"/>
            <w:left w:val="none" w:sz="0" w:space="0" w:color="auto"/>
            <w:bottom w:val="none" w:sz="0" w:space="0" w:color="auto"/>
            <w:right w:val="none" w:sz="0" w:space="0" w:color="auto"/>
          </w:divBdr>
        </w:div>
      </w:divsChild>
    </w:div>
    <w:div w:id="214199387">
      <w:bodyDiv w:val="1"/>
      <w:marLeft w:val="0"/>
      <w:marRight w:val="0"/>
      <w:marTop w:val="0"/>
      <w:marBottom w:val="0"/>
      <w:divBdr>
        <w:top w:val="none" w:sz="0" w:space="0" w:color="auto"/>
        <w:left w:val="none" w:sz="0" w:space="0" w:color="auto"/>
        <w:bottom w:val="none" w:sz="0" w:space="0" w:color="auto"/>
        <w:right w:val="none" w:sz="0" w:space="0" w:color="auto"/>
      </w:divBdr>
    </w:div>
    <w:div w:id="219369011">
      <w:bodyDiv w:val="1"/>
      <w:marLeft w:val="0"/>
      <w:marRight w:val="0"/>
      <w:marTop w:val="0"/>
      <w:marBottom w:val="0"/>
      <w:divBdr>
        <w:top w:val="none" w:sz="0" w:space="0" w:color="auto"/>
        <w:left w:val="none" w:sz="0" w:space="0" w:color="auto"/>
        <w:bottom w:val="none" w:sz="0" w:space="0" w:color="auto"/>
        <w:right w:val="none" w:sz="0" w:space="0" w:color="auto"/>
      </w:divBdr>
      <w:divsChild>
        <w:div w:id="989289919">
          <w:marLeft w:val="360"/>
          <w:marRight w:val="0"/>
          <w:marTop w:val="200"/>
          <w:marBottom w:val="0"/>
          <w:divBdr>
            <w:top w:val="none" w:sz="0" w:space="0" w:color="auto"/>
            <w:left w:val="none" w:sz="0" w:space="0" w:color="auto"/>
            <w:bottom w:val="none" w:sz="0" w:space="0" w:color="auto"/>
            <w:right w:val="none" w:sz="0" w:space="0" w:color="auto"/>
          </w:divBdr>
        </w:div>
        <w:div w:id="2135906488">
          <w:marLeft w:val="1080"/>
          <w:marRight w:val="0"/>
          <w:marTop w:val="100"/>
          <w:marBottom w:val="0"/>
          <w:divBdr>
            <w:top w:val="none" w:sz="0" w:space="0" w:color="auto"/>
            <w:left w:val="none" w:sz="0" w:space="0" w:color="auto"/>
            <w:bottom w:val="none" w:sz="0" w:space="0" w:color="auto"/>
            <w:right w:val="none" w:sz="0" w:space="0" w:color="auto"/>
          </w:divBdr>
        </w:div>
        <w:div w:id="1882747370">
          <w:marLeft w:val="1080"/>
          <w:marRight w:val="0"/>
          <w:marTop w:val="100"/>
          <w:marBottom w:val="0"/>
          <w:divBdr>
            <w:top w:val="none" w:sz="0" w:space="0" w:color="auto"/>
            <w:left w:val="none" w:sz="0" w:space="0" w:color="auto"/>
            <w:bottom w:val="none" w:sz="0" w:space="0" w:color="auto"/>
            <w:right w:val="none" w:sz="0" w:space="0" w:color="auto"/>
          </w:divBdr>
        </w:div>
        <w:div w:id="1251234751">
          <w:marLeft w:val="1080"/>
          <w:marRight w:val="0"/>
          <w:marTop w:val="100"/>
          <w:marBottom w:val="0"/>
          <w:divBdr>
            <w:top w:val="none" w:sz="0" w:space="0" w:color="auto"/>
            <w:left w:val="none" w:sz="0" w:space="0" w:color="auto"/>
            <w:bottom w:val="none" w:sz="0" w:space="0" w:color="auto"/>
            <w:right w:val="none" w:sz="0" w:space="0" w:color="auto"/>
          </w:divBdr>
        </w:div>
        <w:div w:id="31271212">
          <w:marLeft w:val="360"/>
          <w:marRight w:val="0"/>
          <w:marTop w:val="200"/>
          <w:marBottom w:val="0"/>
          <w:divBdr>
            <w:top w:val="none" w:sz="0" w:space="0" w:color="auto"/>
            <w:left w:val="none" w:sz="0" w:space="0" w:color="auto"/>
            <w:bottom w:val="none" w:sz="0" w:space="0" w:color="auto"/>
            <w:right w:val="none" w:sz="0" w:space="0" w:color="auto"/>
          </w:divBdr>
        </w:div>
        <w:div w:id="1017001930">
          <w:marLeft w:val="1080"/>
          <w:marRight w:val="0"/>
          <w:marTop w:val="100"/>
          <w:marBottom w:val="0"/>
          <w:divBdr>
            <w:top w:val="none" w:sz="0" w:space="0" w:color="auto"/>
            <w:left w:val="none" w:sz="0" w:space="0" w:color="auto"/>
            <w:bottom w:val="none" w:sz="0" w:space="0" w:color="auto"/>
            <w:right w:val="none" w:sz="0" w:space="0" w:color="auto"/>
          </w:divBdr>
        </w:div>
        <w:div w:id="786582552">
          <w:marLeft w:val="1080"/>
          <w:marRight w:val="0"/>
          <w:marTop w:val="100"/>
          <w:marBottom w:val="0"/>
          <w:divBdr>
            <w:top w:val="none" w:sz="0" w:space="0" w:color="auto"/>
            <w:left w:val="none" w:sz="0" w:space="0" w:color="auto"/>
            <w:bottom w:val="none" w:sz="0" w:space="0" w:color="auto"/>
            <w:right w:val="none" w:sz="0" w:space="0" w:color="auto"/>
          </w:divBdr>
        </w:div>
        <w:div w:id="1006206943">
          <w:marLeft w:val="1800"/>
          <w:marRight w:val="0"/>
          <w:marTop w:val="100"/>
          <w:marBottom w:val="0"/>
          <w:divBdr>
            <w:top w:val="none" w:sz="0" w:space="0" w:color="auto"/>
            <w:left w:val="none" w:sz="0" w:space="0" w:color="auto"/>
            <w:bottom w:val="none" w:sz="0" w:space="0" w:color="auto"/>
            <w:right w:val="none" w:sz="0" w:space="0" w:color="auto"/>
          </w:divBdr>
        </w:div>
        <w:div w:id="1302689660">
          <w:marLeft w:val="1800"/>
          <w:marRight w:val="0"/>
          <w:marTop w:val="100"/>
          <w:marBottom w:val="0"/>
          <w:divBdr>
            <w:top w:val="none" w:sz="0" w:space="0" w:color="auto"/>
            <w:left w:val="none" w:sz="0" w:space="0" w:color="auto"/>
            <w:bottom w:val="none" w:sz="0" w:space="0" w:color="auto"/>
            <w:right w:val="none" w:sz="0" w:space="0" w:color="auto"/>
          </w:divBdr>
        </w:div>
        <w:div w:id="1578709955">
          <w:marLeft w:val="1800"/>
          <w:marRight w:val="0"/>
          <w:marTop w:val="100"/>
          <w:marBottom w:val="0"/>
          <w:divBdr>
            <w:top w:val="none" w:sz="0" w:space="0" w:color="auto"/>
            <w:left w:val="none" w:sz="0" w:space="0" w:color="auto"/>
            <w:bottom w:val="none" w:sz="0" w:space="0" w:color="auto"/>
            <w:right w:val="none" w:sz="0" w:space="0" w:color="auto"/>
          </w:divBdr>
        </w:div>
        <w:div w:id="229269832">
          <w:marLeft w:val="360"/>
          <w:marRight w:val="0"/>
          <w:marTop w:val="200"/>
          <w:marBottom w:val="0"/>
          <w:divBdr>
            <w:top w:val="none" w:sz="0" w:space="0" w:color="auto"/>
            <w:left w:val="none" w:sz="0" w:space="0" w:color="auto"/>
            <w:bottom w:val="none" w:sz="0" w:space="0" w:color="auto"/>
            <w:right w:val="none" w:sz="0" w:space="0" w:color="auto"/>
          </w:divBdr>
        </w:div>
        <w:div w:id="1390297937">
          <w:marLeft w:val="1080"/>
          <w:marRight w:val="0"/>
          <w:marTop w:val="100"/>
          <w:marBottom w:val="0"/>
          <w:divBdr>
            <w:top w:val="none" w:sz="0" w:space="0" w:color="auto"/>
            <w:left w:val="none" w:sz="0" w:space="0" w:color="auto"/>
            <w:bottom w:val="none" w:sz="0" w:space="0" w:color="auto"/>
            <w:right w:val="none" w:sz="0" w:space="0" w:color="auto"/>
          </w:divBdr>
        </w:div>
        <w:div w:id="82453257">
          <w:marLeft w:val="1080"/>
          <w:marRight w:val="0"/>
          <w:marTop w:val="100"/>
          <w:marBottom w:val="0"/>
          <w:divBdr>
            <w:top w:val="none" w:sz="0" w:space="0" w:color="auto"/>
            <w:left w:val="none" w:sz="0" w:space="0" w:color="auto"/>
            <w:bottom w:val="none" w:sz="0" w:space="0" w:color="auto"/>
            <w:right w:val="none" w:sz="0" w:space="0" w:color="auto"/>
          </w:divBdr>
        </w:div>
        <w:div w:id="1107315498">
          <w:marLeft w:val="1080"/>
          <w:marRight w:val="0"/>
          <w:marTop w:val="100"/>
          <w:marBottom w:val="0"/>
          <w:divBdr>
            <w:top w:val="none" w:sz="0" w:space="0" w:color="auto"/>
            <w:left w:val="none" w:sz="0" w:space="0" w:color="auto"/>
            <w:bottom w:val="none" w:sz="0" w:space="0" w:color="auto"/>
            <w:right w:val="none" w:sz="0" w:space="0" w:color="auto"/>
          </w:divBdr>
        </w:div>
        <w:div w:id="1626739974">
          <w:marLeft w:val="360"/>
          <w:marRight w:val="0"/>
          <w:marTop w:val="200"/>
          <w:marBottom w:val="0"/>
          <w:divBdr>
            <w:top w:val="none" w:sz="0" w:space="0" w:color="auto"/>
            <w:left w:val="none" w:sz="0" w:space="0" w:color="auto"/>
            <w:bottom w:val="none" w:sz="0" w:space="0" w:color="auto"/>
            <w:right w:val="none" w:sz="0" w:space="0" w:color="auto"/>
          </w:divBdr>
        </w:div>
        <w:div w:id="1697347589">
          <w:marLeft w:val="1080"/>
          <w:marRight w:val="0"/>
          <w:marTop w:val="100"/>
          <w:marBottom w:val="0"/>
          <w:divBdr>
            <w:top w:val="none" w:sz="0" w:space="0" w:color="auto"/>
            <w:left w:val="none" w:sz="0" w:space="0" w:color="auto"/>
            <w:bottom w:val="none" w:sz="0" w:space="0" w:color="auto"/>
            <w:right w:val="none" w:sz="0" w:space="0" w:color="auto"/>
          </w:divBdr>
        </w:div>
      </w:divsChild>
    </w:div>
    <w:div w:id="234517650">
      <w:bodyDiv w:val="1"/>
      <w:marLeft w:val="0"/>
      <w:marRight w:val="0"/>
      <w:marTop w:val="0"/>
      <w:marBottom w:val="0"/>
      <w:divBdr>
        <w:top w:val="none" w:sz="0" w:space="0" w:color="auto"/>
        <w:left w:val="none" w:sz="0" w:space="0" w:color="auto"/>
        <w:bottom w:val="none" w:sz="0" w:space="0" w:color="auto"/>
        <w:right w:val="none" w:sz="0" w:space="0" w:color="auto"/>
      </w:divBdr>
      <w:divsChild>
        <w:div w:id="2977610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0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51">
      <w:bodyDiv w:val="1"/>
      <w:marLeft w:val="0"/>
      <w:marRight w:val="0"/>
      <w:marTop w:val="0"/>
      <w:marBottom w:val="0"/>
      <w:divBdr>
        <w:top w:val="none" w:sz="0" w:space="0" w:color="auto"/>
        <w:left w:val="none" w:sz="0" w:space="0" w:color="auto"/>
        <w:bottom w:val="none" w:sz="0" w:space="0" w:color="auto"/>
        <w:right w:val="none" w:sz="0" w:space="0" w:color="auto"/>
      </w:divBdr>
    </w:div>
    <w:div w:id="348336031">
      <w:bodyDiv w:val="1"/>
      <w:marLeft w:val="0"/>
      <w:marRight w:val="0"/>
      <w:marTop w:val="0"/>
      <w:marBottom w:val="0"/>
      <w:divBdr>
        <w:top w:val="none" w:sz="0" w:space="0" w:color="auto"/>
        <w:left w:val="none" w:sz="0" w:space="0" w:color="auto"/>
        <w:bottom w:val="none" w:sz="0" w:space="0" w:color="auto"/>
        <w:right w:val="none" w:sz="0" w:space="0" w:color="auto"/>
      </w:divBdr>
      <w:divsChild>
        <w:div w:id="1778215685">
          <w:marLeft w:val="360"/>
          <w:marRight w:val="0"/>
          <w:marTop w:val="200"/>
          <w:marBottom w:val="0"/>
          <w:divBdr>
            <w:top w:val="none" w:sz="0" w:space="0" w:color="auto"/>
            <w:left w:val="none" w:sz="0" w:space="0" w:color="auto"/>
            <w:bottom w:val="none" w:sz="0" w:space="0" w:color="auto"/>
            <w:right w:val="none" w:sz="0" w:space="0" w:color="auto"/>
          </w:divBdr>
        </w:div>
        <w:div w:id="1821262268">
          <w:marLeft w:val="360"/>
          <w:marRight w:val="0"/>
          <w:marTop w:val="200"/>
          <w:marBottom w:val="0"/>
          <w:divBdr>
            <w:top w:val="none" w:sz="0" w:space="0" w:color="auto"/>
            <w:left w:val="none" w:sz="0" w:space="0" w:color="auto"/>
            <w:bottom w:val="none" w:sz="0" w:space="0" w:color="auto"/>
            <w:right w:val="none" w:sz="0" w:space="0" w:color="auto"/>
          </w:divBdr>
        </w:div>
        <w:div w:id="829247417">
          <w:marLeft w:val="360"/>
          <w:marRight w:val="0"/>
          <w:marTop w:val="200"/>
          <w:marBottom w:val="0"/>
          <w:divBdr>
            <w:top w:val="none" w:sz="0" w:space="0" w:color="auto"/>
            <w:left w:val="none" w:sz="0" w:space="0" w:color="auto"/>
            <w:bottom w:val="none" w:sz="0" w:space="0" w:color="auto"/>
            <w:right w:val="none" w:sz="0" w:space="0" w:color="auto"/>
          </w:divBdr>
        </w:div>
        <w:div w:id="235475402">
          <w:marLeft w:val="360"/>
          <w:marRight w:val="0"/>
          <w:marTop w:val="200"/>
          <w:marBottom w:val="0"/>
          <w:divBdr>
            <w:top w:val="none" w:sz="0" w:space="0" w:color="auto"/>
            <w:left w:val="none" w:sz="0" w:space="0" w:color="auto"/>
            <w:bottom w:val="none" w:sz="0" w:space="0" w:color="auto"/>
            <w:right w:val="none" w:sz="0" w:space="0" w:color="auto"/>
          </w:divBdr>
        </w:div>
        <w:div w:id="1594775969">
          <w:marLeft w:val="360"/>
          <w:marRight w:val="0"/>
          <w:marTop w:val="200"/>
          <w:marBottom w:val="0"/>
          <w:divBdr>
            <w:top w:val="none" w:sz="0" w:space="0" w:color="auto"/>
            <w:left w:val="none" w:sz="0" w:space="0" w:color="auto"/>
            <w:bottom w:val="none" w:sz="0" w:space="0" w:color="auto"/>
            <w:right w:val="none" w:sz="0" w:space="0" w:color="auto"/>
          </w:divBdr>
        </w:div>
        <w:div w:id="806582613">
          <w:marLeft w:val="360"/>
          <w:marRight w:val="0"/>
          <w:marTop w:val="200"/>
          <w:marBottom w:val="0"/>
          <w:divBdr>
            <w:top w:val="none" w:sz="0" w:space="0" w:color="auto"/>
            <w:left w:val="none" w:sz="0" w:space="0" w:color="auto"/>
            <w:bottom w:val="none" w:sz="0" w:space="0" w:color="auto"/>
            <w:right w:val="none" w:sz="0" w:space="0" w:color="auto"/>
          </w:divBdr>
        </w:div>
        <w:div w:id="1804079688">
          <w:marLeft w:val="360"/>
          <w:marRight w:val="0"/>
          <w:marTop w:val="200"/>
          <w:marBottom w:val="0"/>
          <w:divBdr>
            <w:top w:val="none" w:sz="0" w:space="0" w:color="auto"/>
            <w:left w:val="none" w:sz="0" w:space="0" w:color="auto"/>
            <w:bottom w:val="none" w:sz="0" w:space="0" w:color="auto"/>
            <w:right w:val="none" w:sz="0" w:space="0" w:color="auto"/>
          </w:divBdr>
        </w:div>
        <w:div w:id="542330471">
          <w:marLeft w:val="360"/>
          <w:marRight w:val="0"/>
          <w:marTop w:val="200"/>
          <w:marBottom w:val="0"/>
          <w:divBdr>
            <w:top w:val="none" w:sz="0" w:space="0" w:color="auto"/>
            <w:left w:val="none" w:sz="0" w:space="0" w:color="auto"/>
            <w:bottom w:val="none" w:sz="0" w:space="0" w:color="auto"/>
            <w:right w:val="none" w:sz="0" w:space="0" w:color="auto"/>
          </w:divBdr>
        </w:div>
        <w:div w:id="456677480">
          <w:marLeft w:val="360"/>
          <w:marRight w:val="0"/>
          <w:marTop w:val="200"/>
          <w:marBottom w:val="0"/>
          <w:divBdr>
            <w:top w:val="none" w:sz="0" w:space="0" w:color="auto"/>
            <w:left w:val="none" w:sz="0" w:space="0" w:color="auto"/>
            <w:bottom w:val="none" w:sz="0" w:space="0" w:color="auto"/>
            <w:right w:val="none" w:sz="0" w:space="0" w:color="auto"/>
          </w:divBdr>
        </w:div>
        <w:div w:id="2044133469">
          <w:marLeft w:val="360"/>
          <w:marRight w:val="0"/>
          <w:marTop w:val="200"/>
          <w:marBottom w:val="0"/>
          <w:divBdr>
            <w:top w:val="none" w:sz="0" w:space="0" w:color="auto"/>
            <w:left w:val="none" w:sz="0" w:space="0" w:color="auto"/>
            <w:bottom w:val="none" w:sz="0" w:space="0" w:color="auto"/>
            <w:right w:val="none" w:sz="0" w:space="0" w:color="auto"/>
          </w:divBdr>
        </w:div>
        <w:div w:id="1448236809">
          <w:marLeft w:val="360"/>
          <w:marRight w:val="0"/>
          <w:marTop w:val="200"/>
          <w:marBottom w:val="0"/>
          <w:divBdr>
            <w:top w:val="none" w:sz="0" w:space="0" w:color="auto"/>
            <w:left w:val="none" w:sz="0" w:space="0" w:color="auto"/>
            <w:bottom w:val="none" w:sz="0" w:space="0" w:color="auto"/>
            <w:right w:val="none" w:sz="0" w:space="0" w:color="auto"/>
          </w:divBdr>
        </w:div>
      </w:divsChild>
    </w:div>
    <w:div w:id="430469142">
      <w:bodyDiv w:val="1"/>
      <w:marLeft w:val="0"/>
      <w:marRight w:val="0"/>
      <w:marTop w:val="0"/>
      <w:marBottom w:val="0"/>
      <w:divBdr>
        <w:top w:val="none" w:sz="0" w:space="0" w:color="auto"/>
        <w:left w:val="none" w:sz="0" w:space="0" w:color="auto"/>
        <w:bottom w:val="none" w:sz="0" w:space="0" w:color="auto"/>
        <w:right w:val="none" w:sz="0" w:space="0" w:color="auto"/>
      </w:divBdr>
      <w:divsChild>
        <w:div w:id="1883126517">
          <w:marLeft w:val="360"/>
          <w:marRight w:val="0"/>
          <w:marTop w:val="200"/>
          <w:marBottom w:val="0"/>
          <w:divBdr>
            <w:top w:val="none" w:sz="0" w:space="0" w:color="auto"/>
            <w:left w:val="none" w:sz="0" w:space="0" w:color="auto"/>
            <w:bottom w:val="none" w:sz="0" w:space="0" w:color="auto"/>
            <w:right w:val="none" w:sz="0" w:space="0" w:color="auto"/>
          </w:divBdr>
        </w:div>
        <w:div w:id="685717218">
          <w:marLeft w:val="360"/>
          <w:marRight w:val="0"/>
          <w:marTop w:val="200"/>
          <w:marBottom w:val="0"/>
          <w:divBdr>
            <w:top w:val="none" w:sz="0" w:space="0" w:color="auto"/>
            <w:left w:val="none" w:sz="0" w:space="0" w:color="auto"/>
            <w:bottom w:val="none" w:sz="0" w:space="0" w:color="auto"/>
            <w:right w:val="none" w:sz="0" w:space="0" w:color="auto"/>
          </w:divBdr>
        </w:div>
        <w:div w:id="1154175160">
          <w:marLeft w:val="360"/>
          <w:marRight w:val="0"/>
          <w:marTop w:val="200"/>
          <w:marBottom w:val="0"/>
          <w:divBdr>
            <w:top w:val="none" w:sz="0" w:space="0" w:color="auto"/>
            <w:left w:val="none" w:sz="0" w:space="0" w:color="auto"/>
            <w:bottom w:val="none" w:sz="0" w:space="0" w:color="auto"/>
            <w:right w:val="none" w:sz="0" w:space="0" w:color="auto"/>
          </w:divBdr>
        </w:div>
        <w:div w:id="1757743690">
          <w:marLeft w:val="360"/>
          <w:marRight w:val="0"/>
          <w:marTop w:val="200"/>
          <w:marBottom w:val="0"/>
          <w:divBdr>
            <w:top w:val="none" w:sz="0" w:space="0" w:color="auto"/>
            <w:left w:val="none" w:sz="0" w:space="0" w:color="auto"/>
            <w:bottom w:val="none" w:sz="0" w:space="0" w:color="auto"/>
            <w:right w:val="none" w:sz="0" w:space="0" w:color="auto"/>
          </w:divBdr>
        </w:div>
        <w:div w:id="1657491702">
          <w:marLeft w:val="360"/>
          <w:marRight w:val="0"/>
          <w:marTop w:val="200"/>
          <w:marBottom w:val="0"/>
          <w:divBdr>
            <w:top w:val="none" w:sz="0" w:space="0" w:color="auto"/>
            <w:left w:val="none" w:sz="0" w:space="0" w:color="auto"/>
            <w:bottom w:val="none" w:sz="0" w:space="0" w:color="auto"/>
            <w:right w:val="none" w:sz="0" w:space="0" w:color="auto"/>
          </w:divBdr>
        </w:div>
        <w:div w:id="41903035">
          <w:marLeft w:val="360"/>
          <w:marRight w:val="0"/>
          <w:marTop w:val="200"/>
          <w:marBottom w:val="0"/>
          <w:divBdr>
            <w:top w:val="none" w:sz="0" w:space="0" w:color="auto"/>
            <w:left w:val="none" w:sz="0" w:space="0" w:color="auto"/>
            <w:bottom w:val="none" w:sz="0" w:space="0" w:color="auto"/>
            <w:right w:val="none" w:sz="0" w:space="0" w:color="auto"/>
          </w:divBdr>
        </w:div>
      </w:divsChild>
    </w:div>
    <w:div w:id="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1605767689">
          <w:marLeft w:val="360"/>
          <w:marRight w:val="0"/>
          <w:marTop w:val="200"/>
          <w:marBottom w:val="0"/>
          <w:divBdr>
            <w:top w:val="none" w:sz="0" w:space="0" w:color="auto"/>
            <w:left w:val="none" w:sz="0" w:space="0" w:color="auto"/>
            <w:bottom w:val="none" w:sz="0" w:space="0" w:color="auto"/>
            <w:right w:val="none" w:sz="0" w:space="0" w:color="auto"/>
          </w:divBdr>
        </w:div>
        <w:div w:id="658995834">
          <w:marLeft w:val="360"/>
          <w:marRight w:val="0"/>
          <w:marTop w:val="200"/>
          <w:marBottom w:val="0"/>
          <w:divBdr>
            <w:top w:val="none" w:sz="0" w:space="0" w:color="auto"/>
            <w:left w:val="none" w:sz="0" w:space="0" w:color="auto"/>
            <w:bottom w:val="none" w:sz="0" w:space="0" w:color="auto"/>
            <w:right w:val="none" w:sz="0" w:space="0" w:color="auto"/>
          </w:divBdr>
        </w:div>
        <w:div w:id="1719740883">
          <w:marLeft w:val="360"/>
          <w:marRight w:val="0"/>
          <w:marTop w:val="200"/>
          <w:marBottom w:val="0"/>
          <w:divBdr>
            <w:top w:val="none" w:sz="0" w:space="0" w:color="auto"/>
            <w:left w:val="none" w:sz="0" w:space="0" w:color="auto"/>
            <w:bottom w:val="none" w:sz="0" w:space="0" w:color="auto"/>
            <w:right w:val="none" w:sz="0" w:space="0" w:color="auto"/>
          </w:divBdr>
        </w:div>
      </w:divsChild>
    </w:div>
    <w:div w:id="519784518">
      <w:bodyDiv w:val="1"/>
      <w:marLeft w:val="0"/>
      <w:marRight w:val="0"/>
      <w:marTop w:val="0"/>
      <w:marBottom w:val="0"/>
      <w:divBdr>
        <w:top w:val="none" w:sz="0" w:space="0" w:color="auto"/>
        <w:left w:val="none" w:sz="0" w:space="0" w:color="auto"/>
        <w:bottom w:val="none" w:sz="0" w:space="0" w:color="auto"/>
        <w:right w:val="none" w:sz="0" w:space="0" w:color="auto"/>
      </w:divBdr>
    </w:div>
    <w:div w:id="544097917">
      <w:bodyDiv w:val="1"/>
      <w:marLeft w:val="0"/>
      <w:marRight w:val="0"/>
      <w:marTop w:val="0"/>
      <w:marBottom w:val="0"/>
      <w:divBdr>
        <w:top w:val="none" w:sz="0" w:space="0" w:color="auto"/>
        <w:left w:val="none" w:sz="0" w:space="0" w:color="auto"/>
        <w:bottom w:val="none" w:sz="0" w:space="0" w:color="auto"/>
        <w:right w:val="none" w:sz="0" w:space="0" w:color="auto"/>
      </w:divBdr>
      <w:divsChild>
        <w:div w:id="1086926885">
          <w:marLeft w:val="360"/>
          <w:marRight w:val="0"/>
          <w:marTop w:val="200"/>
          <w:marBottom w:val="0"/>
          <w:divBdr>
            <w:top w:val="none" w:sz="0" w:space="0" w:color="auto"/>
            <w:left w:val="none" w:sz="0" w:space="0" w:color="auto"/>
            <w:bottom w:val="none" w:sz="0" w:space="0" w:color="auto"/>
            <w:right w:val="none" w:sz="0" w:space="0" w:color="auto"/>
          </w:divBdr>
        </w:div>
        <w:div w:id="68234323">
          <w:marLeft w:val="360"/>
          <w:marRight w:val="0"/>
          <w:marTop w:val="200"/>
          <w:marBottom w:val="0"/>
          <w:divBdr>
            <w:top w:val="none" w:sz="0" w:space="0" w:color="auto"/>
            <w:left w:val="none" w:sz="0" w:space="0" w:color="auto"/>
            <w:bottom w:val="none" w:sz="0" w:space="0" w:color="auto"/>
            <w:right w:val="none" w:sz="0" w:space="0" w:color="auto"/>
          </w:divBdr>
        </w:div>
        <w:div w:id="517741373">
          <w:marLeft w:val="360"/>
          <w:marRight w:val="0"/>
          <w:marTop w:val="200"/>
          <w:marBottom w:val="0"/>
          <w:divBdr>
            <w:top w:val="none" w:sz="0" w:space="0" w:color="auto"/>
            <w:left w:val="none" w:sz="0" w:space="0" w:color="auto"/>
            <w:bottom w:val="none" w:sz="0" w:space="0" w:color="auto"/>
            <w:right w:val="none" w:sz="0" w:space="0" w:color="auto"/>
          </w:divBdr>
        </w:div>
        <w:div w:id="421146964">
          <w:marLeft w:val="360"/>
          <w:marRight w:val="0"/>
          <w:marTop w:val="200"/>
          <w:marBottom w:val="0"/>
          <w:divBdr>
            <w:top w:val="none" w:sz="0" w:space="0" w:color="auto"/>
            <w:left w:val="none" w:sz="0" w:space="0" w:color="auto"/>
            <w:bottom w:val="none" w:sz="0" w:space="0" w:color="auto"/>
            <w:right w:val="none" w:sz="0" w:space="0" w:color="auto"/>
          </w:divBdr>
        </w:div>
        <w:div w:id="1800951954">
          <w:marLeft w:val="360"/>
          <w:marRight w:val="0"/>
          <w:marTop w:val="200"/>
          <w:marBottom w:val="0"/>
          <w:divBdr>
            <w:top w:val="none" w:sz="0" w:space="0" w:color="auto"/>
            <w:left w:val="none" w:sz="0" w:space="0" w:color="auto"/>
            <w:bottom w:val="none" w:sz="0" w:space="0" w:color="auto"/>
            <w:right w:val="none" w:sz="0" w:space="0" w:color="auto"/>
          </w:divBdr>
        </w:div>
        <w:div w:id="1866364100">
          <w:marLeft w:val="360"/>
          <w:marRight w:val="0"/>
          <w:marTop w:val="200"/>
          <w:marBottom w:val="0"/>
          <w:divBdr>
            <w:top w:val="none" w:sz="0" w:space="0" w:color="auto"/>
            <w:left w:val="none" w:sz="0" w:space="0" w:color="auto"/>
            <w:bottom w:val="none" w:sz="0" w:space="0" w:color="auto"/>
            <w:right w:val="none" w:sz="0" w:space="0" w:color="auto"/>
          </w:divBdr>
        </w:div>
      </w:divsChild>
    </w:div>
    <w:div w:id="610356488">
      <w:bodyDiv w:val="1"/>
      <w:marLeft w:val="0"/>
      <w:marRight w:val="0"/>
      <w:marTop w:val="0"/>
      <w:marBottom w:val="0"/>
      <w:divBdr>
        <w:top w:val="none" w:sz="0" w:space="0" w:color="auto"/>
        <w:left w:val="none" w:sz="0" w:space="0" w:color="auto"/>
        <w:bottom w:val="none" w:sz="0" w:space="0" w:color="auto"/>
        <w:right w:val="none" w:sz="0" w:space="0" w:color="auto"/>
      </w:divBdr>
    </w:div>
    <w:div w:id="631788581">
      <w:bodyDiv w:val="1"/>
      <w:marLeft w:val="0"/>
      <w:marRight w:val="0"/>
      <w:marTop w:val="0"/>
      <w:marBottom w:val="0"/>
      <w:divBdr>
        <w:top w:val="none" w:sz="0" w:space="0" w:color="auto"/>
        <w:left w:val="none" w:sz="0" w:space="0" w:color="auto"/>
        <w:bottom w:val="none" w:sz="0" w:space="0" w:color="auto"/>
        <w:right w:val="none" w:sz="0" w:space="0" w:color="auto"/>
      </w:divBdr>
      <w:divsChild>
        <w:div w:id="1251280168">
          <w:marLeft w:val="360"/>
          <w:marRight w:val="0"/>
          <w:marTop w:val="200"/>
          <w:marBottom w:val="0"/>
          <w:divBdr>
            <w:top w:val="none" w:sz="0" w:space="0" w:color="auto"/>
            <w:left w:val="none" w:sz="0" w:space="0" w:color="auto"/>
            <w:bottom w:val="none" w:sz="0" w:space="0" w:color="auto"/>
            <w:right w:val="none" w:sz="0" w:space="0" w:color="auto"/>
          </w:divBdr>
        </w:div>
        <w:div w:id="1181243466">
          <w:marLeft w:val="1080"/>
          <w:marRight w:val="0"/>
          <w:marTop w:val="100"/>
          <w:marBottom w:val="0"/>
          <w:divBdr>
            <w:top w:val="none" w:sz="0" w:space="0" w:color="auto"/>
            <w:left w:val="none" w:sz="0" w:space="0" w:color="auto"/>
            <w:bottom w:val="none" w:sz="0" w:space="0" w:color="auto"/>
            <w:right w:val="none" w:sz="0" w:space="0" w:color="auto"/>
          </w:divBdr>
        </w:div>
        <w:div w:id="303582680">
          <w:marLeft w:val="1080"/>
          <w:marRight w:val="0"/>
          <w:marTop w:val="100"/>
          <w:marBottom w:val="0"/>
          <w:divBdr>
            <w:top w:val="none" w:sz="0" w:space="0" w:color="auto"/>
            <w:left w:val="none" w:sz="0" w:space="0" w:color="auto"/>
            <w:bottom w:val="none" w:sz="0" w:space="0" w:color="auto"/>
            <w:right w:val="none" w:sz="0" w:space="0" w:color="auto"/>
          </w:divBdr>
        </w:div>
        <w:div w:id="1570069323">
          <w:marLeft w:val="360"/>
          <w:marRight w:val="0"/>
          <w:marTop w:val="200"/>
          <w:marBottom w:val="0"/>
          <w:divBdr>
            <w:top w:val="none" w:sz="0" w:space="0" w:color="auto"/>
            <w:left w:val="none" w:sz="0" w:space="0" w:color="auto"/>
            <w:bottom w:val="none" w:sz="0" w:space="0" w:color="auto"/>
            <w:right w:val="none" w:sz="0" w:space="0" w:color="auto"/>
          </w:divBdr>
        </w:div>
        <w:div w:id="1724212165">
          <w:marLeft w:val="1080"/>
          <w:marRight w:val="0"/>
          <w:marTop w:val="100"/>
          <w:marBottom w:val="0"/>
          <w:divBdr>
            <w:top w:val="none" w:sz="0" w:space="0" w:color="auto"/>
            <w:left w:val="none" w:sz="0" w:space="0" w:color="auto"/>
            <w:bottom w:val="none" w:sz="0" w:space="0" w:color="auto"/>
            <w:right w:val="none" w:sz="0" w:space="0" w:color="auto"/>
          </w:divBdr>
        </w:div>
        <w:div w:id="544758967">
          <w:marLeft w:val="1080"/>
          <w:marRight w:val="0"/>
          <w:marTop w:val="100"/>
          <w:marBottom w:val="0"/>
          <w:divBdr>
            <w:top w:val="none" w:sz="0" w:space="0" w:color="auto"/>
            <w:left w:val="none" w:sz="0" w:space="0" w:color="auto"/>
            <w:bottom w:val="none" w:sz="0" w:space="0" w:color="auto"/>
            <w:right w:val="none" w:sz="0" w:space="0" w:color="auto"/>
          </w:divBdr>
        </w:div>
        <w:div w:id="171796295">
          <w:marLeft w:val="1080"/>
          <w:marRight w:val="0"/>
          <w:marTop w:val="100"/>
          <w:marBottom w:val="0"/>
          <w:divBdr>
            <w:top w:val="none" w:sz="0" w:space="0" w:color="auto"/>
            <w:left w:val="none" w:sz="0" w:space="0" w:color="auto"/>
            <w:bottom w:val="none" w:sz="0" w:space="0" w:color="auto"/>
            <w:right w:val="none" w:sz="0" w:space="0" w:color="auto"/>
          </w:divBdr>
        </w:div>
      </w:divsChild>
    </w:div>
    <w:div w:id="675616512">
      <w:bodyDiv w:val="1"/>
      <w:marLeft w:val="0"/>
      <w:marRight w:val="0"/>
      <w:marTop w:val="0"/>
      <w:marBottom w:val="0"/>
      <w:divBdr>
        <w:top w:val="none" w:sz="0" w:space="0" w:color="auto"/>
        <w:left w:val="none" w:sz="0" w:space="0" w:color="auto"/>
        <w:bottom w:val="none" w:sz="0" w:space="0" w:color="auto"/>
        <w:right w:val="none" w:sz="0" w:space="0" w:color="auto"/>
      </w:divBdr>
    </w:div>
    <w:div w:id="690497314">
      <w:bodyDiv w:val="1"/>
      <w:marLeft w:val="0"/>
      <w:marRight w:val="0"/>
      <w:marTop w:val="0"/>
      <w:marBottom w:val="0"/>
      <w:divBdr>
        <w:top w:val="none" w:sz="0" w:space="0" w:color="auto"/>
        <w:left w:val="none" w:sz="0" w:space="0" w:color="auto"/>
        <w:bottom w:val="none" w:sz="0" w:space="0" w:color="auto"/>
        <w:right w:val="none" w:sz="0" w:space="0" w:color="auto"/>
      </w:divBdr>
      <w:divsChild>
        <w:div w:id="333535282">
          <w:marLeft w:val="446"/>
          <w:marRight w:val="0"/>
          <w:marTop w:val="0"/>
          <w:marBottom w:val="0"/>
          <w:divBdr>
            <w:top w:val="none" w:sz="0" w:space="0" w:color="auto"/>
            <w:left w:val="none" w:sz="0" w:space="0" w:color="auto"/>
            <w:bottom w:val="none" w:sz="0" w:space="0" w:color="auto"/>
            <w:right w:val="none" w:sz="0" w:space="0" w:color="auto"/>
          </w:divBdr>
        </w:div>
        <w:div w:id="718558285">
          <w:marLeft w:val="446"/>
          <w:marRight w:val="0"/>
          <w:marTop w:val="0"/>
          <w:marBottom w:val="0"/>
          <w:divBdr>
            <w:top w:val="none" w:sz="0" w:space="0" w:color="auto"/>
            <w:left w:val="none" w:sz="0" w:space="0" w:color="auto"/>
            <w:bottom w:val="none" w:sz="0" w:space="0" w:color="auto"/>
            <w:right w:val="none" w:sz="0" w:space="0" w:color="auto"/>
          </w:divBdr>
        </w:div>
      </w:divsChild>
    </w:div>
    <w:div w:id="693727814">
      <w:bodyDiv w:val="1"/>
      <w:marLeft w:val="0"/>
      <w:marRight w:val="0"/>
      <w:marTop w:val="0"/>
      <w:marBottom w:val="0"/>
      <w:divBdr>
        <w:top w:val="none" w:sz="0" w:space="0" w:color="auto"/>
        <w:left w:val="none" w:sz="0" w:space="0" w:color="auto"/>
        <w:bottom w:val="none" w:sz="0" w:space="0" w:color="auto"/>
        <w:right w:val="none" w:sz="0" w:space="0" w:color="auto"/>
      </w:divBdr>
      <w:divsChild>
        <w:div w:id="109860488">
          <w:marLeft w:val="360"/>
          <w:marRight w:val="0"/>
          <w:marTop w:val="200"/>
          <w:marBottom w:val="0"/>
          <w:divBdr>
            <w:top w:val="none" w:sz="0" w:space="0" w:color="auto"/>
            <w:left w:val="none" w:sz="0" w:space="0" w:color="auto"/>
            <w:bottom w:val="none" w:sz="0" w:space="0" w:color="auto"/>
            <w:right w:val="none" w:sz="0" w:space="0" w:color="auto"/>
          </w:divBdr>
        </w:div>
        <w:div w:id="1516381314">
          <w:marLeft w:val="360"/>
          <w:marRight w:val="0"/>
          <w:marTop w:val="200"/>
          <w:marBottom w:val="0"/>
          <w:divBdr>
            <w:top w:val="none" w:sz="0" w:space="0" w:color="auto"/>
            <w:left w:val="none" w:sz="0" w:space="0" w:color="auto"/>
            <w:bottom w:val="none" w:sz="0" w:space="0" w:color="auto"/>
            <w:right w:val="none" w:sz="0" w:space="0" w:color="auto"/>
          </w:divBdr>
        </w:div>
        <w:div w:id="343019698">
          <w:marLeft w:val="1080"/>
          <w:marRight w:val="0"/>
          <w:marTop w:val="100"/>
          <w:marBottom w:val="0"/>
          <w:divBdr>
            <w:top w:val="none" w:sz="0" w:space="0" w:color="auto"/>
            <w:left w:val="none" w:sz="0" w:space="0" w:color="auto"/>
            <w:bottom w:val="none" w:sz="0" w:space="0" w:color="auto"/>
            <w:right w:val="none" w:sz="0" w:space="0" w:color="auto"/>
          </w:divBdr>
        </w:div>
        <w:div w:id="1727414890">
          <w:marLeft w:val="1080"/>
          <w:marRight w:val="0"/>
          <w:marTop w:val="100"/>
          <w:marBottom w:val="0"/>
          <w:divBdr>
            <w:top w:val="none" w:sz="0" w:space="0" w:color="auto"/>
            <w:left w:val="none" w:sz="0" w:space="0" w:color="auto"/>
            <w:bottom w:val="none" w:sz="0" w:space="0" w:color="auto"/>
            <w:right w:val="none" w:sz="0" w:space="0" w:color="auto"/>
          </w:divBdr>
        </w:div>
        <w:div w:id="1243686544">
          <w:marLeft w:val="1080"/>
          <w:marRight w:val="0"/>
          <w:marTop w:val="100"/>
          <w:marBottom w:val="0"/>
          <w:divBdr>
            <w:top w:val="none" w:sz="0" w:space="0" w:color="auto"/>
            <w:left w:val="none" w:sz="0" w:space="0" w:color="auto"/>
            <w:bottom w:val="none" w:sz="0" w:space="0" w:color="auto"/>
            <w:right w:val="none" w:sz="0" w:space="0" w:color="auto"/>
          </w:divBdr>
        </w:div>
        <w:div w:id="1956280733">
          <w:marLeft w:val="360"/>
          <w:marRight w:val="0"/>
          <w:marTop w:val="200"/>
          <w:marBottom w:val="0"/>
          <w:divBdr>
            <w:top w:val="none" w:sz="0" w:space="0" w:color="auto"/>
            <w:left w:val="none" w:sz="0" w:space="0" w:color="auto"/>
            <w:bottom w:val="none" w:sz="0" w:space="0" w:color="auto"/>
            <w:right w:val="none" w:sz="0" w:space="0" w:color="auto"/>
          </w:divBdr>
        </w:div>
      </w:divsChild>
    </w:div>
    <w:div w:id="716899251">
      <w:bodyDiv w:val="1"/>
      <w:marLeft w:val="0"/>
      <w:marRight w:val="0"/>
      <w:marTop w:val="0"/>
      <w:marBottom w:val="0"/>
      <w:divBdr>
        <w:top w:val="none" w:sz="0" w:space="0" w:color="auto"/>
        <w:left w:val="none" w:sz="0" w:space="0" w:color="auto"/>
        <w:bottom w:val="none" w:sz="0" w:space="0" w:color="auto"/>
        <w:right w:val="none" w:sz="0" w:space="0" w:color="auto"/>
      </w:divBdr>
      <w:divsChild>
        <w:div w:id="1381176201">
          <w:marLeft w:val="446"/>
          <w:marRight w:val="0"/>
          <w:marTop w:val="0"/>
          <w:marBottom w:val="0"/>
          <w:divBdr>
            <w:top w:val="none" w:sz="0" w:space="0" w:color="auto"/>
            <w:left w:val="none" w:sz="0" w:space="0" w:color="auto"/>
            <w:bottom w:val="none" w:sz="0" w:space="0" w:color="auto"/>
            <w:right w:val="none" w:sz="0" w:space="0" w:color="auto"/>
          </w:divBdr>
        </w:div>
        <w:div w:id="565457394">
          <w:marLeft w:val="1166"/>
          <w:marRight w:val="0"/>
          <w:marTop w:val="0"/>
          <w:marBottom w:val="0"/>
          <w:divBdr>
            <w:top w:val="none" w:sz="0" w:space="0" w:color="auto"/>
            <w:left w:val="none" w:sz="0" w:space="0" w:color="auto"/>
            <w:bottom w:val="none" w:sz="0" w:space="0" w:color="auto"/>
            <w:right w:val="none" w:sz="0" w:space="0" w:color="auto"/>
          </w:divBdr>
        </w:div>
        <w:div w:id="1742100173">
          <w:marLeft w:val="446"/>
          <w:marRight w:val="0"/>
          <w:marTop w:val="0"/>
          <w:marBottom w:val="0"/>
          <w:divBdr>
            <w:top w:val="none" w:sz="0" w:space="0" w:color="auto"/>
            <w:left w:val="none" w:sz="0" w:space="0" w:color="auto"/>
            <w:bottom w:val="none" w:sz="0" w:space="0" w:color="auto"/>
            <w:right w:val="none" w:sz="0" w:space="0" w:color="auto"/>
          </w:divBdr>
        </w:div>
        <w:div w:id="1124497427">
          <w:marLeft w:val="1166"/>
          <w:marRight w:val="0"/>
          <w:marTop w:val="0"/>
          <w:marBottom w:val="0"/>
          <w:divBdr>
            <w:top w:val="none" w:sz="0" w:space="0" w:color="auto"/>
            <w:left w:val="none" w:sz="0" w:space="0" w:color="auto"/>
            <w:bottom w:val="none" w:sz="0" w:space="0" w:color="auto"/>
            <w:right w:val="none" w:sz="0" w:space="0" w:color="auto"/>
          </w:divBdr>
        </w:div>
        <w:div w:id="218395592">
          <w:marLeft w:val="1166"/>
          <w:marRight w:val="0"/>
          <w:marTop w:val="0"/>
          <w:marBottom w:val="0"/>
          <w:divBdr>
            <w:top w:val="none" w:sz="0" w:space="0" w:color="auto"/>
            <w:left w:val="none" w:sz="0" w:space="0" w:color="auto"/>
            <w:bottom w:val="none" w:sz="0" w:space="0" w:color="auto"/>
            <w:right w:val="none" w:sz="0" w:space="0" w:color="auto"/>
          </w:divBdr>
        </w:div>
        <w:div w:id="1130439431">
          <w:marLeft w:val="1166"/>
          <w:marRight w:val="0"/>
          <w:marTop w:val="0"/>
          <w:marBottom w:val="0"/>
          <w:divBdr>
            <w:top w:val="none" w:sz="0" w:space="0" w:color="auto"/>
            <w:left w:val="none" w:sz="0" w:space="0" w:color="auto"/>
            <w:bottom w:val="none" w:sz="0" w:space="0" w:color="auto"/>
            <w:right w:val="none" w:sz="0" w:space="0" w:color="auto"/>
          </w:divBdr>
        </w:div>
        <w:div w:id="1984697706">
          <w:marLeft w:val="446"/>
          <w:marRight w:val="0"/>
          <w:marTop w:val="0"/>
          <w:marBottom w:val="0"/>
          <w:divBdr>
            <w:top w:val="none" w:sz="0" w:space="0" w:color="auto"/>
            <w:left w:val="none" w:sz="0" w:space="0" w:color="auto"/>
            <w:bottom w:val="none" w:sz="0" w:space="0" w:color="auto"/>
            <w:right w:val="none" w:sz="0" w:space="0" w:color="auto"/>
          </w:divBdr>
        </w:div>
        <w:div w:id="744768101">
          <w:marLeft w:val="1166"/>
          <w:marRight w:val="0"/>
          <w:marTop w:val="0"/>
          <w:marBottom w:val="0"/>
          <w:divBdr>
            <w:top w:val="none" w:sz="0" w:space="0" w:color="auto"/>
            <w:left w:val="none" w:sz="0" w:space="0" w:color="auto"/>
            <w:bottom w:val="none" w:sz="0" w:space="0" w:color="auto"/>
            <w:right w:val="none" w:sz="0" w:space="0" w:color="auto"/>
          </w:divBdr>
        </w:div>
        <w:div w:id="1928423542">
          <w:marLeft w:val="1166"/>
          <w:marRight w:val="0"/>
          <w:marTop w:val="0"/>
          <w:marBottom w:val="0"/>
          <w:divBdr>
            <w:top w:val="none" w:sz="0" w:space="0" w:color="auto"/>
            <w:left w:val="none" w:sz="0" w:space="0" w:color="auto"/>
            <w:bottom w:val="none" w:sz="0" w:space="0" w:color="auto"/>
            <w:right w:val="none" w:sz="0" w:space="0" w:color="auto"/>
          </w:divBdr>
        </w:div>
      </w:divsChild>
    </w:div>
    <w:div w:id="769740637">
      <w:bodyDiv w:val="1"/>
      <w:marLeft w:val="0"/>
      <w:marRight w:val="0"/>
      <w:marTop w:val="0"/>
      <w:marBottom w:val="0"/>
      <w:divBdr>
        <w:top w:val="none" w:sz="0" w:space="0" w:color="auto"/>
        <w:left w:val="none" w:sz="0" w:space="0" w:color="auto"/>
        <w:bottom w:val="none" w:sz="0" w:space="0" w:color="auto"/>
        <w:right w:val="none" w:sz="0" w:space="0" w:color="auto"/>
      </w:divBdr>
      <w:divsChild>
        <w:div w:id="908880197">
          <w:marLeft w:val="360"/>
          <w:marRight w:val="0"/>
          <w:marTop w:val="200"/>
          <w:marBottom w:val="0"/>
          <w:divBdr>
            <w:top w:val="none" w:sz="0" w:space="0" w:color="auto"/>
            <w:left w:val="none" w:sz="0" w:space="0" w:color="auto"/>
            <w:bottom w:val="none" w:sz="0" w:space="0" w:color="auto"/>
            <w:right w:val="none" w:sz="0" w:space="0" w:color="auto"/>
          </w:divBdr>
        </w:div>
        <w:div w:id="1680817183">
          <w:marLeft w:val="360"/>
          <w:marRight w:val="0"/>
          <w:marTop w:val="200"/>
          <w:marBottom w:val="0"/>
          <w:divBdr>
            <w:top w:val="none" w:sz="0" w:space="0" w:color="auto"/>
            <w:left w:val="none" w:sz="0" w:space="0" w:color="auto"/>
            <w:bottom w:val="none" w:sz="0" w:space="0" w:color="auto"/>
            <w:right w:val="none" w:sz="0" w:space="0" w:color="auto"/>
          </w:divBdr>
        </w:div>
        <w:div w:id="1313023954">
          <w:marLeft w:val="360"/>
          <w:marRight w:val="0"/>
          <w:marTop w:val="200"/>
          <w:marBottom w:val="0"/>
          <w:divBdr>
            <w:top w:val="none" w:sz="0" w:space="0" w:color="auto"/>
            <w:left w:val="none" w:sz="0" w:space="0" w:color="auto"/>
            <w:bottom w:val="none" w:sz="0" w:space="0" w:color="auto"/>
            <w:right w:val="none" w:sz="0" w:space="0" w:color="auto"/>
          </w:divBdr>
        </w:div>
        <w:div w:id="1861314152">
          <w:marLeft w:val="360"/>
          <w:marRight w:val="0"/>
          <w:marTop w:val="200"/>
          <w:marBottom w:val="0"/>
          <w:divBdr>
            <w:top w:val="none" w:sz="0" w:space="0" w:color="auto"/>
            <w:left w:val="none" w:sz="0" w:space="0" w:color="auto"/>
            <w:bottom w:val="none" w:sz="0" w:space="0" w:color="auto"/>
            <w:right w:val="none" w:sz="0" w:space="0" w:color="auto"/>
          </w:divBdr>
        </w:div>
        <w:div w:id="1238513408">
          <w:marLeft w:val="360"/>
          <w:marRight w:val="0"/>
          <w:marTop w:val="200"/>
          <w:marBottom w:val="0"/>
          <w:divBdr>
            <w:top w:val="none" w:sz="0" w:space="0" w:color="auto"/>
            <w:left w:val="none" w:sz="0" w:space="0" w:color="auto"/>
            <w:bottom w:val="none" w:sz="0" w:space="0" w:color="auto"/>
            <w:right w:val="none" w:sz="0" w:space="0" w:color="auto"/>
          </w:divBdr>
        </w:div>
        <w:div w:id="249119373">
          <w:marLeft w:val="360"/>
          <w:marRight w:val="0"/>
          <w:marTop w:val="200"/>
          <w:marBottom w:val="0"/>
          <w:divBdr>
            <w:top w:val="none" w:sz="0" w:space="0" w:color="auto"/>
            <w:left w:val="none" w:sz="0" w:space="0" w:color="auto"/>
            <w:bottom w:val="none" w:sz="0" w:space="0" w:color="auto"/>
            <w:right w:val="none" w:sz="0" w:space="0" w:color="auto"/>
          </w:divBdr>
        </w:div>
        <w:div w:id="1953434193">
          <w:marLeft w:val="360"/>
          <w:marRight w:val="0"/>
          <w:marTop w:val="200"/>
          <w:marBottom w:val="0"/>
          <w:divBdr>
            <w:top w:val="none" w:sz="0" w:space="0" w:color="auto"/>
            <w:left w:val="none" w:sz="0" w:space="0" w:color="auto"/>
            <w:bottom w:val="none" w:sz="0" w:space="0" w:color="auto"/>
            <w:right w:val="none" w:sz="0" w:space="0" w:color="auto"/>
          </w:divBdr>
        </w:div>
        <w:div w:id="268048160">
          <w:marLeft w:val="360"/>
          <w:marRight w:val="0"/>
          <w:marTop w:val="200"/>
          <w:marBottom w:val="0"/>
          <w:divBdr>
            <w:top w:val="none" w:sz="0" w:space="0" w:color="auto"/>
            <w:left w:val="none" w:sz="0" w:space="0" w:color="auto"/>
            <w:bottom w:val="none" w:sz="0" w:space="0" w:color="auto"/>
            <w:right w:val="none" w:sz="0" w:space="0" w:color="auto"/>
          </w:divBdr>
        </w:div>
      </w:divsChild>
    </w:div>
    <w:div w:id="789282436">
      <w:bodyDiv w:val="1"/>
      <w:marLeft w:val="0"/>
      <w:marRight w:val="0"/>
      <w:marTop w:val="0"/>
      <w:marBottom w:val="0"/>
      <w:divBdr>
        <w:top w:val="none" w:sz="0" w:space="0" w:color="auto"/>
        <w:left w:val="none" w:sz="0" w:space="0" w:color="auto"/>
        <w:bottom w:val="none" w:sz="0" w:space="0" w:color="auto"/>
        <w:right w:val="none" w:sz="0" w:space="0" w:color="auto"/>
      </w:divBdr>
      <w:divsChild>
        <w:div w:id="27806266">
          <w:marLeft w:val="360"/>
          <w:marRight w:val="0"/>
          <w:marTop w:val="200"/>
          <w:marBottom w:val="0"/>
          <w:divBdr>
            <w:top w:val="none" w:sz="0" w:space="0" w:color="auto"/>
            <w:left w:val="none" w:sz="0" w:space="0" w:color="auto"/>
            <w:bottom w:val="none" w:sz="0" w:space="0" w:color="auto"/>
            <w:right w:val="none" w:sz="0" w:space="0" w:color="auto"/>
          </w:divBdr>
        </w:div>
        <w:div w:id="166870615">
          <w:marLeft w:val="1080"/>
          <w:marRight w:val="0"/>
          <w:marTop w:val="100"/>
          <w:marBottom w:val="0"/>
          <w:divBdr>
            <w:top w:val="none" w:sz="0" w:space="0" w:color="auto"/>
            <w:left w:val="none" w:sz="0" w:space="0" w:color="auto"/>
            <w:bottom w:val="none" w:sz="0" w:space="0" w:color="auto"/>
            <w:right w:val="none" w:sz="0" w:space="0" w:color="auto"/>
          </w:divBdr>
        </w:div>
        <w:div w:id="581335320">
          <w:marLeft w:val="1080"/>
          <w:marRight w:val="0"/>
          <w:marTop w:val="100"/>
          <w:marBottom w:val="0"/>
          <w:divBdr>
            <w:top w:val="none" w:sz="0" w:space="0" w:color="auto"/>
            <w:left w:val="none" w:sz="0" w:space="0" w:color="auto"/>
            <w:bottom w:val="none" w:sz="0" w:space="0" w:color="auto"/>
            <w:right w:val="none" w:sz="0" w:space="0" w:color="auto"/>
          </w:divBdr>
        </w:div>
        <w:div w:id="27949086">
          <w:marLeft w:val="1080"/>
          <w:marRight w:val="0"/>
          <w:marTop w:val="100"/>
          <w:marBottom w:val="0"/>
          <w:divBdr>
            <w:top w:val="none" w:sz="0" w:space="0" w:color="auto"/>
            <w:left w:val="none" w:sz="0" w:space="0" w:color="auto"/>
            <w:bottom w:val="none" w:sz="0" w:space="0" w:color="auto"/>
            <w:right w:val="none" w:sz="0" w:space="0" w:color="auto"/>
          </w:divBdr>
        </w:div>
        <w:div w:id="1853909447">
          <w:marLeft w:val="1080"/>
          <w:marRight w:val="0"/>
          <w:marTop w:val="100"/>
          <w:marBottom w:val="0"/>
          <w:divBdr>
            <w:top w:val="none" w:sz="0" w:space="0" w:color="auto"/>
            <w:left w:val="none" w:sz="0" w:space="0" w:color="auto"/>
            <w:bottom w:val="none" w:sz="0" w:space="0" w:color="auto"/>
            <w:right w:val="none" w:sz="0" w:space="0" w:color="auto"/>
          </w:divBdr>
        </w:div>
        <w:div w:id="275867078">
          <w:marLeft w:val="360"/>
          <w:marRight w:val="0"/>
          <w:marTop w:val="200"/>
          <w:marBottom w:val="0"/>
          <w:divBdr>
            <w:top w:val="none" w:sz="0" w:space="0" w:color="auto"/>
            <w:left w:val="none" w:sz="0" w:space="0" w:color="auto"/>
            <w:bottom w:val="none" w:sz="0" w:space="0" w:color="auto"/>
            <w:right w:val="none" w:sz="0" w:space="0" w:color="auto"/>
          </w:divBdr>
        </w:div>
        <w:div w:id="1892497157">
          <w:marLeft w:val="1080"/>
          <w:marRight w:val="0"/>
          <w:marTop w:val="100"/>
          <w:marBottom w:val="0"/>
          <w:divBdr>
            <w:top w:val="none" w:sz="0" w:space="0" w:color="auto"/>
            <w:left w:val="none" w:sz="0" w:space="0" w:color="auto"/>
            <w:bottom w:val="none" w:sz="0" w:space="0" w:color="auto"/>
            <w:right w:val="none" w:sz="0" w:space="0" w:color="auto"/>
          </w:divBdr>
        </w:div>
        <w:div w:id="1188525876">
          <w:marLeft w:val="1080"/>
          <w:marRight w:val="0"/>
          <w:marTop w:val="100"/>
          <w:marBottom w:val="0"/>
          <w:divBdr>
            <w:top w:val="none" w:sz="0" w:space="0" w:color="auto"/>
            <w:left w:val="none" w:sz="0" w:space="0" w:color="auto"/>
            <w:bottom w:val="none" w:sz="0" w:space="0" w:color="auto"/>
            <w:right w:val="none" w:sz="0" w:space="0" w:color="auto"/>
          </w:divBdr>
        </w:div>
      </w:divsChild>
    </w:div>
    <w:div w:id="827209020">
      <w:bodyDiv w:val="1"/>
      <w:marLeft w:val="0"/>
      <w:marRight w:val="0"/>
      <w:marTop w:val="0"/>
      <w:marBottom w:val="0"/>
      <w:divBdr>
        <w:top w:val="none" w:sz="0" w:space="0" w:color="auto"/>
        <w:left w:val="none" w:sz="0" w:space="0" w:color="auto"/>
        <w:bottom w:val="none" w:sz="0" w:space="0" w:color="auto"/>
        <w:right w:val="none" w:sz="0" w:space="0" w:color="auto"/>
      </w:divBdr>
    </w:div>
    <w:div w:id="8424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382325">
          <w:marLeft w:val="360"/>
          <w:marRight w:val="0"/>
          <w:marTop w:val="200"/>
          <w:marBottom w:val="0"/>
          <w:divBdr>
            <w:top w:val="none" w:sz="0" w:space="0" w:color="auto"/>
            <w:left w:val="none" w:sz="0" w:space="0" w:color="auto"/>
            <w:bottom w:val="none" w:sz="0" w:space="0" w:color="auto"/>
            <w:right w:val="none" w:sz="0" w:space="0" w:color="auto"/>
          </w:divBdr>
        </w:div>
        <w:div w:id="1453548010">
          <w:marLeft w:val="1080"/>
          <w:marRight w:val="0"/>
          <w:marTop w:val="100"/>
          <w:marBottom w:val="0"/>
          <w:divBdr>
            <w:top w:val="none" w:sz="0" w:space="0" w:color="auto"/>
            <w:left w:val="none" w:sz="0" w:space="0" w:color="auto"/>
            <w:bottom w:val="none" w:sz="0" w:space="0" w:color="auto"/>
            <w:right w:val="none" w:sz="0" w:space="0" w:color="auto"/>
          </w:divBdr>
        </w:div>
        <w:div w:id="391470831">
          <w:marLeft w:val="1080"/>
          <w:marRight w:val="0"/>
          <w:marTop w:val="100"/>
          <w:marBottom w:val="0"/>
          <w:divBdr>
            <w:top w:val="none" w:sz="0" w:space="0" w:color="auto"/>
            <w:left w:val="none" w:sz="0" w:space="0" w:color="auto"/>
            <w:bottom w:val="none" w:sz="0" w:space="0" w:color="auto"/>
            <w:right w:val="none" w:sz="0" w:space="0" w:color="auto"/>
          </w:divBdr>
        </w:div>
        <w:div w:id="1921257063">
          <w:marLeft w:val="1800"/>
          <w:marRight w:val="0"/>
          <w:marTop w:val="100"/>
          <w:marBottom w:val="0"/>
          <w:divBdr>
            <w:top w:val="none" w:sz="0" w:space="0" w:color="auto"/>
            <w:left w:val="none" w:sz="0" w:space="0" w:color="auto"/>
            <w:bottom w:val="none" w:sz="0" w:space="0" w:color="auto"/>
            <w:right w:val="none" w:sz="0" w:space="0" w:color="auto"/>
          </w:divBdr>
        </w:div>
        <w:div w:id="916475777">
          <w:marLeft w:val="1800"/>
          <w:marRight w:val="0"/>
          <w:marTop w:val="100"/>
          <w:marBottom w:val="0"/>
          <w:divBdr>
            <w:top w:val="none" w:sz="0" w:space="0" w:color="auto"/>
            <w:left w:val="none" w:sz="0" w:space="0" w:color="auto"/>
            <w:bottom w:val="none" w:sz="0" w:space="0" w:color="auto"/>
            <w:right w:val="none" w:sz="0" w:space="0" w:color="auto"/>
          </w:divBdr>
        </w:div>
        <w:div w:id="1373535990">
          <w:marLeft w:val="1800"/>
          <w:marRight w:val="0"/>
          <w:marTop w:val="100"/>
          <w:marBottom w:val="0"/>
          <w:divBdr>
            <w:top w:val="none" w:sz="0" w:space="0" w:color="auto"/>
            <w:left w:val="none" w:sz="0" w:space="0" w:color="auto"/>
            <w:bottom w:val="none" w:sz="0" w:space="0" w:color="auto"/>
            <w:right w:val="none" w:sz="0" w:space="0" w:color="auto"/>
          </w:divBdr>
        </w:div>
        <w:div w:id="853107404">
          <w:marLeft w:val="1080"/>
          <w:marRight w:val="0"/>
          <w:marTop w:val="100"/>
          <w:marBottom w:val="0"/>
          <w:divBdr>
            <w:top w:val="none" w:sz="0" w:space="0" w:color="auto"/>
            <w:left w:val="none" w:sz="0" w:space="0" w:color="auto"/>
            <w:bottom w:val="none" w:sz="0" w:space="0" w:color="auto"/>
            <w:right w:val="none" w:sz="0" w:space="0" w:color="auto"/>
          </w:divBdr>
        </w:div>
        <w:div w:id="1611860311">
          <w:marLeft w:val="360"/>
          <w:marRight w:val="0"/>
          <w:marTop w:val="200"/>
          <w:marBottom w:val="0"/>
          <w:divBdr>
            <w:top w:val="none" w:sz="0" w:space="0" w:color="auto"/>
            <w:left w:val="none" w:sz="0" w:space="0" w:color="auto"/>
            <w:bottom w:val="none" w:sz="0" w:space="0" w:color="auto"/>
            <w:right w:val="none" w:sz="0" w:space="0" w:color="auto"/>
          </w:divBdr>
        </w:div>
        <w:div w:id="1117404407">
          <w:marLeft w:val="1080"/>
          <w:marRight w:val="0"/>
          <w:marTop w:val="100"/>
          <w:marBottom w:val="0"/>
          <w:divBdr>
            <w:top w:val="none" w:sz="0" w:space="0" w:color="auto"/>
            <w:left w:val="none" w:sz="0" w:space="0" w:color="auto"/>
            <w:bottom w:val="none" w:sz="0" w:space="0" w:color="auto"/>
            <w:right w:val="none" w:sz="0" w:space="0" w:color="auto"/>
          </w:divBdr>
        </w:div>
        <w:div w:id="1055280131">
          <w:marLeft w:val="1080"/>
          <w:marRight w:val="0"/>
          <w:marTop w:val="100"/>
          <w:marBottom w:val="0"/>
          <w:divBdr>
            <w:top w:val="none" w:sz="0" w:space="0" w:color="auto"/>
            <w:left w:val="none" w:sz="0" w:space="0" w:color="auto"/>
            <w:bottom w:val="none" w:sz="0" w:space="0" w:color="auto"/>
            <w:right w:val="none" w:sz="0" w:space="0" w:color="auto"/>
          </w:divBdr>
        </w:div>
      </w:divsChild>
    </w:div>
    <w:div w:id="845947690">
      <w:bodyDiv w:val="1"/>
      <w:marLeft w:val="0"/>
      <w:marRight w:val="0"/>
      <w:marTop w:val="0"/>
      <w:marBottom w:val="0"/>
      <w:divBdr>
        <w:top w:val="none" w:sz="0" w:space="0" w:color="auto"/>
        <w:left w:val="none" w:sz="0" w:space="0" w:color="auto"/>
        <w:bottom w:val="none" w:sz="0" w:space="0" w:color="auto"/>
        <w:right w:val="none" w:sz="0" w:space="0" w:color="auto"/>
      </w:divBdr>
      <w:divsChild>
        <w:div w:id="1264650100">
          <w:marLeft w:val="360"/>
          <w:marRight w:val="0"/>
          <w:marTop w:val="200"/>
          <w:marBottom w:val="0"/>
          <w:divBdr>
            <w:top w:val="none" w:sz="0" w:space="0" w:color="auto"/>
            <w:left w:val="none" w:sz="0" w:space="0" w:color="auto"/>
            <w:bottom w:val="none" w:sz="0" w:space="0" w:color="auto"/>
            <w:right w:val="none" w:sz="0" w:space="0" w:color="auto"/>
          </w:divBdr>
        </w:div>
        <w:div w:id="1774327061">
          <w:marLeft w:val="360"/>
          <w:marRight w:val="0"/>
          <w:marTop w:val="200"/>
          <w:marBottom w:val="0"/>
          <w:divBdr>
            <w:top w:val="none" w:sz="0" w:space="0" w:color="auto"/>
            <w:left w:val="none" w:sz="0" w:space="0" w:color="auto"/>
            <w:bottom w:val="none" w:sz="0" w:space="0" w:color="auto"/>
            <w:right w:val="none" w:sz="0" w:space="0" w:color="auto"/>
          </w:divBdr>
        </w:div>
        <w:div w:id="1311978777">
          <w:marLeft w:val="360"/>
          <w:marRight w:val="0"/>
          <w:marTop w:val="200"/>
          <w:marBottom w:val="0"/>
          <w:divBdr>
            <w:top w:val="none" w:sz="0" w:space="0" w:color="auto"/>
            <w:left w:val="none" w:sz="0" w:space="0" w:color="auto"/>
            <w:bottom w:val="none" w:sz="0" w:space="0" w:color="auto"/>
            <w:right w:val="none" w:sz="0" w:space="0" w:color="auto"/>
          </w:divBdr>
        </w:div>
        <w:div w:id="2059936784">
          <w:marLeft w:val="360"/>
          <w:marRight w:val="0"/>
          <w:marTop w:val="200"/>
          <w:marBottom w:val="0"/>
          <w:divBdr>
            <w:top w:val="none" w:sz="0" w:space="0" w:color="auto"/>
            <w:left w:val="none" w:sz="0" w:space="0" w:color="auto"/>
            <w:bottom w:val="none" w:sz="0" w:space="0" w:color="auto"/>
            <w:right w:val="none" w:sz="0" w:space="0" w:color="auto"/>
          </w:divBdr>
        </w:div>
        <w:div w:id="703094661">
          <w:marLeft w:val="360"/>
          <w:marRight w:val="0"/>
          <w:marTop w:val="200"/>
          <w:marBottom w:val="0"/>
          <w:divBdr>
            <w:top w:val="none" w:sz="0" w:space="0" w:color="auto"/>
            <w:left w:val="none" w:sz="0" w:space="0" w:color="auto"/>
            <w:bottom w:val="none" w:sz="0" w:space="0" w:color="auto"/>
            <w:right w:val="none" w:sz="0" w:space="0" w:color="auto"/>
          </w:divBdr>
        </w:div>
        <w:div w:id="7104107">
          <w:marLeft w:val="360"/>
          <w:marRight w:val="0"/>
          <w:marTop w:val="200"/>
          <w:marBottom w:val="0"/>
          <w:divBdr>
            <w:top w:val="none" w:sz="0" w:space="0" w:color="auto"/>
            <w:left w:val="none" w:sz="0" w:space="0" w:color="auto"/>
            <w:bottom w:val="none" w:sz="0" w:space="0" w:color="auto"/>
            <w:right w:val="none" w:sz="0" w:space="0" w:color="auto"/>
          </w:divBdr>
        </w:div>
      </w:divsChild>
    </w:div>
    <w:div w:id="872959687">
      <w:bodyDiv w:val="1"/>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360"/>
          <w:marRight w:val="0"/>
          <w:marTop w:val="200"/>
          <w:marBottom w:val="0"/>
          <w:divBdr>
            <w:top w:val="none" w:sz="0" w:space="0" w:color="auto"/>
            <w:left w:val="none" w:sz="0" w:space="0" w:color="auto"/>
            <w:bottom w:val="none" w:sz="0" w:space="0" w:color="auto"/>
            <w:right w:val="none" w:sz="0" w:space="0" w:color="auto"/>
          </w:divBdr>
        </w:div>
        <w:div w:id="1238126690">
          <w:marLeft w:val="1080"/>
          <w:marRight w:val="0"/>
          <w:marTop w:val="100"/>
          <w:marBottom w:val="0"/>
          <w:divBdr>
            <w:top w:val="none" w:sz="0" w:space="0" w:color="auto"/>
            <w:left w:val="none" w:sz="0" w:space="0" w:color="auto"/>
            <w:bottom w:val="none" w:sz="0" w:space="0" w:color="auto"/>
            <w:right w:val="none" w:sz="0" w:space="0" w:color="auto"/>
          </w:divBdr>
        </w:div>
        <w:div w:id="469589503">
          <w:marLeft w:val="1080"/>
          <w:marRight w:val="0"/>
          <w:marTop w:val="100"/>
          <w:marBottom w:val="0"/>
          <w:divBdr>
            <w:top w:val="none" w:sz="0" w:space="0" w:color="auto"/>
            <w:left w:val="none" w:sz="0" w:space="0" w:color="auto"/>
            <w:bottom w:val="none" w:sz="0" w:space="0" w:color="auto"/>
            <w:right w:val="none" w:sz="0" w:space="0" w:color="auto"/>
          </w:divBdr>
        </w:div>
        <w:div w:id="1124885381">
          <w:marLeft w:val="360"/>
          <w:marRight w:val="0"/>
          <w:marTop w:val="200"/>
          <w:marBottom w:val="0"/>
          <w:divBdr>
            <w:top w:val="none" w:sz="0" w:space="0" w:color="auto"/>
            <w:left w:val="none" w:sz="0" w:space="0" w:color="auto"/>
            <w:bottom w:val="none" w:sz="0" w:space="0" w:color="auto"/>
            <w:right w:val="none" w:sz="0" w:space="0" w:color="auto"/>
          </w:divBdr>
        </w:div>
        <w:div w:id="2028825966">
          <w:marLeft w:val="360"/>
          <w:marRight w:val="0"/>
          <w:marTop w:val="200"/>
          <w:marBottom w:val="0"/>
          <w:divBdr>
            <w:top w:val="none" w:sz="0" w:space="0" w:color="auto"/>
            <w:left w:val="none" w:sz="0" w:space="0" w:color="auto"/>
            <w:bottom w:val="none" w:sz="0" w:space="0" w:color="auto"/>
            <w:right w:val="none" w:sz="0" w:space="0" w:color="auto"/>
          </w:divBdr>
        </w:div>
      </w:divsChild>
    </w:div>
    <w:div w:id="89246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32783">
          <w:marLeft w:val="446"/>
          <w:marRight w:val="0"/>
          <w:marTop w:val="0"/>
          <w:marBottom w:val="0"/>
          <w:divBdr>
            <w:top w:val="none" w:sz="0" w:space="0" w:color="auto"/>
            <w:left w:val="none" w:sz="0" w:space="0" w:color="auto"/>
            <w:bottom w:val="none" w:sz="0" w:space="0" w:color="auto"/>
            <w:right w:val="none" w:sz="0" w:space="0" w:color="auto"/>
          </w:divBdr>
        </w:div>
      </w:divsChild>
    </w:div>
    <w:div w:id="90749573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53367443">
      <w:bodyDiv w:val="1"/>
      <w:marLeft w:val="0"/>
      <w:marRight w:val="0"/>
      <w:marTop w:val="0"/>
      <w:marBottom w:val="0"/>
      <w:divBdr>
        <w:top w:val="none" w:sz="0" w:space="0" w:color="auto"/>
        <w:left w:val="none" w:sz="0" w:space="0" w:color="auto"/>
        <w:bottom w:val="none" w:sz="0" w:space="0" w:color="auto"/>
        <w:right w:val="none" w:sz="0" w:space="0" w:color="auto"/>
      </w:divBdr>
      <w:divsChild>
        <w:div w:id="843786506">
          <w:marLeft w:val="446"/>
          <w:marRight w:val="0"/>
          <w:marTop w:val="0"/>
          <w:marBottom w:val="0"/>
          <w:divBdr>
            <w:top w:val="none" w:sz="0" w:space="0" w:color="auto"/>
            <w:left w:val="none" w:sz="0" w:space="0" w:color="auto"/>
            <w:bottom w:val="none" w:sz="0" w:space="0" w:color="auto"/>
            <w:right w:val="none" w:sz="0" w:space="0" w:color="auto"/>
          </w:divBdr>
        </w:div>
        <w:div w:id="487985638">
          <w:marLeft w:val="446"/>
          <w:marRight w:val="0"/>
          <w:marTop w:val="0"/>
          <w:marBottom w:val="0"/>
          <w:divBdr>
            <w:top w:val="none" w:sz="0" w:space="0" w:color="auto"/>
            <w:left w:val="none" w:sz="0" w:space="0" w:color="auto"/>
            <w:bottom w:val="none" w:sz="0" w:space="0" w:color="auto"/>
            <w:right w:val="none" w:sz="0" w:space="0" w:color="auto"/>
          </w:divBdr>
        </w:div>
      </w:divsChild>
    </w:div>
    <w:div w:id="967858510">
      <w:bodyDiv w:val="1"/>
      <w:marLeft w:val="0"/>
      <w:marRight w:val="0"/>
      <w:marTop w:val="0"/>
      <w:marBottom w:val="0"/>
      <w:divBdr>
        <w:top w:val="none" w:sz="0" w:space="0" w:color="auto"/>
        <w:left w:val="none" w:sz="0" w:space="0" w:color="auto"/>
        <w:bottom w:val="none" w:sz="0" w:space="0" w:color="auto"/>
        <w:right w:val="none" w:sz="0" w:space="0" w:color="auto"/>
      </w:divBdr>
      <w:divsChild>
        <w:div w:id="201942391">
          <w:marLeft w:val="360"/>
          <w:marRight w:val="0"/>
          <w:marTop w:val="200"/>
          <w:marBottom w:val="0"/>
          <w:divBdr>
            <w:top w:val="none" w:sz="0" w:space="0" w:color="auto"/>
            <w:left w:val="none" w:sz="0" w:space="0" w:color="auto"/>
            <w:bottom w:val="none" w:sz="0" w:space="0" w:color="auto"/>
            <w:right w:val="none" w:sz="0" w:space="0" w:color="auto"/>
          </w:divBdr>
        </w:div>
      </w:divsChild>
    </w:div>
    <w:div w:id="977951070">
      <w:bodyDiv w:val="1"/>
      <w:marLeft w:val="0"/>
      <w:marRight w:val="0"/>
      <w:marTop w:val="0"/>
      <w:marBottom w:val="0"/>
      <w:divBdr>
        <w:top w:val="none" w:sz="0" w:space="0" w:color="auto"/>
        <w:left w:val="none" w:sz="0" w:space="0" w:color="auto"/>
        <w:bottom w:val="none" w:sz="0" w:space="0" w:color="auto"/>
        <w:right w:val="none" w:sz="0" w:space="0" w:color="auto"/>
      </w:divBdr>
    </w:div>
    <w:div w:id="1021512026">
      <w:bodyDiv w:val="1"/>
      <w:marLeft w:val="0"/>
      <w:marRight w:val="0"/>
      <w:marTop w:val="0"/>
      <w:marBottom w:val="0"/>
      <w:divBdr>
        <w:top w:val="none" w:sz="0" w:space="0" w:color="auto"/>
        <w:left w:val="none" w:sz="0" w:space="0" w:color="auto"/>
        <w:bottom w:val="none" w:sz="0" w:space="0" w:color="auto"/>
        <w:right w:val="none" w:sz="0" w:space="0" w:color="auto"/>
      </w:divBdr>
      <w:divsChild>
        <w:div w:id="1664503337">
          <w:marLeft w:val="446"/>
          <w:marRight w:val="0"/>
          <w:marTop w:val="0"/>
          <w:marBottom w:val="0"/>
          <w:divBdr>
            <w:top w:val="none" w:sz="0" w:space="0" w:color="auto"/>
            <w:left w:val="none" w:sz="0" w:space="0" w:color="auto"/>
            <w:bottom w:val="none" w:sz="0" w:space="0" w:color="auto"/>
            <w:right w:val="none" w:sz="0" w:space="0" w:color="auto"/>
          </w:divBdr>
        </w:div>
        <w:div w:id="473908086">
          <w:marLeft w:val="1166"/>
          <w:marRight w:val="0"/>
          <w:marTop w:val="0"/>
          <w:marBottom w:val="0"/>
          <w:divBdr>
            <w:top w:val="none" w:sz="0" w:space="0" w:color="auto"/>
            <w:left w:val="none" w:sz="0" w:space="0" w:color="auto"/>
            <w:bottom w:val="none" w:sz="0" w:space="0" w:color="auto"/>
            <w:right w:val="none" w:sz="0" w:space="0" w:color="auto"/>
          </w:divBdr>
        </w:div>
        <w:div w:id="308871292">
          <w:marLeft w:val="1166"/>
          <w:marRight w:val="0"/>
          <w:marTop w:val="0"/>
          <w:marBottom w:val="0"/>
          <w:divBdr>
            <w:top w:val="none" w:sz="0" w:space="0" w:color="auto"/>
            <w:left w:val="none" w:sz="0" w:space="0" w:color="auto"/>
            <w:bottom w:val="none" w:sz="0" w:space="0" w:color="auto"/>
            <w:right w:val="none" w:sz="0" w:space="0" w:color="auto"/>
          </w:divBdr>
        </w:div>
        <w:div w:id="514423715">
          <w:marLeft w:val="446"/>
          <w:marRight w:val="0"/>
          <w:marTop w:val="0"/>
          <w:marBottom w:val="0"/>
          <w:divBdr>
            <w:top w:val="none" w:sz="0" w:space="0" w:color="auto"/>
            <w:left w:val="none" w:sz="0" w:space="0" w:color="auto"/>
            <w:bottom w:val="none" w:sz="0" w:space="0" w:color="auto"/>
            <w:right w:val="none" w:sz="0" w:space="0" w:color="auto"/>
          </w:divBdr>
        </w:div>
        <w:div w:id="531967274">
          <w:marLeft w:val="1166"/>
          <w:marRight w:val="0"/>
          <w:marTop w:val="0"/>
          <w:marBottom w:val="0"/>
          <w:divBdr>
            <w:top w:val="none" w:sz="0" w:space="0" w:color="auto"/>
            <w:left w:val="none" w:sz="0" w:space="0" w:color="auto"/>
            <w:bottom w:val="none" w:sz="0" w:space="0" w:color="auto"/>
            <w:right w:val="none" w:sz="0" w:space="0" w:color="auto"/>
          </w:divBdr>
        </w:div>
        <w:div w:id="882644241">
          <w:marLeft w:val="1166"/>
          <w:marRight w:val="0"/>
          <w:marTop w:val="0"/>
          <w:marBottom w:val="0"/>
          <w:divBdr>
            <w:top w:val="none" w:sz="0" w:space="0" w:color="auto"/>
            <w:left w:val="none" w:sz="0" w:space="0" w:color="auto"/>
            <w:bottom w:val="none" w:sz="0" w:space="0" w:color="auto"/>
            <w:right w:val="none" w:sz="0" w:space="0" w:color="auto"/>
          </w:divBdr>
        </w:div>
        <w:div w:id="1661618456">
          <w:marLeft w:val="1166"/>
          <w:marRight w:val="0"/>
          <w:marTop w:val="0"/>
          <w:marBottom w:val="0"/>
          <w:divBdr>
            <w:top w:val="none" w:sz="0" w:space="0" w:color="auto"/>
            <w:left w:val="none" w:sz="0" w:space="0" w:color="auto"/>
            <w:bottom w:val="none" w:sz="0" w:space="0" w:color="auto"/>
            <w:right w:val="none" w:sz="0" w:space="0" w:color="auto"/>
          </w:divBdr>
        </w:div>
        <w:div w:id="257059731">
          <w:marLeft w:val="1166"/>
          <w:marRight w:val="0"/>
          <w:marTop w:val="0"/>
          <w:marBottom w:val="0"/>
          <w:divBdr>
            <w:top w:val="none" w:sz="0" w:space="0" w:color="auto"/>
            <w:left w:val="none" w:sz="0" w:space="0" w:color="auto"/>
            <w:bottom w:val="none" w:sz="0" w:space="0" w:color="auto"/>
            <w:right w:val="none" w:sz="0" w:space="0" w:color="auto"/>
          </w:divBdr>
        </w:div>
        <w:div w:id="1907452827">
          <w:marLeft w:val="1166"/>
          <w:marRight w:val="0"/>
          <w:marTop w:val="0"/>
          <w:marBottom w:val="0"/>
          <w:divBdr>
            <w:top w:val="none" w:sz="0" w:space="0" w:color="auto"/>
            <w:left w:val="none" w:sz="0" w:space="0" w:color="auto"/>
            <w:bottom w:val="none" w:sz="0" w:space="0" w:color="auto"/>
            <w:right w:val="none" w:sz="0" w:space="0" w:color="auto"/>
          </w:divBdr>
        </w:div>
        <w:div w:id="825782785">
          <w:marLeft w:val="1166"/>
          <w:marRight w:val="0"/>
          <w:marTop w:val="0"/>
          <w:marBottom w:val="0"/>
          <w:divBdr>
            <w:top w:val="none" w:sz="0" w:space="0" w:color="auto"/>
            <w:left w:val="none" w:sz="0" w:space="0" w:color="auto"/>
            <w:bottom w:val="none" w:sz="0" w:space="0" w:color="auto"/>
            <w:right w:val="none" w:sz="0" w:space="0" w:color="auto"/>
          </w:divBdr>
        </w:div>
        <w:div w:id="414788346">
          <w:marLeft w:val="1166"/>
          <w:marRight w:val="0"/>
          <w:marTop w:val="0"/>
          <w:marBottom w:val="0"/>
          <w:divBdr>
            <w:top w:val="none" w:sz="0" w:space="0" w:color="auto"/>
            <w:left w:val="none" w:sz="0" w:space="0" w:color="auto"/>
            <w:bottom w:val="none" w:sz="0" w:space="0" w:color="auto"/>
            <w:right w:val="none" w:sz="0" w:space="0" w:color="auto"/>
          </w:divBdr>
        </w:div>
        <w:div w:id="1036467078">
          <w:marLeft w:val="1166"/>
          <w:marRight w:val="0"/>
          <w:marTop w:val="0"/>
          <w:marBottom w:val="0"/>
          <w:divBdr>
            <w:top w:val="none" w:sz="0" w:space="0" w:color="auto"/>
            <w:left w:val="none" w:sz="0" w:space="0" w:color="auto"/>
            <w:bottom w:val="none" w:sz="0" w:space="0" w:color="auto"/>
            <w:right w:val="none" w:sz="0" w:space="0" w:color="auto"/>
          </w:divBdr>
        </w:div>
        <w:div w:id="1696079390">
          <w:marLeft w:val="1166"/>
          <w:marRight w:val="0"/>
          <w:marTop w:val="0"/>
          <w:marBottom w:val="0"/>
          <w:divBdr>
            <w:top w:val="none" w:sz="0" w:space="0" w:color="auto"/>
            <w:left w:val="none" w:sz="0" w:space="0" w:color="auto"/>
            <w:bottom w:val="none" w:sz="0" w:space="0" w:color="auto"/>
            <w:right w:val="none" w:sz="0" w:space="0" w:color="auto"/>
          </w:divBdr>
        </w:div>
        <w:div w:id="1273779936">
          <w:marLeft w:val="1166"/>
          <w:marRight w:val="0"/>
          <w:marTop w:val="0"/>
          <w:marBottom w:val="0"/>
          <w:divBdr>
            <w:top w:val="none" w:sz="0" w:space="0" w:color="auto"/>
            <w:left w:val="none" w:sz="0" w:space="0" w:color="auto"/>
            <w:bottom w:val="none" w:sz="0" w:space="0" w:color="auto"/>
            <w:right w:val="none" w:sz="0" w:space="0" w:color="auto"/>
          </w:divBdr>
        </w:div>
        <w:div w:id="924260985">
          <w:marLeft w:val="1166"/>
          <w:marRight w:val="0"/>
          <w:marTop w:val="0"/>
          <w:marBottom w:val="0"/>
          <w:divBdr>
            <w:top w:val="none" w:sz="0" w:space="0" w:color="auto"/>
            <w:left w:val="none" w:sz="0" w:space="0" w:color="auto"/>
            <w:bottom w:val="none" w:sz="0" w:space="0" w:color="auto"/>
            <w:right w:val="none" w:sz="0" w:space="0" w:color="auto"/>
          </w:divBdr>
        </w:div>
        <w:div w:id="655911629">
          <w:marLeft w:val="1166"/>
          <w:marRight w:val="0"/>
          <w:marTop w:val="0"/>
          <w:marBottom w:val="0"/>
          <w:divBdr>
            <w:top w:val="none" w:sz="0" w:space="0" w:color="auto"/>
            <w:left w:val="none" w:sz="0" w:space="0" w:color="auto"/>
            <w:bottom w:val="none" w:sz="0" w:space="0" w:color="auto"/>
            <w:right w:val="none" w:sz="0" w:space="0" w:color="auto"/>
          </w:divBdr>
        </w:div>
        <w:div w:id="1921255837">
          <w:marLeft w:val="1166"/>
          <w:marRight w:val="0"/>
          <w:marTop w:val="0"/>
          <w:marBottom w:val="0"/>
          <w:divBdr>
            <w:top w:val="none" w:sz="0" w:space="0" w:color="auto"/>
            <w:left w:val="none" w:sz="0" w:space="0" w:color="auto"/>
            <w:bottom w:val="none" w:sz="0" w:space="0" w:color="auto"/>
            <w:right w:val="none" w:sz="0" w:space="0" w:color="auto"/>
          </w:divBdr>
        </w:div>
        <w:div w:id="204415490">
          <w:marLeft w:val="1166"/>
          <w:marRight w:val="0"/>
          <w:marTop w:val="0"/>
          <w:marBottom w:val="0"/>
          <w:divBdr>
            <w:top w:val="none" w:sz="0" w:space="0" w:color="auto"/>
            <w:left w:val="none" w:sz="0" w:space="0" w:color="auto"/>
            <w:bottom w:val="none" w:sz="0" w:space="0" w:color="auto"/>
            <w:right w:val="none" w:sz="0" w:space="0" w:color="auto"/>
          </w:divBdr>
        </w:div>
        <w:div w:id="1602489423">
          <w:marLeft w:val="446"/>
          <w:marRight w:val="0"/>
          <w:marTop w:val="0"/>
          <w:marBottom w:val="0"/>
          <w:divBdr>
            <w:top w:val="none" w:sz="0" w:space="0" w:color="auto"/>
            <w:left w:val="none" w:sz="0" w:space="0" w:color="auto"/>
            <w:bottom w:val="none" w:sz="0" w:space="0" w:color="auto"/>
            <w:right w:val="none" w:sz="0" w:space="0" w:color="auto"/>
          </w:divBdr>
        </w:div>
        <w:div w:id="143282143">
          <w:marLeft w:val="1166"/>
          <w:marRight w:val="0"/>
          <w:marTop w:val="0"/>
          <w:marBottom w:val="0"/>
          <w:divBdr>
            <w:top w:val="none" w:sz="0" w:space="0" w:color="auto"/>
            <w:left w:val="none" w:sz="0" w:space="0" w:color="auto"/>
            <w:bottom w:val="none" w:sz="0" w:space="0" w:color="auto"/>
            <w:right w:val="none" w:sz="0" w:space="0" w:color="auto"/>
          </w:divBdr>
        </w:div>
        <w:div w:id="893739499">
          <w:marLeft w:val="1166"/>
          <w:marRight w:val="0"/>
          <w:marTop w:val="0"/>
          <w:marBottom w:val="0"/>
          <w:divBdr>
            <w:top w:val="none" w:sz="0" w:space="0" w:color="auto"/>
            <w:left w:val="none" w:sz="0" w:space="0" w:color="auto"/>
            <w:bottom w:val="none" w:sz="0" w:space="0" w:color="auto"/>
            <w:right w:val="none" w:sz="0" w:space="0" w:color="auto"/>
          </w:divBdr>
        </w:div>
        <w:div w:id="27995318">
          <w:marLeft w:val="1166"/>
          <w:marRight w:val="0"/>
          <w:marTop w:val="0"/>
          <w:marBottom w:val="0"/>
          <w:divBdr>
            <w:top w:val="none" w:sz="0" w:space="0" w:color="auto"/>
            <w:left w:val="none" w:sz="0" w:space="0" w:color="auto"/>
            <w:bottom w:val="none" w:sz="0" w:space="0" w:color="auto"/>
            <w:right w:val="none" w:sz="0" w:space="0" w:color="auto"/>
          </w:divBdr>
        </w:div>
        <w:div w:id="1626764828">
          <w:marLeft w:val="446"/>
          <w:marRight w:val="0"/>
          <w:marTop w:val="0"/>
          <w:marBottom w:val="0"/>
          <w:divBdr>
            <w:top w:val="none" w:sz="0" w:space="0" w:color="auto"/>
            <w:left w:val="none" w:sz="0" w:space="0" w:color="auto"/>
            <w:bottom w:val="none" w:sz="0" w:space="0" w:color="auto"/>
            <w:right w:val="none" w:sz="0" w:space="0" w:color="auto"/>
          </w:divBdr>
        </w:div>
      </w:divsChild>
    </w:div>
    <w:div w:id="1038971045">
      <w:bodyDiv w:val="1"/>
      <w:marLeft w:val="0"/>
      <w:marRight w:val="0"/>
      <w:marTop w:val="0"/>
      <w:marBottom w:val="0"/>
      <w:divBdr>
        <w:top w:val="none" w:sz="0" w:space="0" w:color="auto"/>
        <w:left w:val="none" w:sz="0" w:space="0" w:color="auto"/>
        <w:bottom w:val="none" w:sz="0" w:space="0" w:color="auto"/>
        <w:right w:val="none" w:sz="0" w:space="0" w:color="auto"/>
      </w:divBdr>
      <w:divsChild>
        <w:div w:id="1751660849">
          <w:marLeft w:val="446"/>
          <w:marRight w:val="0"/>
          <w:marTop w:val="0"/>
          <w:marBottom w:val="0"/>
          <w:divBdr>
            <w:top w:val="none" w:sz="0" w:space="0" w:color="auto"/>
            <w:left w:val="none" w:sz="0" w:space="0" w:color="auto"/>
            <w:bottom w:val="none" w:sz="0" w:space="0" w:color="auto"/>
            <w:right w:val="none" w:sz="0" w:space="0" w:color="auto"/>
          </w:divBdr>
        </w:div>
        <w:div w:id="1784688015">
          <w:marLeft w:val="446"/>
          <w:marRight w:val="0"/>
          <w:marTop w:val="0"/>
          <w:marBottom w:val="0"/>
          <w:divBdr>
            <w:top w:val="none" w:sz="0" w:space="0" w:color="auto"/>
            <w:left w:val="none" w:sz="0" w:space="0" w:color="auto"/>
            <w:bottom w:val="none" w:sz="0" w:space="0" w:color="auto"/>
            <w:right w:val="none" w:sz="0" w:space="0" w:color="auto"/>
          </w:divBdr>
        </w:div>
        <w:div w:id="1100175351">
          <w:marLeft w:val="446"/>
          <w:marRight w:val="0"/>
          <w:marTop w:val="0"/>
          <w:marBottom w:val="0"/>
          <w:divBdr>
            <w:top w:val="none" w:sz="0" w:space="0" w:color="auto"/>
            <w:left w:val="none" w:sz="0" w:space="0" w:color="auto"/>
            <w:bottom w:val="none" w:sz="0" w:space="0" w:color="auto"/>
            <w:right w:val="none" w:sz="0" w:space="0" w:color="auto"/>
          </w:divBdr>
        </w:div>
      </w:divsChild>
    </w:div>
    <w:div w:id="1104107037">
      <w:bodyDiv w:val="1"/>
      <w:marLeft w:val="0"/>
      <w:marRight w:val="0"/>
      <w:marTop w:val="0"/>
      <w:marBottom w:val="0"/>
      <w:divBdr>
        <w:top w:val="none" w:sz="0" w:space="0" w:color="auto"/>
        <w:left w:val="none" w:sz="0" w:space="0" w:color="auto"/>
        <w:bottom w:val="none" w:sz="0" w:space="0" w:color="auto"/>
        <w:right w:val="none" w:sz="0" w:space="0" w:color="auto"/>
      </w:divBdr>
      <w:divsChild>
        <w:div w:id="1816484648">
          <w:marLeft w:val="360"/>
          <w:marRight w:val="0"/>
          <w:marTop w:val="200"/>
          <w:marBottom w:val="0"/>
          <w:divBdr>
            <w:top w:val="none" w:sz="0" w:space="0" w:color="auto"/>
            <w:left w:val="none" w:sz="0" w:space="0" w:color="auto"/>
            <w:bottom w:val="none" w:sz="0" w:space="0" w:color="auto"/>
            <w:right w:val="none" w:sz="0" w:space="0" w:color="auto"/>
          </w:divBdr>
        </w:div>
        <w:div w:id="302394430">
          <w:marLeft w:val="360"/>
          <w:marRight w:val="0"/>
          <w:marTop w:val="200"/>
          <w:marBottom w:val="0"/>
          <w:divBdr>
            <w:top w:val="none" w:sz="0" w:space="0" w:color="auto"/>
            <w:left w:val="none" w:sz="0" w:space="0" w:color="auto"/>
            <w:bottom w:val="none" w:sz="0" w:space="0" w:color="auto"/>
            <w:right w:val="none" w:sz="0" w:space="0" w:color="auto"/>
          </w:divBdr>
        </w:div>
        <w:div w:id="764766167">
          <w:marLeft w:val="1080"/>
          <w:marRight w:val="0"/>
          <w:marTop w:val="100"/>
          <w:marBottom w:val="0"/>
          <w:divBdr>
            <w:top w:val="none" w:sz="0" w:space="0" w:color="auto"/>
            <w:left w:val="none" w:sz="0" w:space="0" w:color="auto"/>
            <w:bottom w:val="none" w:sz="0" w:space="0" w:color="auto"/>
            <w:right w:val="none" w:sz="0" w:space="0" w:color="auto"/>
          </w:divBdr>
        </w:div>
        <w:div w:id="1149126200">
          <w:marLeft w:val="1080"/>
          <w:marRight w:val="0"/>
          <w:marTop w:val="100"/>
          <w:marBottom w:val="0"/>
          <w:divBdr>
            <w:top w:val="none" w:sz="0" w:space="0" w:color="auto"/>
            <w:left w:val="none" w:sz="0" w:space="0" w:color="auto"/>
            <w:bottom w:val="none" w:sz="0" w:space="0" w:color="auto"/>
            <w:right w:val="none" w:sz="0" w:space="0" w:color="auto"/>
          </w:divBdr>
        </w:div>
        <w:div w:id="155387059">
          <w:marLeft w:val="1080"/>
          <w:marRight w:val="0"/>
          <w:marTop w:val="100"/>
          <w:marBottom w:val="0"/>
          <w:divBdr>
            <w:top w:val="none" w:sz="0" w:space="0" w:color="auto"/>
            <w:left w:val="none" w:sz="0" w:space="0" w:color="auto"/>
            <w:bottom w:val="none" w:sz="0" w:space="0" w:color="auto"/>
            <w:right w:val="none" w:sz="0" w:space="0" w:color="auto"/>
          </w:divBdr>
        </w:div>
        <w:div w:id="189995666">
          <w:marLeft w:val="1080"/>
          <w:marRight w:val="0"/>
          <w:marTop w:val="100"/>
          <w:marBottom w:val="0"/>
          <w:divBdr>
            <w:top w:val="none" w:sz="0" w:space="0" w:color="auto"/>
            <w:left w:val="none" w:sz="0" w:space="0" w:color="auto"/>
            <w:bottom w:val="none" w:sz="0" w:space="0" w:color="auto"/>
            <w:right w:val="none" w:sz="0" w:space="0" w:color="auto"/>
          </w:divBdr>
        </w:div>
        <w:div w:id="1386683749">
          <w:marLeft w:val="1080"/>
          <w:marRight w:val="0"/>
          <w:marTop w:val="100"/>
          <w:marBottom w:val="0"/>
          <w:divBdr>
            <w:top w:val="none" w:sz="0" w:space="0" w:color="auto"/>
            <w:left w:val="none" w:sz="0" w:space="0" w:color="auto"/>
            <w:bottom w:val="none" w:sz="0" w:space="0" w:color="auto"/>
            <w:right w:val="none" w:sz="0" w:space="0" w:color="auto"/>
          </w:divBdr>
        </w:div>
        <w:div w:id="1073241484">
          <w:marLeft w:val="1800"/>
          <w:marRight w:val="0"/>
          <w:marTop w:val="100"/>
          <w:marBottom w:val="0"/>
          <w:divBdr>
            <w:top w:val="none" w:sz="0" w:space="0" w:color="auto"/>
            <w:left w:val="none" w:sz="0" w:space="0" w:color="auto"/>
            <w:bottom w:val="none" w:sz="0" w:space="0" w:color="auto"/>
            <w:right w:val="none" w:sz="0" w:space="0" w:color="auto"/>
          </w:divBdr>
        </w:div>
        <w:div w:id="1293949246">
          <w:marLeft w:val="1800"/>
          <w:marRight w:val="0"/>
          <w:marTop w:val="100"/>
          <w:marBottom w:val="0"/>
          <w:divBdr>
            <w:top w:val="none" w:sz="0" w:space="0" w:color="auto"/>
            <w:left w:val="none" w:sz="0" w:space="0" w:color="auto"/>
            <w:bottom w:val="none" w:sz="0" w:space="0" w:color="auto"/>
            <w:right w:val="none" w:sz="0" w:space="0" w:color="auto"/>
          </w:divBdr>
        </w:div>
        <w:div w:id="1199858057">
          <w:marLeft w:val="1800"/>
          <w:marRight w:val="0"/>
          <w:marTop w:val="100"/>
          <w:marBottom w:val="0"/>
          <w:divBdr>
            <w:top w:val="none" w:sz="0" w:space="0" w:color="auto"/>
            <w:left w:val="none" w:sz="0" w:space="0" w:color="auto"/>
            <w:bottom w:val="none" w:sz="0" w:space="0" w:color="auto"/>
            <w:right w:val="none" w:sz="0" w:space="0" w:color="auto"/>
          </w:divBdr>
        </w:div>
        <w:div w:id="1273827370">
          <w:marLeft w:val="1800"/>
          <w:marRight w:val="0"/>
          <w:marTop w:val="100"/>
          <w:marBottom w:val="0"/>
          <w:divBdr>
            <w:top w:val="none" w:sz="0" w:space="0" w:color="auto"/>
            <w:left w:val="none" w:sz="0" w:space="0" w:color="auto"/>
            <w:bottom w:val="none" w:sz="0" w:space="0" w:color="auto"/>
            <w:right w:val="none" w:sz="0" w:space="0" w:color="auto"/>
          </w:divBdr>
        </w:div>
        <w:div w:id="810171697">
          <w:marLeft w:val="360"/>
          <w:marRight w:val="0"/>
          <w:marTop w:val="200"/>
          <w:marBottom w:val="0"/>
          <w:divBdr>
            <w:top w:val="none" w:sz="0" w:space="0" w:color="auto"/>
            <w:left w:val="none" w:sz="0" w:space="0" w:color="auto"/>
            <w:bottom w:val="none" w:sz="0" w:space="0" w:color="auto"/>
            <w:right w:val="none" w:sz="0" w:space="0" w:color="auto"/>
          </w:divBdr>
        </w:div>
        <w:div w:id="597370007">
          <w:marLeft w:val="360"/>
          <w:marRight w:val="0"/>
          <w:marTop w:val="200"/>
          <w:marBottom w:val="0"/>
          <w:divBdr>
            <w:top w:val="none" w:sz="0" w:space="0" w:color="auto"/>
            <w:left w:val="none" w:sz="0" w:space="0" w:color="auto"/>
            <w:bottom w:val="none" w:sz="0" w:space="0" w:color="auto"/>
            <w:right w:val="none" w:sz="0" w:space="0" w:color="auto"/>
          </w:divBdr>
        </w:div>
      </w:divsChild>
    </w:div>
    <w:div w:id="1128744794">
      <w:bodyDiv w:val="1"/>
      <w:marLeft w:val="0"/>
      <w:marRight w:val="0"/>
      <w:marTop w:val="0"/>
      <w:marBottom w:val="0"/>
      <w:divBdr>
        <w:top w:val="none" w:sz="0" w:space="0" w:color="auto"/>
        <w:left w:val="none" w:sz="0" w:space="0" w:color="auto"/>
        <w:bottom w:val="none" w:sz="0" w:space="0" w:color="auto"/>
        <w:right w:val="none" w:sz="0" w:space="0" w:color="auto"/>
      </w:divBdr>
      <w:divsChild>
        <w:div w:id="1173642547">
          <w:marLeft w:val="360"/>
          <w:marRight w:val="0"/>
          <w:marTop w:val="200"/>
          <w:marBottom w:val="0"/>
          <w:divBdr>
            <w:top w:val="none" w:sz="0" w:space="0" w:color="auto"/>
            <w:left w:val="none" w:sz="0" w:space="0" w:color="auto"/>
            <w:bottom w:val="none" w:sz="0" w:space="0" w:color="auto"/>
            <w:right w:val="none" w:sz="0" w:space="0" w:color="auto"/>
          </w:divBdr>
        </w:div>
        <w:div w:id="763038934">
          <w:marLeft w:val="360"/>
          <w:marRight w:val="0"/>
          <w:marTop w:val="200"/>
          <w:marBottom w:val="0"/>
          <w:divBdr>
            <w:top w:val="none" w:sz="0" w:space="0" w:color="auto"/>
            <w:left w:val="none" w:sz="0" w:space="0" w:color="auto"/>
            <w:bottom w:val="none" w:sz="0" w:space="0" w:color="auto"/>
            <w:right w:val="none" w:sz="0" w:space="0" w:color="auto"/>
          </w:divBdr>
        </w:div>
        <w:div w:id="1164475219">
          <w:marLeft w:val="1080"/>
          <w:marRight w:val="0"/>
          <w:marTop w:val="100"/>
          <w:marBottom w:val="0"/>
          <w:divBdr>
            <w:top w:val="none" w:sz="0" w:space="0" w:color="auto"/>
            <w:left w:val="none" w:sz="0" w:space="0" w:color="auto"/>
            <w:bottom w:val="none" w:sz="0" w:space="0" w:color="auto"/>
            <w:right w:val="none" w:sz="0" w:space="0" w:color="auto"/>
          </w:divBdr>
        </w:div>
        <w:div w:id="211844453">
          <w:marLeft w:val="1080"/>
          <w:marRight w:val="0"/>
          <w:marTop w:val="100"/>
          <w:marBottom w:val="0"/>
          <w:divBdr>
            <w:top w:val="none" w:sz="0" w:space="0" w:color="auto"/>
            <w:left w:val="none" w:sz="0" w:space="0" w:color="auto"/>
            <w:bottom w:val="none" w:sz="0" w:space="0" w:color="auto"/>
            <w:right w:val="none" w:sz="0" w:space="0" w:color="auto"/>
          </w:divBdr>
        </w:div>
      </w:divsChild>
    </w:div>
    <w:div w:id="11548773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08">
          <w:marLeft w:val="360"/>
          <w:marRight w:val="0"/>
          <w:marTop w:val="200"/>
          <w:marBottom w:val="0"/>
          <w:divBdr>
            <w:top w:val="none" w:sz="0" w:space="0" w:color="auto"/>
            <w:left w:val="none" w:sz="0" w:space="0" w:color="auto"/>
            <w:bottom w:val="none" w:sz="0" w:space="0" w:color="auto"/>
            <w:right w:val="none" w:sz="0" w:space="0" w:color="auto"/>
          </w:divBdr>
        </w:div>
        <w:div w:id="1364675633">
          <w:marLeft w:val="1080"/>
          <w:marRight w:val="0"/>
          <w:marTop w:val="100"/>
          <w:marBottom w:val="0"/>
          <w:divBdr>
            <w:top w:val="none" w:sz="0" w:space="0" w:color="auto"/>
            <w:left w:val="none" w:sz="0" w:space="0" w:color="auto"/>
            <w:bottom w:val="none" w:sz="0" w:space="0" w:color="auto"/>
            <w:right w:val="none" w:sz="0" w:space="0" w:color="auto"/>
          </w:divBdr>
        </w:div>
        <w:div w:id="1215308317">
          <w:marLeft w:val="2246"/>
          <w:marRight w:val="0"/>
          <w:marTop w:val="100"/>
          <w:marBottom w:val="0"/>
          <w:divBdr>
            <w:top w:val="none" w:sz="0" w:space="0" w:color="auto"/>
            <w:left w:val="none" w:sz="0" w:space="0" w:color="auto"/>
            <w:bottom w:val="none" w:sz="0" w:space="0" w:color="auto"/>
            <w:right w:val="none" w:sz="0" w:space="0" w:color="auto"/>
          </w:divBdr>
        </w:div>
        <w:div w:id="1948854870">
          <w:marLeft w:val="2246"/>
          <w:marRight w:val="0"/>
          <w:marTop w:val="100"/>
          <w:marBottom w:val="0"/>
          <w:divBdr>
            <w:top w:val="none" w:sz="0" w:space="0" w:color="auto"/>
            <w:left w:val="none" w:sz="0" w:space="0" w:color="auto"/>
            <w:bottom w:val="none" w:sz="0" w:space="0" w:color="auto"/>
            <w:right w:val="none" w:sz="0" w:space="0" w:color="auto"/>
          </w:divBdr>
        </w:div>
        <w:div w:id="572928357">
          <w:marLeft w:val="2246"/>
          <w:marRight w:val="0"/>
          <w:marTop w:val="100"/>
          <w:marBottom w:val="0"/>
          <w:divBdr>
            <w:top w:val="none" w:sz="0" w:space="0" w:color="auto"/>
            <w:left w:val="none" w:sz="0" w:space="0" w:color="auto"/>
            <w:bottom w:val="none" w:sz="0" w:space="0" w:color="auto"/>
            <w:right w:val="none" w:sz="0" w:space="0" w:color="auto"/>
          </w:divBdr>
        </w:div>
        <w:div w:id="1310474386">
          <w:marLeft w:val="2246"/>
          <w:marRight w:val="0"/>
          <w:marTop w:val="100"/>
          <w:marBottom w:val="0"/>
          <w:divBdr>
            <w:top w:val="none" w:sz="0" w:space="0" w:color="auto"/>
            <w:left w:val="none" w:sz="0" w:space="0" w:color="auto"/>
            <w:bottom w:val="none" w:sz="0" w:space="0" w:color="auto"/>
            <w:right w:val="none" w:sz="0" w:space="0" w:color="auto"/>
          </w:divBdr>
        </w:div>
        <w:div w:id="875505691">
          <w:marLeft w:val="360"/>
          <w:marRight w:val="0"/>
          <w:marTop w:val="200"/>
          <w:marBottom w:val="0"/>
          <w:divBdr>
            <w:top w:val="none" w:sz="0" w:space="0" w:color="auto"/>
            <w:left w:val="none" w:sz="0" w:space="0" w:color="auto"/>
            <w:bottom w:val="none" w:sz="0" w:space="0" w:color="auto"/>
            <w:right w:val="none" w:sz="0" w:space="0" w:color="auto"/>
          </w:divBdr>
        </w:div>
        <w:div w:id="96877004">
          <w:marLeft w:val="1080"/>
          <w:marRight w:val="0"/>
          <w:marTop w:val="100"/>
          <w:marBottom w:val="0"/>
          <w:divBdr>
            <w:top w:val="none" w:sz="0" w:space="0" w:color="auto"/>
            <w:left w:val="none" w:sz="0" w:space="0" w:color="auto"/>
            <w:bottom w:val="none" w:sz="0" w:space="0" w:color="auto"/>
            <w:right w:val="none" w:sz="0" w:space="0" w:color="auto"/>
          </w:divBdr>
        </w:div>
        <w:div w:id="1911382414">
          <w:marLeft w:val="1080"/>
          <w:marRight w:val="0"/>
          <w:marTop w:val="100"/>
          <w:marBottom w:val="0"/>
          <w:divBdr>
            <w:top w:val="none" w:sz="0" w:space="0" w:color="auto"/>
            <w:left w:val="none" w:sz="0" w:space="0" w:color="auto"/>
            <w:bottom w:val="none" w:sz="0" w:space="0" w:color="auto"/>
            <w:right w:val="none" w:sz="0" w:space="0" w:color="auto"/>
          </w:divBdr>
        </w:div>
        <w:div w:id="252125767">
          <w:marLeft w:val="1080"/>
          <w:marRight w:val="0"/>
          <w:marTop w:val="100"/>
          <w:marBottom w:val="0"/>
          <w:divBdr>
            <w:top w:val="none" w:sz="0" w:space="0" w:color="auto"/>
            <w:left w:val="none" w:sz="0" w:space="0" w:color="auto"/>
            <w:bottom w:val="none" w:sz="0" w:space="0" w:color="auto"/>
            <w:right w:val="none" w:sz="0" w:space="0" w:color="auto"/>
          </w:divBdr>
        </w:div>
        <w:div w:id="174927874">
          <w:marLeft w:val="360"/>
          <w:marRight w:val="0"/>
          <w:marTop w:val="200"/>
          <w:marBottom w:val="0"/>
          <w:divBdr>
            <w:top w:val="none" w:sz="0" w:space="0" w:color="auto"/>
            <w:left w:val="none" w:sz="0" w:space="0" w:color="auto"/>
            <w:bottom w:val="none" w:sz="0" w:space="0" w:color="auto"/>
            <w:right w:val="none" w:sz="0" w:space="0" w:color="auto"/>
          </w:divBdr>
        </w:div>
      </w:divsChild>
    </w:div>
    <w:div w:id="1162892792">
      <w:bodyDiv w:val="1"/>
      <w:marLeft w:val="0"/>
      <w:marRight w:val="0"/>
      <w:marTop w:val="0"/>
      <w:marBottom w:val="0"/>
      <w:divBdr>
        <w:top w:val="none" w:sz="0" w:space="0" w:color="auto"/>
        <w:left w:val="none" w:sz="0" w:space="0" w:color="auto"/>
        <w:bottom w:val="none" w:sz="0" w:space="0" w:color="auto"/>
        <w:right w:val="none" w:sz="0" w:space="0" w:color="auto"/>
      </w:divBdr>
    </w:div>
    <w:div w:id="1202589529">
      <w:bodyDiv w:val="1"/>
      <w:marLeft w:val="0"/>
      <w:marRight w:val="0"/>
      <w:marTop w:val="0"/>
      <w:marBottom w:val="0"/>
      <w:divBdr>
        <w:top w:val="none" w:sz="0" w:space="0" w:color="auto"/>
        <w:left w:val="none" w:sz="0" w:space="0" w:color="auto"/>
        <w:bottom w:val="none" w:sz="0" w:space="0" w:color="auto"/>
        <w:right w:val="none" w:sz="0" w:space="0" w:color="auto"/>
      </w:divBdr>
      <w:divsChild>
        <w:div w:id="518543906">
          <w:marLeft w:val="360"/>
          <w:marRight w:val="0"/>
          <w:marTop w:val="200"/>
          <w:marBottom w:val="0"/>
          <w:divBdr>
            <w:top w:val="none" w:sz="0" w:space="0" w:color="auto"/>
            <w:left w:val="none" w:sz="0" w:space="0" w:color="auto"/>
            <w:bottom w:val="none" w:sz="0" w:space="0" w:color="auto"/>
            <w:right w:val="none" w:sz="0" w:space="0" w:color="auto"/>
          </w:divBdr>
        </w:div>
        <w:div w:id="2096591168">
          <w:marLeft w:val="360"/>
          <w:marRight w:val="0"/>
          <w:marTop w:val="200"/>
          <w:marBottom w:val="0"/>
          <w:divBdr>
            <w:top w:val="none" w:sz="0" w:space="0" w:color="auto"/>
            <w:left w:val="none" w:sz="0" w:space="0" w:color="auto"/>
            <w:bottom w:val="none" w:sz="0" w:space="0" w:color="auto"/>
            <w:right w:val="none" w:sz="0" w:space="0" w:color="auto"/>
          </w:divBdr>
        </w:div>
      </w:divsChild>
    </w:div>
    <w:div w:id="1231624281">
      <w:bodyDiv w:val="1"/>
      <w:marLeft w:val="0"/>
      <w:marRight w:val="0"/>
      <w:marTop w:val="0"/>
      <w:marBottom w:val="0"/>
      <w:divBdr>
        <w:top w:val="none" w:sz="0" w:space="0" w:color="auto"/>
        <w:left w:val="none" w:sz="0" w:space="0" w:color="auto"/>
        <w:bottom w:val="none" w:sz="0" w:space="0" w:color="auto"/>
        <w:right w:val="none" w:sz="0" w:space="0" w:color="auto"/>
      </w:divBdr>
      <w:divsChild>
        <w:div w:id="155807056">
          <w:marLeft w:val="360"/>
          <w:marRight w:val="0"/>
          <w:marTop w:val="200"/>
          <w:marBottom w:val="0"/>
          <w:divBdr>
            <w:top w:val="none" w:sz="0" w:space="0" w:color="auto"/>
            <w:left w:val="none" w:sz="0" w:space="0" w:color="auto"/>
            <w:bottom w:val="none" w:sz="0" w:space="0" w:color="auto"/>
            <w:right w:val="none" w:sz="0" w:space="0" w:color="auto"/>
          </w:divBdr>
        </w:div>
        <w:div w:id="948509414">
          <w:marLeft w:val="360"/>
          <w:marRight w:val="0"/>
          <w:marTop w:val="200"/>
          <w:marBottom w:val="0"/>
          <w:divBdr>
            <w:top w:val="none" w:sz="0" w:space="0" w:color="auto"/>
            <w:left w:val="none" w:sz="0" w:space="0" w:color="auto"/>
            <w:bottom w:val="none" w:sz="0" w:space="0" w:color="auto"/>
            <w:right w:val="none" w:sz="0" w:space="0" w:color="auto"/>
          </w:divBdr>
        </w:div>
        <w:div w:id="1442652460">
          <w:marLeft w:val="360"/>
          <w:marRight w:val="0"/>
          <w:marTop w:val="200"/>
          <w:marBottom w:val="0"/>
          <w:divBdr>
            <w:top w:val="none" w:sz="0" w:space="0" w:color="auto"/>
            <w:left w:val="none" w:sz="0" w:space="0" w:color="auto"/>
            <w:bottom w:val="none" w:sz="0" w:space="0" w:color="auto"/>
            <w:right w:val="none" w:sz="0" w:space="0" w:color="auto"/>
          </w:divBdr>
        </w:div>
        <w:div w:id="243536769">
          <w:marLeft w:val="360"/>
          <w:marRight w:val="0"/>
          <w:marTop w:val="200"/>
          <w:marBottom w:val="0"/>
          <w:divBdr>
            <w:top w:val="none" w:sz="0" w:space="0" w:color="auto"/>
            <w:left w:val="none" w:sz="0" w:space="0" w:color="auto"/>
            <w:bottom w:val="none" w:sz="0" w:space="0" w:color="auto"/>
            <w:right w:val="none" w:sz="0" w:space="0" w:color="auto"/>
          </w:divBdr>
        </w:div>
      </w:divsChild>
    </w:div>
    <w:div w:id="1294824705">
      <w:bodyDiv w:val="1"/>
      <w:marLeft w:val="0"/>
      <w:marRight w:val="0"/>
      <w:marTop w:val="0"/>
      <w:marBottom w:val="0"/>
      <w:divBdr>
        <w:top w:val="none" w:sz="0" w:space="0" w:color="auto"/>
        <w:left w:val="none" w:sz="0" w:space="0" w:color="auto"/>
        <w:bottom w:val="none" w:sz="0" w:space="0" w:color="auto"/>
        <w:right w:val="none" w:sz="0" w:space="0" w:color="auto"/>
      </w:divBdr>
      <w:divsChild>
        <w:div w:id="575556725">
          <w:marLeft w:val="360"/>
          <w:marRight w:val="0"/>
          <w:marTop w:val="200"/>
          <w:marBottom w:val="0"/>
          <w:divBdr>
            <w:top w:val="none" w:sz="0" w:space="0" w:color="auto"/>
            <w:left w:val="none" w:sz="0" w:space="0" w:color="auto"/>
            <w:bottom w:val="none" w:sz="0" w:space="0" w:color="auto"/>
            <w:right w:val="none" w:sz="0" w:space="0" w:color="auto"/>
          </w:divBdr>
        </w:div>
        <w:div w:id="868686100">
          <w:marLeft w:val="360"/>
          <w:marRight w:val="0"/>
          <w:marTop w:val="200"/>
          <w:marBottom w:val="0"/>
          <w:divBdr>
            <w:top w:val="none" w:sz="0" w:space="0" w:color="auto"/>
            <w:left w:val="none" w:sz="0" w:space="0" w:color="auto"/>
            <w:bottom w:val="none" w:sz="0" w:space="0" w:color="auto"/>
            <w:right w:val="none" w:sz="0" w:space="0" w:color="auto"/>
          </w:divBdr>
        </w:div>
        <w:div w:id="1025325224">
          <w:marLeft w:val="360"/>
          <w:marRight w:val="0"/>
          <w:marTop w:val="200"/>
          <w:marBottom w:val="0"/>
          <w:divBdr>
            <w:top w:val="none" w:sz="0" w:space="0" w:color="auto"/>
            <w:left w:val="none" w:sz="0" w:space="0" w:color="auto"/>
            <w:bottom w:val="none" w:sz="0" w:space="0" w:color="auto"/>
            <w:right w:val="none" w:sz="0" w:space="0" w:color="auto"/>
          </w:divBdr>
        </w:div>
        <w:div w:id="2063140780">
          <w:marLeft w:val="360"/>
          <w:marRight w:val="0"/>
          <w:marTop w:val="200"/>
          <w:marBottom w:val="0"/>
          <w:divBdr>
            <w:top w:val="none" w:sz="0" w:space="0" w:color="auto"/>
            <w:left w:val="none" w:sz="0" w:space="0" w:color="auto"/>
            <w:bottom w:val="none" w:sz="0" w:space="0" w:color="auto"/>
            <w:right w:val="none" w:sz="0" w:space="0" w:color="auto"/>
          </w:divBdr>
        </w:div>
      </w:divsChild>
    </w:div>
    <w:div w:id="1322196059">
      <w:bodyDiv w:val="1"/>
      <w:marLeft w:val="0"/>
      <w:marRight w:val="0"/>
      <w:marTop w:val="0"/>
      <w:marBottom w:val="0"/>
      <w:divBdr>
        <w:top w:val="none" w:sz="0" w:space="0" w:color="auto"/>
        <w:left w:val="none" w:sz="0" w:space="0" w:color="auto"/>
        <w:bottom w:val="none" w:sz="0" w:space="0" w:color="auto"/>
        <w:right w:val="none" w:sz="0" w:space="0" w:color="auto"/>
      </w:divBdr>
      <w:divsChild>
        <w:div w:id="80683466">
          <w:marLeft w:val="360"/>
          <w:marRight w:val="0"/>
          <w:marTop w:val="200"/>
          <w:marBottom w:val="0"/>
          <w:divBdr>
            <w:top w:val="none" w:sz="0" w:space="0" w:color="auto"/>
            <w:left w:val="none" w:sz="0" w:space="0" w:color="auto"/>
            <w:bottom w:val="none" w:sz="0" w:space="0" w:color="auto"/>
            <w:right w:val="none" w:sz="0" w:space="0" w:color="auto"/>
          </w:divBdr>
        </w:div>
        <w:div w:id="1639872470">
          <w:marLeft w:val="360"/>
          <w:marRight w:val="0"/>
          <w:marTop w:val="200"/>
          <w:marBottom w:val="0"/>
          <w:divBdr>
            <w:top w:val="none" w:sz="0" w:space="0" w:color="auto"/>
            <w:left w:val="none" w:sz="0" w:space="0" w:color="auto"/>
            <w:bottom w:val="none" w:sz="0" w:space="0" w:color="auto"/>
            <w:right w:val="none" w:sz="0" w:space="0" w:color="auto"/>
          </w:divBdr>
        </w:div>
        <w:div w:id="1600679097">
          <w:marLeft w:val="360"/>
          <w:marRight w:val="0"/>
          <w:marTop w:val="200"/>
          <w:marBottom w:val="0"/>
          <w:divBdr>
            <w:top w:val="none" w:sz="0" w:space="0" w:color="auto"/>
            <w:left w:val="none" w:sz="0" w:space="0" w:color="auto"/>
            <w:bottom w:val="none" w:sz="0" w:space="0" w:color="auto"/>
            <w:right w:val="none" w:sz="0" w:space="0" w:color="auto"/>
          </w:divBdr>
        </w:div>
        <w:div w:id="486870581">
          <w:marLeft w:val="360"/>
          <w:marRight w:val="0"/>
          <w:marTop w:val="200"/>
          <w:marBottom w:val="0"/>
          <w:divBdr>
            <w:top w:val="none" w:sz="0" w:space="0" w:color="auto"/>
            <w:left w:val="none" w:sz="0" w:space="0" w:color="auto"/>
            <w:bottom w:val="none" w:sz="0" w:space="0" w:color="auto"/>
            <w:right w:val="none" w:sz="0" w:space="0" w:color="auto"/>
          </w:divBdr>
        </w:div>
        <w:div w:id="1624001310">
          <w:marLeft w:val="360"/>
          <w:marRight w:val="0"/>
          <w:marTop w:val="200"/>
          <w:marBottom w:val="0"/>
          <w:divBdr>
            <w:top w:val="none" w:sz="0" w:space="0" w:color="auto"/>
            <w:left w:val="none" w:sz="0" w:space="0" w:color="auto"/>
            <w:bottom w:val="none" w:sz="0" w:space="0" w:color="auto"/>
            <w:right w:val="none" w:sz="0" w:space="0" w:color="auto"/>
          </w:divBdr>
        </w:div>
        <w:div w:id="431709896">
          <w:marLeft w:val="360"/>
          <w:marRight w:val="0"/>
          <w:marTop w:val="200"/>
          <w:marBottom w:val="0"/>
          <w:divBdr>
            <w:top w:val="none" w:sz="0" w:space="0" w:color="auto"/>
            <w:left w:val="none" w:sz="0" w:space="0" w:color="auto"/>
            <w:bottom w:val="none" w:sz="0" w:space="0" w:color="auto"/>
            <w:right w:val="none" w:sz="0" w:space="0" w:color="auto"/>
          </w:divBdr>
        </w:div>
      </w:divsChild>
    </w:div>
    <w:div w:id="1336492304">
      <w:bodyDiv w:val="1"/>
      <w:marLeft w:val="0"/>
      <w:marRight w:val="0"/>
      <w:marTop w:val="0"/>
      <w:marBottom w:val="0"/>
      <w:divBdr>
        <w:top w:val="none" w:sz="0" w:space="0" w:color="auto"/>
        <w:left w:val="none" w:sz="0" w:space="0" w:color="auto"/>
        <w:bottom w:val="none" w:sz="0" w:space="0" w:color="auto"/>
        <w:right w:val="none" w:sz="0" w:space="0" w:color="auto"/>
      </w:divBdr>
      <w:divsChild>
        <w:div w:id="1151171702">
          <w:marLeft w:val="360"/>
          <w:marRight w:val="0"/>
          <w:marTop w:val="200"/>
          <w:marBottom w:val="0"/>
          <w:divBdr>
            <w:top w:val="none" w:sz="0" w:space="0" w:color="auto"/>
            <w:left w:val="none" w:sz="0" w:space="0" w:color="auto"/>
            <w:bottom w:val="none" w:sz="0" w:space="0" w:color="auto"/>
            <w:right w:val="none" w:sz="0" w:space="0" w:color="auto"/>
          </w:divBdr>
        </w:div>
        <w:div w:id="1625455386">
          <w:marLeft w:val="1080"/>
          <w:marRight w:val="0"/>
          <w:marTop w:val="100"/>
          <w:marBottom w:val="0"/>
          <w:divBdr>
            <w:top w:val="none" w:sz="0" w:space="0" w:color="auto"/>
            <w:left w:val="none" w:sz="0" w:space="0" w:color="auto"/>
            <w:bottom w:val="none" w:sz="0" w:space="0" w:color="auto"/>
            <w:right w:val="none" w:sz="0" w:space="0" w:color="auto"/>
          </w:divBdr>
        </w:div>
        <w:div w:id="1847134568">
          <w:marLeft w:val="2246"/>
          <w:marRight w:val="0"/>
          <w:marTop w:val="100"/>
          <w:marBottom w:val="0"/>
          <w:divBdr>
            <w:top w:val="none" w:sz="0" w:space="0" w:color="auto"/>
            <w:left w:val="none" w:sz="0" w:space="0" w:color="auto"/>
            <w:bottom w:val="none" w:sz="0" w:space="0" w:color="auto"/>
            <w:right w:val="none" w:sz="0" w:space="0" w:color="auto"/>
          </w:divBdr>
        </w:div>
        <w:div w:id="622536574">
          <w:marLeft w:val="2246"/>
          <w:marRight w:val="0"/>
          <w:marTop w:val="100"/>
          <w:marBottom w:val="0"/>
          <w:divBdr>
            <w:top w:val="none" w:sz="0" w:space="0" w:color="auto"/>
            <w:left w:val="none" w:sz="0" w:space="0" w:color="auto"/>
            <w:bottom w:val="none" w:sz="0" w:space="0" w:color="auto"/>
            <w:right w:val="none" w:sz="0" w:space="0" w:color="auto"/>
          </w:divBdr>
        </w:div>
        <w:div w:id="634801536">
          <w:marLeft w:val="2246"/>
          <w:marRight w:val="0"/>
          <w:marTop w:val="100"/>
          <w:marBottom w:val="0"/>
          <w:divBdr>
            <w:top w:val="none" w:sz="0" w:space="0" w:color="auto"/>
            <w:left w:val="none" w:sz="0" w:space="0" w:color="auto"/>
            <w:bottom w:val="none" w:sz="0" w:space="0" w:color="auto"/>
            <w:right w:val="none" w:sz="0" w:space="0" w:color="auto"/>
          </w:divBdr>
        </w:div>
        <w:div w:id="297760512">
          <w:marLeft w:val="2246"/>
          <w:marRight w:val="0"/>
          <w:marTop w:val="100"/>
          <w:marBottom w:val="0"/>
          <w:divBdr>
            <w:top w:val="none" w:sz="0" w:space="0" w:color="auto"/>
            <w:left w:val="none" w:sz="0" w:space="0" w:color="auto"/>
            <w:bottom w:val="none" w:sz="0" w:space="0" w:color="auto"/>
            <w:right w:val="none" w:sz="0" w:space="0" w:color="auto"/>
          </w:divBdr>
        </w:div>
        <w:div w:id="834535565">
          <w:marLeft w:val="360"/>
          <w:marRight w:val="0"/>
          <w:marTop w:val="200"/>
          <w:marBottom w:val="0"/>
          <w:divBdr>
            <w:top w:val="none" w:sz="0" w:space="0" w:color="auto"/>
            <w:left w:val="none" w:sz="0" w:space="0" w:color="auto"/>
            <w:bottom w:val="none" w:sz="0" w:space="0" w:color="auto"/>
            <w:right w:val="none" w:sz="0" w:space="0" w:color="auto"/>
          </w:divBdr>
        </w:div>
        <w:div w:id="254434944">
          <w:marLeft w:val="1080"/>
          <w:marRight w:val="0"/>
          <w:marTop w:val="100"/>
          <w:marBottom w:val="0"/>
          <w:divBdr>
            <w:top w:val="none" w:sz="0" w:space="0" w:color="auto"/>
            <w:left w:val="none" w:sz="0" w:space="0" w:color="auto"/>
            <w:bottom w:val="none" w:sz="0" w:space="0" w:color="auto"/>
            <w:right w:val="none" w:sz="0" w:space="0" w:color="auto"/>
          </w:divBdr>
        </w:div>
        <w:div w:id="42097499">
          <w:marLeft w:val="1080"/>
          <w:marRight w:val="0"/>
          <w:marTop w:val="100"/>
          <w:marBottom w:val="0"/>
          <w:divBdr>
            <w:top w:val="none" w:sz="0" w:space="0" w:color="auto"/>
            <w:left w:val="none" w:sz="0" w:space="0" w:color="auto"/>
            <w:bottom w:val="none" w:sz="0" w:space="0" w:color="auto"/>
            <w:right w:val="none" w:sz="0" w:space="0" w:color="auto"/>
          </w:divBdr>
        </w:div>
        <w:div w:id="1953971943">
          <w:marLeft w:val="1080"/>
          <w:marRight w:val="0"/>
          <w:marTop w:val="100"/>
          <w:marBottom w:val="0"/>
          <w:divBdr>
            <w:top w:val="none" w:sz="0" w:space="0" w:color="auto"/>
            <w:left w:val="none" w:sz="0" w:space="0" w:color="auto"/>
            <w:bottom w:val="none" w:sz="0" w:space="0" w:color="auto"/>
            <w:right w:val="none" w:sz="0" w:space="0" w:color="auto"/>
          </w:divBdr>
        </w:div>
        <w:div w:id="550114104">
          <w:marLeft w:val="360"/>
          <w:marRight w:val="0"/>
          <w:marTop w:val="200"/>
          <w:marBottom w:val="0"/>
          <w:divBdr>
            <w:top w:val="none" w:sz="0" w:space="0" w:color="auto"/>
            <w:left w:val="none" w:sz="0" w:space="0" w:color="auto"/>
            <w:bottom w:val="none" w:sz="0" w:space="0" w:color="auto"/>
            <w:right w:val="none" w:sz="0" w:space="0" w:color="auto"/>
          </w:divBdr>
        </w:div>
      </w:divsChild>
    </w:div>
    <w:div w:id="1378434028">
      <w:bodyDiv w:val="1"/>
      <w:marLeft w:val="0"/>
      <w:marRight w:val="0"/>
      <w:marTop w:val="0"/>
      <w:marBottom w:val="0"/>
      <w:divBdr>
        <w:top w:val="none" w:sz="0" w:space="0" w:color="auto"/>
        <w:left w:val="none" w:sz="0" w:space="0" w:color="auto"/>
        <w:bottom w:val="none" w:sz="0" w:space="0" w:color="auto"/>
        <w:right w:val="none" w:sz="0" w:space="0" w:color="auto"/>
      </w:divBdr>
      <w:divsChild>
        <w:div w:id="711228630">
          <w:marLeft w:val="360"/>
          <w:marRight w:val="0"/>
          <w:marTop w:val="200"/>
          <w:marBottom w:val="0"/>
          <w:divBdr>
            <w:top w:val="none" w:sz="0" w:space="0" w:color="auto"/>
            <w:left w:val="none" w:sz="0" w:space="0" w:color="auto"/>
            <w:bottom w:val="none" w:sz="0" w:space="0" w:color="auto"/>
            <w:right w:val="none" w:sz="0" w:space="0" w:color="auto"/>
          </w:divBdr>
        </w:div>
        <w:div w:id="1206673550">
          <w:marLeft w:val="360"/>
          <w:marRight w:val="0"/>
          <w:marTop w:val="200"/>
          <w:marBottom w:val="0"/>
          <w:divBdr>
            <w:top w:val="none" w:sz="0" w:space="0" w:color="auto"/>
            <w:left w:val="none" w:sz="0" w:space="0" w:color="auto"/>
            <w:bottom w:val="none" w:sz="0" w:space="0" w:color="auto"/>
            <w:right w:val="none" w:sz="0" w:space="0" w:color="auto"/>
          </w:divBdr>
        </w:div>
        <w:div w:id="865295204">
          <w:marLeft w:val="1080"/>
          <w:marRight w:val="0"/>
          <w:marTop w:val="100"/>
          <w:marBottom w:val="0"/>
          <w:divBdr>
            <w:top w:val="none" w:sz="0" w:space="0" w:color="auto"/>
            <w:left w:val="none" w:sz="0" w:space="0" w:color="auto"/>
            <w:bottom w:val="none" w:sz="0" w:space="0" w:color="auto"/>
            <w:right w:val="none" w:sz="0" w:space="0" w:color="auto"/>
          </w:divBdr>
        </w:div>
        <w:div w:id="885138662">
          <w:marLeft w:val="1080"/>
          <w:marRight w:val="0"/>
          <w:marTop w:val="100"/>
          <w:marBottom w:val="0"/>
          <w:divBdr>
            <w:top w:val="none" w:sz="0" w:space="0" w:color="auto"/>
            <w:left w:val="none" w:sz="0" w:space="0" w:color="auto"/>
            <w:bottom w:val="none" w:sz="0" w:space="0" w:color="auto"/>
            <w:right w:val="none" w:sz="0" w:space="0" w:color="auto"/>
          </w:divBdr>
        </w:div>
        <w:div w:id="1090853659">
          <w:marLeft w:val="1080"/>
          <w:marRight w:val="0"/>
          <w:marTop w:val="100"/>
          <w:marBottom w:val="0"/>
          <w:divBdr>
            <w:top w:val="none" w:sz="0" w:space="0" w:color="auto"/>
            <w:left w:val="none" w:sz="0" w:space="0" w:color="auto"/>
            <w:bottom w:val="none" w:sz="0" w:space="0" w:color="auto"/>
            <w:right w:val="none" w:sz="0" w:space="0" w:color="auto"/>
          </w:divBdr>
        </w:div>
        <w:div w:id="172914291">
          <w:marLeft w:val="1080"/>
          <w:marRight w:val="0"/>
          <w:marTop w:val="100"/>
          <w:marBottom w:val="0"/>
          <w:divBdr>
            <w:top w:val="none" w:sz="0" w:space="0" w:color="auto"/>
            <w:left w:val="none" w:sz="0" w:space="0" w:color="auto"/>
            <w:bottom w:val="none" w:sz="0" w:space="0" w:color="auto"/>
            <w:right w:val="none" w:sz="0" w:space="0" w:color="auto"/>
          </w:divBdr>
        </w:div>
        <w:div w:id="891581417">
          <w:marLeft w:val="360"/>
          <w:marRight w:val="0"/>
          <w:marTop w:val="200"/>
          <w:marBottom w:val="0"/>
          <w:divBdr>
            <w:top w:val="none" w:sz="0" w:space="0" w:color="auto"/>
            <w:left w:val="none" w:sz="0" w:space="0" w:color="auto"/>
            <w:bottom w:val="none" w:sz="0" w:space="0" w:color="auto"/>
            <w:right w:val="none" w:sz="0" w:space="0" w:color="auto"/>
          </w:divBdr>
        </w:div>
      </w:divsChild>
    </w:div>
    <w:div w:id="1499729625">
      <w:bodyDiv w:val="1"/>
      <w:marLeft w:val="0"/>
      <w:marRight w:val="0"/>
      <w:marTop w:val="0"/>
      <w:marBottom w:val="0"/>
      <w:divBdr>
        <w:top w:val="none" w:sz="0" w:space="0" w:color="auto"/>
        <w:left w:val="none" w:sz="0" w:space="0" w:color="auto"/>
        <w:bottom w:val="none" w:sz="0" w:space="0" w:color="auto"/>
        <w:right w:val="none" w:sz="0" w:space="0" w:color="auto"/>
      </w:divBdr>
      <w:divsChild>
        <w:div w:id="275064976">
          <w:marLeft w:val="360"/>
          <w:marRight w:val="0"/>
          <w:marTop w:val="200"/>
          <w:marBottom w:val="0"/>
          <w:divBdr>
            <w:top w:val="none" w:sz="0" w:space="0" w:color="auto"/>
            <w:left w:val="none" w:sz="0" w:space="0" w:color="auto"/>
            <w:bottom w:val="none" w:sz="0" w:space="0" w:color="auto"/>
            <w:right w:val="none" w:sz="0" w:space="0" w:color="auto"/>
          </w:divBdr>
        </w:div>
        <w:div w:id="1882590514">
          <w:marLeft w:val="1080"/>
          <w:marRight w:val="0"/>
          <w:marTop w:val="100"/>
          <w:marBottom w:val="0"/>
          <w:divBdr>
            <w:top w:val="none" w:sz="0" w:space="0" w:color="auto"/>
            <w:left w:val="none" w:sz="0" w:space="0" w:color="auto"/>
            <w:bottom w:val="none" w:sz="0" w:space="0" w:color="auto"/>
            <w:right w:val="none" w:sz="0" w:space="0" w:color="auto"/>
          </w:divBdr>
        </w:div>
        <w:div w:id="809439031">
          <w:marLeft w:val="1080"/>
          <w:marRight w:val="0"/>
          <w:marTop w:val="100"/>
          <w:marBottom w:val="0"/>
          <w:divBdr>
            <w:top w:val="none" w:sz="0" w:space="0" w:color="auto"/>
            <w:left w:val="none" w:sz="0" w:space="0" w:color="auto"/>
            <w:bottom w:val="none" w:sz="0" w:space="0" w:color="auto"/>
            <w:right w:val="none" w:sz="0" w:space="0" w:color="auto"/>
          </w:divBdr>
        </w:div>
        <w:div w:id="730813900">
          <w:marLeft w:val="360"/>
          <w:marRight w:val="0"/>
          <w:marTop w:val="200"/>
          <w:marBottom w:val="0"/>
          <w:divBdr>
            <w:top w:val="none" w:sz="0" w:space="0" w:color="auto"/>
            <w:left w:val="none" w:sz="0" w:space="0" w:color="auto"/>
            <w:bottom w:val="none" w:sz="0" w:space="0" w:color="auto"/>
            <w:right w:val="none" w:sz="0" w:space="0" w:color="auto"/>
          </w:divBdr>
        </w:div>
        <w:div w:id="214044136">
          <w:marLeft w:val="1080"/>
          <w:marRight w:val="0"/>
          <w:marTop w:val="100"/>
          <w:marBottom w:val="0"/>
          <w:divBdr>
            <w:top w:val="none" w:sz="0" w:space="0" w:color="auto"/>
            <w:left w:val="none" w:sz="0" w:space="0" w:color="auto"/>
            <w:bottom w:val="none" w:sz="0" w:space="0" w:color="auto"/>
            <w:right w:val="none" w:sz="0" w:space="0" w:color="auto"/>
          </w:divBdr>
        </w:div>
        <w:div w:id="649140582">
          <w:marLeft w:val="1080"/>
          <w:marRight w:val="0"/>
          <w:marTop w:val="100"/>
          <w:marBottom w:val="0"/>
          <w:divBdr>
            <w:top w:val="none" w:sz="0" w:space="0" w:color="auto"/>
            <w:left w:val="none" w:sz="0" w:space="0" w:color="auto"/>
            <w:bottom w:val="none" w:sz="0" w:space="0" w:color="auto"/>
            <w:right w:val="none" w:sz="0" w:space="0" w:color="auto"/>
          </w:divBdr>
        </w:div>
        <w:div w:id="949319397">
          <w:marLeft w:val="1080"/>
          <w:marRight w:val="0"/>
          <w:marTop w:val="100"/>
          <w:marBottom w:val="0"/>
          <w:divBdr>
            <w:top w:val="none" w:sz="0" w:space="0" w:color="auto"/>
            <w:left w:val="none" w:sz="0" w:space="0" w:color="auto"/>
            <w:bottom w:val="none" w:sz="0" w:space="0" w:color="auto"/>
            <w:right w:val="none" w:sz="0" w:space="0" w:color="auto"/>
          </w:divBdr>
        </w:div>
      </w:divsChild>
    </w:div>
    <w:div w:id="1509951655">
      <w:bodyDiv w:val="1"/>
      <w:marLeft w:val="0"/>
      <w:marRight w:val="0"/>
      <w:marTop w:val="0"/>
      <w:marBottom w:val="0"/>
      <w:divBdr>
        <w:top w:val="none" w:sz="0" w:space="0" w:color="auto"/>
        <w:left w:val="none" w:sz="0" w:space="0" w:color="auto"/>
        <w:bottom w:val="none" w:sz="0" w:space="0" w:color="auto"/>
        <w:right w:val="none" w:sz="0" w:space="0" w:color="auto"/>
      </w:divBdr>
    </w:div>
    <w:div w:id="1514950746">
      <w:bodyDiv w:val="1"/>
      <w:marLeft w:val="0"/>
      <w:marRight w:val="0"/>
      <w:marTop w:val="0"/>
      <w:marBottom w:val="0"/>
      <w:divBdr>
        <w:top w:val="none" w:sz="0" w:space="0" w:color="auto"/>
        <w:left w:val="none" w:sz="0" w:space="0" w:color="auto"/>
        <w:bottom w:val="none" w:sz="0" w:space="0" w:color="auto"/>
        <w:right w:val="none" w:sz="0" w:space="0" w:color="auto"/>
      </w:divBdr>
      <w:divsChild>
        <w:div w:id="1775590318">
          <w:marLeft w:val="360"/>
          <w:marRight w:val="0"/>
          <w:marTop w:val="200"/>
          <w:marBottom w:val="0"/>
          <w:divBdr>
            <w:top w:val="none" w:sz="0" w:space="0" w:color="auto"/>
            <w:left w:val="none" w:sz="0" w:space="0" w:color="auto"/>
            <w:bottom w:val="none" w:sz="0" w:space="0" w:color="auto"/>
            <w:right w:val="none" w:sz="0" w:space="0" w:color="auto"/>
          </w:divBdr>
        </w:div>
        <w:div w:id="2139758597">
          <w:marLeft w:val="1080"/>
          <w:marRight w:val="0"/>
          <w:marTop w:val="100"/>
          <w:marBottom w:val="0"/>
          <w:divBdr>
            <w:top w:val="none" w:sz="0" w:space="0" w:color="auto"/>
            <w:left w:val="none" w:sz="0" w:space="0" w:color="auto"/>
            <w:bottom w:val="none" w:sz="0" w:space="0" w:color="auto"/>
            <w:right w:val="none" w:sz="0" w:space="0" w:color="auto"/>
          </w:divBdr>
        </w:div>
        <w:div w:id="1239899018">
          <w:marLeft w:val="2246"/>
          <w:marRight w:val="0"/>
          <w:marTop w:val="100"/>
          <w:marBottom w:val="0"/>
          <w:divBdr>
            <w:top w:val="none" w:sz="0" w:space="0" w:color="auto"/>
            <w:left w:val="none" w:sz="0" w:space="0" w:color="auto"/>
            <w:bottom w:val="none" w:sz="0" w:space="0" w:color="auto"/>
            <w:right w:val="none" w:sz="0" w:space="0" w:color="auto"/>
          </w:divBdr>
        </w:div>
        <w:div w:id="812527099">
          <w:marLeft w:val="2246"/>
          <w:marRight w:val="0"/>
          <w:marTop w:val="100"/>
          <w:marBottom w:val="0"/>
          <w:divBdr>
            <w:top w:val="none" w:sz="0" w:space="0" w:color="auto"/>
            <w:left w:val="none" w:sz="0" w:space="0" w:color="auto"/>
            <w:bottom w:val="none" w:sz="0" w:space="0" w:color="auto"/>
            <w:right w:val="none" w:sz="0" w:space="0" w:color="auto"/>
          </w:divBdr>
        </w:div>
        <w:div w:id="1113554668">
          <w:marLeft w:val="2246"/>
          <w:marRight w:val="0"/>
          <w:marTop w:val="100"/>
          <w:marBottom w:val="0"/>
          <w:divBdr>
            <w:top w:val="none" w:sz="0" w:space="0" w:color="auto"/>
            <w:left w:val="none" w:sz="0" w:space="0" w:color="auto"/>
            <w:bottom w:val="none" w:sz="0" w:space="0" w:color="auto"/>
            <w:right w:val="none" w:sz="0" w:space="0" w:color="auto"/>
          </w:divBdr>
        </w:div>
        <w:div w:id="1750468583">
          <w:marLeft w:val="2246"/>
          <w:marRight w:val="0"/>
          <w:marTop w:val="100"/>
          <w:marBottom w:val="0"/>
          <w:divBdr>
            <w:top w:val="none" w:sz="0" w:space="0" w:color="auto"/>
            <w:left w:val="none" w:sz="0" w:space="0" w:color="auto"/>
            <w:bottom w:val="none" w:sz="0" w:space="0" w:color="auto"/>
            <w:right w:val="none" w:sz="0" w:space="0" w:color="auto"/>
          </w:divBdr>
        </w:div>
        <w:div w:id="782921924">
          <w:marLeft w:val="360"/>
          <w:marRight w:val="0"/>
          <w:marTop w:val="200"/>
          <w:marBottom w:val="0"/>
          <w:divBdr>
            <w:top w:val="none" w:sz="0" w:space="0" w:color="auto"/>
            <w:left w:val="none" w:sz="0" w:space="0" w:color="auto"/>
            <w:bottom w:val="none" w:sz="0" w:space="0" w:color="auto"/>
            <w:right w:val="none" w:sz="0" w:space="0" w:color="auto"/>
          </w:divBdr>
        </w:div>
        <w:div w:id="2016298225">
          <w:marLeft w:val="1080"/>
          <w:marRight w:val="0"/>
          <w:marTop w:val="100"/>
          <w:marBottom w:val="0"/>
          <w:divBdr>
            <w:top w:val="none" w:sz="0" w:space="0" w:color="auto"/>
            <w:left w:val="none" w:sz="0" w:space="0" w:color="auto"/>
            <w:bottom w:val="none" w:sz="0" w:space="0" w:color="auto"/>
            <w:right w:val="none" w:sz="0" w:space="0" w:color="auto"/>
          </w:divBdr>
        </w:div>
        <w:div w:id="2012754555">
          <w:marLeft w:val="1080"/>
          <w:marRight w:val="0"/>
          <w:marTop w:val="100"/>
          <w:marBottom w:val="0"/>
          <w:divBdr>
            <w:top w:val="none" w:sz="0" w:space="0" w:color="auto"/>
            <w:left w:val="none" w:sz="0" w:space="0" w:color="auto"/>
            <w:bottom w:val="none" w:sz="0" w:space="0" w:color="auto"/>
            <w:right w:val="none" w:sz="0" w:space="0" w:color="auto"/>
          </w:divBdr>
        </w:div>
        <w:div w:id="181625608">
          <w:marLeft w:val="1080"/>
          <w:marRight w:val="0"/>
          <w:marTop w:val="100"/>
          <w:marBottom w:val="0"/>
          <w:divBdr>
            <w:top w:val="none" w:sz="0" w:space="0" w:color="auto"/>
            <w:left w:val="none" w:sz="0" w:space="0" w:color="auto"/>
            <w:bottom w:val="none" w:sz="0" w:space="0" w:color="auto"/>
            <w:right w:val="none" w:sz="0" w:space="0" w:color="auto"/>
          </w:divBdr>
        </w:div>
        <w:div w:id="1143545046">
          <w:marLeft w:val="360"/>
          <w:marRight w:val="0"/>
          <w:marTop w:val="200"/>
          <w:marBottom w:val="0"/>
          <w:divBdr>
            <w:top w:val="none" w:sz="0" w:space="0" w:color="auto"/>
            <w:left w:val="none" w:sz="0" w:space="0" w:color="auto"/>
            <w:bottom w:val="none" w:sz="0" w:space="0" w:color="auto"/>
            <w:right w:val="none" w:sz="0" w:space="0" w:color="auto"/>
          </w:divBdr>
        </w:div>
      </w:divsChild>
    </w:div>
    <w:div w:id="1542134324">
      <w:bodyDiv w:val="1"/>
      <w:marLeft w:val="0"/>
      <w:marRight w:val="0"/>
      <w:marTop w:val="0"/>
      <w:marBottom w:val="0"/>
      <w:divBdr>
        <w:top w:val="none" w:sz="0" w:space="0" w:color="auto"/>
        <w:left w:val="none" w:sz="0" w:space="0" w:color="auto"/>
        <w:bottom w:val="none" w:sz="0" w:space="0" w:color="auto"/>
        <w:right w:val="none" w:sz="0" w:space="0" w:color="auto"/>
      </w:divBdr>
      <w:divsChild>
        <w:div w:id="1515193060">
          <w:marLeft w:val="360"/>
          <w:marRight w:val="0"/>
          <w:marTop w:val="200"/>
          <w:marBottom w:val="0"/>
          <w:divBdr>
            <w:top w:val="none" w:sz="0" w:space="0" w:color="auto"/>
            <w:left w:val="none" w:sz="0" w:space="0" w:color="auto"/>
            <w:bottom w:val="none" w:sz="0" w:space="0" w:color="auto"/>
            <w:right w:val="none" w:sz="0" w:space="0" w:color="auto"/>
          </w:divBdr>
        </w:div>
        <w:div w:id="1277716958">
          <w:marLeft w:val="1080"/>
          <w:marRight w:val="0"/>
          <w:marTop w:val="100"/>
          <w:marBottom w:val="0"/>
          <w:divBdr>
            <w:top w:val="none" w:sz="0" w:space="0" w:color="auto"/>
            <w:left w:val="none" w:sz="0" w:space="0" w:color="auto"/>
            <w:bottom w:val="none" w:sz="0" w:space="0" w:color="auto"/>
            <w:right w:val="none" w:sz="0" w:space="0" w:color="auto"/>
          </w:divBdr>
        </w:div>
        <w:div w:id="1854612883">
          <w:marLeft w:val="1080"/>
          <w:marRight w:val="0"/>
          <w:marTop w:val="100"/>
          <w:marBottom w:val="0"/>
          <w:divBdr>
            <w:top w:val="none" w:sz="0" w:space="0" w:color="auto"/>
            <w:left w:val="none" w:sz="0" w:space="0" w:color="auto"/>
            <w:bottom w:val="none" w:sz="0" w:space="0" w:color="auto"/>
            <w:right w:val="none" w:sz="0" w:space="0" w:color="auto"/>
          </w:divBdr>
        </w:div>
        <w:div w:id="154998897">
          <w:marLeft w:val="360"/>
          <w:marRight w:val="0"/>
          <w:marTop w:val="200"/>
          <w:marBottom w:val="0"/>
          <w:divBdr>
            <w:top w:val="none" w:sz="0" w:space="0" w:color="auto"/>
            <w:left w:val="none" w:sz="0" w:space="0" w:color="auto"/>
            <w:bottom w:val="none" w:sz="0" w:space="0" w:color="auto"/>
            <w:right w:val="none" w:sz="0" w:space="0" w:color="auto"/>
          </w:divBdr>
        </w:div>
        <w:div w:id="1689286730">
          <w:marLeft w:val="360"/>
          <w:marRight w:val="0"/>
          <w:marTop w:val="200"/>
          <w:marBottom w:val="0"/>
          <w:divBdr>
            <w:top w:val="none" w:sz="0" w:space="0" w:color="auto"/>
            <w:left w:val="none" w:sz="0" w:space="0" w:color="auto"/>
            <w:bottom w:val="none" w:sz="0" w:space="0" w:color="auto"/>
            <w:right w:val="none" w:sz="0" w:space="0" w:color="auto"/>
          </w:divBdr>
        </w:div>
      </w:divsChild>
    </w:div>
    <w:div w:id="1568297394">
      <w:bodyDiv w:val="1"/>
      <w:marLeft w:val="0"/>
      <w:marRight w:val="0"/>
      <w:marTop w:val="0"/>
      <w:marBottom w:val="0"/>
      <w:divBdr>
        <w:top w:val="none" w:sz="0" w:space="0" w:color="auto"/>
        <w:left w:val="none" w:sz="0" w:space="0" w:color="auto"/>
        <w:bottom w:val="none" w:sz="0" w:space="0" w:color="auto"/>
        <w:right w:val="none" w:sz="0" w:space="0" w:color="auto"/>
      </w:divBdr>
      <w:divsChild>
        <w:div w:id="742606091">
          <w:marLeft w:val="360"/>
          <w:marRight w:val="0"/>
          <w:marTop w:val="200"/>
          <w:marBottom w:val="0"/>
          <w:divBdr>
            <w:top w:val="none" w:sz="0" w:space="0" w:color="auto"/>
            <w:left w:val="none" w:sz="0" w:space="0" w:color="auto"/>
            <w:bottom w:val="none" w:sz="0" w:space="0" w:color="auto"/>
            <w:right w:val="none" w:sz="0" w:space="0" w:color="auto"/>
          </w:divBdr>
        </w:div>
        <w:div w:id="195849340">
          <w:marLeft w:val="360"/>
          <w:marRight w:val="0"/>
          <w:marTop w:val="200"/>
          <w:marBottom w:val="0"/>
          <w:divBdr>
            <w:top w:val="none" w:sz="0" w:space="0" w:color="auto"/>
            <w:left w:val="none" w:sz="0" w:space="0" w:color="auto"/>
            <w:bottom w:val="none" w:sz="0" w:space="0" w:color="auto"/>
            <w:right w:val="none" w:sz="0" w:space="0" w:color="auto"/>
          </w:divBdr>
        </w:div>
        <w:div w:id="938558977">
          <w:marLeft w:val="360"/>
          <w:marRight w:val="0"/>
          <w:marTop w:val="200"/>
          <w:marBottom w:val="0"/>
          <w:divBdr>
            <w:top w:val="none" w:sz="0" w:space="0" w:color="auto"/>
            <w:left w:val="none" w:sz="0" w:space="0" w:color="auto"/>
            <w:bottom w:val="none" w:sz="0" w:space="0" w:color="auto"/>
            <w:right w:val="none" w:sz="0" w:space="0" w:color="auto"/>
          </w:divBdr>
        </w:div>
        <w:div w:id="1308705526">
          <w:marLeft w:val="360"/>
          <w:marRight w:val="0"/>
          <w:marTop w:val="200"/>
          <w:marBottom w:val="0"/>
          <w:divBdr>
            <w:top w:val="none" w:sz="0" w:space="0" w:color="auto"/>
            <w:left w:val="none" w:sz="0" w:space="0" w:color="auto"/>
            <w:bottom w:val="none" w:sz="0" w:space="0" w:color="auto"/>
            <w:right w:val="none" w:sz="0" w:space="0" w:color="auto"/>
          </w:divBdr>
        </w:div>
        <w:div w:id="186142807">
          <w:marLeft w:val="360"/>
          <w:marRight w:val="0"/>
          <w:marTop w:val="200"/>
          <w:marBottom w:val="0"/>
          <w:divBdr>
            <w:top w:val="none" w:sz="0" w:space="0" w:color="auto"/>
            <w:left w:val="none" w:sz="0" w:space="0" w:color="auto"/>
            <w:bottom w:val="none" w:sz="0" w:space="0" w:color="auto"/>
            <w:right w:val="none" w:sz="0" w:space="0" w:color="auto"/>
          </w:divBdr>
        </w:div>
        <w:div w:id="1901020452">
          <w:marLeft w:val="360"/>
          <w:marRight w:val="0"/>
          <w:marTop w:val="200"/>
          <w:marBottom w:val="0"/>
          <w:divBdr>
            <w:top w:val="none" w:sz="0" w:space="0" w:color="auto"/>
            <w:left w:val="none" w:sz="0" w:space="0" w:color="auto"/>
            <w:bottom w:val="none" w:sz="0" w:space="0" w:color="auto"/>
            <w:right w:val="none" w:sz="0" w:space="0" w:color="auto"/>
          </w:divBdr>
        </w:div>
        <w:div w:id="554396274">
          <w:marLeft w:val="360"/>
          <w:marRight w:val="0"/>
          <w:marTop w:val="200"/>
          <w:marBottom w:val="0"/>
          <w:divBdr>
            <w:top w:val="none" w:sz="0" w:space="0" w:color="auto"/>
            <w:left w:val="none" w:sz="0" w:space="0" w:color="auto"/>
            <w:bottom w:val="none" w:sz="0" w:space="0" w:color="auto"/>
            <w:right w:val="none" w:sz="0" w:space="0" w:color="auto"/>
          </w:divBdr>
        </w:div>
        <w:div w:id="1905800622">
          <w:marLeft w:val="360"/>
          <w:marRight w:val="0"/>
          <w:marTop w:val="200"/>
          <w:marBottom w:val="0"/>
          <w:divBdr>
            <w:top w:val="none" w:sz="0" w:space="0" w:color="auto"/>
            <w:left w:val="none" w:sz="0" w:space="0" w:color="auto"/>
            <w:bottom w:val="none" w:sz="0" w:space="0" w:color="auto"/>
            <w:right w:val="none" w:sz="0" w:space="0" w:color="auto"/>
          </w:divBdr>
        </w:div>
      </w:divsChild>
    </w:div>
    <w:div w:id="1637636763">
      <w:bodyDiv w:val="1"/>
      <w:marLeft w:val="0"/>
      <w:marRight w:val="0"/>
      <w:marTop w:val="0"/>
      <w:marBottom w:val="0"/>
      <w:divBdr>
        <w:top w:val="none" w:sz="0" w:space="0" w:color="auto"/>
        <w:left w:val="none" w:sz="0" w:space="0" w:color="auto"/>
        <w:bottom w:val="none" w:sz="0" w:space="0" w:color="auto"/>
        <w:right w:val="none" w:sz="0" w:space="0" w:color="auto"/>
      </w:divBdr>
      <w:divsChild>
        <w:div w:id="84770221">
          <w:marLeft w:val="360"/>
          <w:marRight w:val="0"/>
          <w:marTop w:val="200"/>
          <w:marBottom w:val="0"/>
          <w:divBdr>
            <w:top w:val="none" w:sz="0" w:space="0" w:color="auto"/>
            <w:left w:val="none" w:sz="0" w:space="0" w:color="auto"/>
            <w:bottom w:val="none" w:sz="0" w:space="0" w:color="auto"/>
            <w:right w:val="none" w:sz="0" w:space="0" w:color="auto"/>
          </w:divBdr>
        </w:div>
        <w:div w:id="961107701">
          <w:marLeft w:val="360"/>
          <w:marRight w:val="0"/>
          <w:marTop w:val="200"/>
          <w:marBottom w:val="0"/>
          <w:divBdr>
            <w:top w:val="none" w:sz="0" w:space="0" w:color="auto"/>
            <w:left w:val="none" w:sz="0" w:space="0" w:color="auto"/>
            <w:bottom w:val="none" w:sz="0" w:space="0" w:color="auto"/>
            <w:right w:val="none" w:sz="0" w:space="0" w:color="auto"/>
          </w:divBdr>
        </w:div>
        <w:div w:id="1312563626">
          <w:marLeft w:val="360"/>
          <w:marRight w:val="0"/>
          <w:marTop w:val="200"/>
          <w:marBottom w:val="0"/>
          <w:divBdr>
            <w:top w:val="none" w:sz="0" w:space="0" w:color="auto"/>
            <w:left w:val="none" w:sz="0" w:space="0" w:color="auto"/>
            <w:bottom w:val="none" w:sz="0" w:space="0" w:color="auto"/>
            <w:right w:val="none" w:sz="0" w:space="0" w:color="auto"/>
          </w:divBdr>
        </w:div>
        <w:div w:id="490605356">
          <w:marLeft w:val="360"/>
          <w:marRight w:val="0"/>
          <w:marTop w:val="200"/>
          <w:marBottom w:val="0"/>
          <w:divBdr>
            <w:top w:val="none" w:sz="0" w:space="0" w:color="auto"/>
            <w:left w:val="none" w:sz="0" w:space="0" w:color="auto"/>
            <w:bottom w:val="none" w:sz="0" w:space="0" w:color="auto"/>
            <w:right w:val="none" w:sz="0" w:space="0" w:color="auto"/>
          </w:divBdr>
        </w:div>
        <w:div w:id="1181312194">
          <w:marLeft w:val="360"/>
          <w:marRight w:val="0"/>
          <w:marTop w:val="200"/>
          <w:marBottom w:val="0"/>
          <w:divBdr>
            <w:top w:val="none" w:sz="0" w:space="0" w:color="auto"/>
            <w:left w:val="none" w:sz="0" w:space="0" w:color="auto"/>
            <w:bottom w:val="none" w:sz="0" w:space="0" w:color="auto"/>
            <w:right w:val="none" w:sz="0" w:space="0" w:color="auto"/>
          </w:divBdr>
        </w:div>
        <w:div w:id="2025470338">
          <w:marLeft w:val="360"/>
          <w:marRight w:val="0"/>
          <w:marTop w:val="200"/>
          <w:marBottom w:val="0"/>
          <w:divBdr>
            <w:top w:val="none" w:sz="0" w:space="0" w:color="auto"/>
            <w:left w:val="none" w:sz="0" w:space="0" w:color="auto"/>
            <w:bottom w:val="none" w:sz="0" w:space="0" w:color="auto"/>
            <w:right w:val="none" w:sz="0" w:space="0" w:color="auto"/>
          </w:divBdr>
        </w:div>
        <w:div w:id="1377271719">
          <w:marLeft w:val="360"/>
          <w:marRight w:val="0"/>
          <w:marTop w:val="200"/>
          <w:marBottom w:val="0"/>
          <w:divBdr>
            <w:top w:val="none" w:sz="0" w:space="0" w:color="auto"/>
            <w:left w:val="none" w:sz="0" w:space="0" w:color="auto"/>
            <w:bottom w:val="none" w:sz="0" w:space="0" w:color="auto"/>
            <w:right w:val="none" w:sz="0" w:space="0" w:color="auto"/>
          </w:divBdr>
        </w:div>
      </w:divsChild>
    </w:div>
    <w:div w:id="1673341041">
      <w:bodyDiv w:val="1"/>
      <w:marLeft w:val="0"/>
      <w:marRight w:val="0"/>
      <w:marTop w:val="0"/>
      <w:marBottom w:val="0"/>
      <w:divBdr>
        <w:top w:val="none" w:sz="0" w:space="0" w:color="auto"/>
        <w:left w:val="none" w:sz="0" w:space="0" w:color="auto"/>
        <w:bottom w:val="none" w:sz="0" w:space="0" w:color="auto"/>
        <w:right w:val="none" w:sz="0" w:space="0" w:color="auto"/>
      </w:divBdr>
      <w:divsChild>
        <w:div w:id="710306934">
          <w:marLeft w:val="360"/>
          <w:marRight w:val="0"/>
          <w:marTop w:val="200"/>
          <w:marBottom w:val="0"/>
          <w:divBdr>
            <w:top w:val="none" w:sz="0" w:space="0" w:color="auto"/>
            <w:left w:val="none" w:sz="0" w:space="0" w:color="auto"/>
            <w:bottom w:val="none" w:sz="0" w:space="0" w:color="auto"/>
            <w:right w:val="none" w:sz="0" w:space="0" w:color="auto"/>
          </w:divBdr>
        </w:div>
        <w:div w:id="858858716">
          <w:marLeft w:val="360"/>
          <w:marRight w:val="0"/>
          <w:marTop w:val="200"/>
          <w:marBottom w:val="0"/>
          <w:divBdr>
            <w:top w:val="none" w:sz="0" w:space="0" w:color="auto"/>
            <w:left w:val="none" w:sz="0" w:space="0" w:color="auto"/>
            <w:bottom w:val="none" w:sz="0" w:space="0" w:color="auto"/>
            <w:right w:val="none" w:sz="0" w:space="0" w:color="auto"/>
          </w:divBdr>
        </w:div>
        <w:div w:id="1859467824">
          <w:marLeft w:val="360"/>
          <w:marRight w:val="0"/>
          <w:marTop w:val="200"/>
          <w:marBottom w:val="0"/>
          <w:divBdr>
            <w:top w:val="none" w:sz="0" w:space="0" w:color="auto"/>
            <w:left w:val="none" w:sz="0" w:space="0" w:color="auto"/>
            <w:bottom w:val="none" w:sz="0" w:space="0" w:color="auto"/>
            <w:right w:val="none" w:sz="0" w:space="0" w:color="auto"/>
          </w:divBdr>
        </w:div>
      </w:divsChild>
    </w:div>
    <w:div w:id="1698971689">
      <w:bodyDiv w:val="1"/>
      <w:marLeft w:val="0"/>
      <w:marRight w:val="0"/>
      <w:marTop w:val="0"/>
      <w:marBottom w:val="0"/>
      <w:divBdr>
        <w:top w:val="none" w:sz="0" w:space="0" w:color="auto"/>
        <w:left w:val="none" w:sz="0" w:space="0" w:color="auto"/>
        <w:bottom w:val="none" w:sz="0" w:space="0" w:color="auto"/>
        <w:right w:val="none" w:sz="0" w:space="0" w:color="auto"/>
      </w:divBdr>
    </w:div>
    <w:div w:id="1707221542">
      <w:bodyDiv w:val="1"/>
      <w:marLeft w:val="0"/>
      <w:marRight w:val="0"/>
      <w:marTop w:val="0"/>
      <w:marBottom w:val="0"/>
      <w:divBdr>
        <w:top w:val="none" w:sz="0" w:space="0" w:color="auto"/>
        <w:left w:val="none" w:sz="0" w:space="0" w:color="auto"/>
        <w:bottom w:val="none" w:sz="0" w:space="0" w:color="auto"/>
        <w:right w:val="none" w:sz="0" w:space="0" w:color="auto"/>
      </w:divBdr>
      <w:divsChild>
        <w:div w:id="1392577241">
          <w:marLeft w:val="446"/>
          <w:marRight w:val="0"/>
          <w:marTop w:val="0"/>
          <w:marBottom w:val="0"/>
          <w:divBdr>
            <w:top w:val="none" w:sz="0" w:space="0" w:color="auto"/>
            <w:left w:val="none" w:sz="0" w:space="0" w:color="auto"/>
            <w:bottom w:val="none" w:sz="0" w:space="0" w:color="auto"/>
            <w:right w:val="none" w:sz="0" w:space="0" w:color="auto"/>
          </w:divBdr>
        </w:div>
        <w:div w:id="1819765950">
          <w:marLeft w:val="446"/>
          <w:marRight w:val="0"/>
          <w:marTop w:val="0"/>
          <w:marBottom w:val="0"/>
          <w:divBdr>
            <w:top w:val="none" w:sz="0" w:space="0" w:color="auto"/>
            <w:left w:val="none" w:sz="0" w:space="0" w:color="auto"/>
            <w:bottom w:val="none" w:sz="0" w:space="0" w:color="auto"/>
            <w:right w:val="none" w:sz="0" w:space="0" w:color="auto"/>
          </w:divBdr>
        </w:div>
      </w:divsChild>
    </w:div>
    <w:div w:id="1754816717">
      <w:bodyDiv w:val="1"/>
      <w:marLeft w:val="0"/>
      <w:marRight w:val="0"/>
      <w:marTop w:val="0"/>
      <w:marBottom w:val="0"/>
      <w:divBdr>
        <w:top w:val="none" w:sz="0" w:space="0" w:color="auto"/>
        <w:left w:val="none" w:sz="0" w:space="0" w:color="auto"/>
        <w:bottom w:val="none" w:sz="0" w:space="0" w:color="auto"/>
        <w:right w:val="none" w:sz="0" w:space="0" w:color="auto"/>
      </w:divBdr>
      <w:divsChild>
        <w:div w:id="1375081479">
          <w:marLeft w:val="446"/>
          <w:marRight w:val="0"/>
          <w:marTop w:val="0"/>
          <w:marBottom w:val="0"/>
          <w:divBdr>
            <w:top w:val="none" w:sz="0" w:space="0" w:color="auto"/>
            <w:left w:val="none" w:sz="0" w:space="0" w:color="auto"/>
            <w:bottom w:val="none" w:sz="0" w:space="0" w:color="auto"/>
            <w:right w:val="none" w:sz="0" w:space="0" w:color="auto"/>
          </w:divBdr>
        </w:div>
      </w:divsChild>
    </w:div>
    <w:div w:id="1827084992">
      <w:bodyDiv w:val="1"/>
      <w:marLeft w:val="0"/>
      <w:marRight w:val="0"/>
      <w:marTop w:val="0"/>
      <w:marBottom w:val="0"/>
      <w:divBdr>
        <w:top w:val="none" w:sz="0" w:space="0" w:color="auto"/>
        <w:left w:val="none" w:sz="0" w:space="0" w:color="auto"/>
        <w:bottom w:val="none" w:sz="0" w:space="0" w:color="auto"/>
        <w:right w:val="none" w:sz="0" w:space="0" w:color="auto"/>
      </w:divBdr>
      <w:divsChild>
        <w:div w:id="1839274612">
          <w:marLeft w:val="1080"/>
          <w:marRight w:val="0"/>
          <w:marTop w:val="100"/>
          <w:marBottom w:val="0"/>
          <w:divBdr>
            <w:top w:val="none" w:sz="0" w:space="0" w:color="auto"/>
            <w:left w:val="none" w:sz="0" w:space="0" w:color="auto"/>
            <w:bottom w:val="none" w:sz="0" w:space="0" w:color="auto"/>
            <w:right w:val="none" w:sz="0" w:space="0" w:color="auto"/>
          </w:divBdr>
        </w:div>
        <w:div w:id="1970278166">
          <w:marLeft w:val="1080"/>
          <w:marRight w:val="0"/>
          <w:marTop w:val="100"/>
          <w:marBottom w:val="0"/>
          <w:divBdr>
            <w:top w:val="none" w:sz="0" w:space="0" w:color="auto"/>
            <w:left w:val="none" w:sz="0" w:space="0" w:color="auto"/>
            <w:bottom w:val="none" w:sz="0" w:space="0" w:color="auto"/>
            <w:right w:val="none" w:sz="0" w:space="0" w:color="auto"/>
          </w:divBdr>
        </w:div>
        <w:div w:id="126240474">
          <w:marLeft w:val="1080"/>
          <w:marRight w:val="0"/>
          <w:marTop w:val="100"/>
          <w:marBottom w:val="0"/>
          <w:divBdr>
            <w:top w:val="none" w:sz="0" w:space="0" w:color="auto"/>
            <w:left w:val="none" w:sz="0" w:space="0" w:color="auto"/>
            <w:bottom w:val="none" w:sz="0" w:space="0" w:color="auto"/>
            <w:right w:val="none" w:sz="0" w:space="0" w:color="auto"/>
          </w:divBdr>
        </w:div>
        <w:div w:id="1082605322">
          <w:marLeft w:val="360"/>
          <w:marRight w:val="0"/>
          <w:marTop w:val="200"/>
          <w:marBottom w:val="0"/>
          <w:divBdr>
            <w:top w:val="none" w:sz="0" w:space="0" w:color="auto"/>
            <w:left w:val="none" w:sz="0" w:space="0" w:color="auto"/>
            <w:bottom w:val="none" w:sz="0" w:space="0" w:color="auto"/>
            <w:right w:val="none" w:sz="0" w:space="0" w:color="auto"/>
          </w:divBdr>
        </w:div>
      </w:divsChild>
    </w:div>
    <w:div w:id="1836797188">
      <w:bodyDiv w:val="1"/>
      <w:marLeft w:val="0"/>
      <w:marRight w:val="0"/>
      <w:marTop w:val="0"/>
      <w:marBottom w:val="0"/>
      <w:divBdr>
        <w:top w:val="none" w:sz="0" w:space="0" w:color="auto"/>
        <w:left w:val="none" w:sz="0" w:space="0" w:color="auto"/>
        <w:bottom w:val="none" w:sz="0" w:space="0" w:color="auto"/>
        <w:right w:val="none" w:sz="0" w:space="0" w:color="auto"/>
      </w:divBdr>
      <w:divsChild>
        <w:div w:id="1728649789">
          <w:marLeft w:val="360"/>
          <w:marRight w:val="0"/>
          <w:marTop w:val="200"/>
          <w:marBottom w:val="0"/>
          <w:divBdr>
            <w:top w:val="none" w:sz="0" w:space="0" w:color="auto"/>
            <w:left w:val="none" w:sz="0" w:space="0" w:color="auto"/>
            <w:bottom w:val="none" w:sz="0" w:space="0" w:color="auto"/>
            <w:right w:val="none" w:sz="0" w:space="0" w:color="auto"/>
          </w:divBdr>
        </w:div>
        <w:div w:id="535584781">
          <w:marLeft w:val="360"/>
          <w:marRight w:val="0"/>
          <w:marTop w:val="200"/>
          <w:marBottom w:val="0"/>
          <w:divBdr>
            <w:top w:val="none" w:sz="0" w:space="0" w:color="auto"/>
            <w:left w:val="none" w:sz="0" w:space="0" w:color="auto"/>
            <w:bottom w:val="none" w:sz="0" w:space="0" w:color="auto"/>
            <w:right w:val="none" w:sz="0" w:space="0" w:color="auto"/>
          </w:divBdr>
        </w:div>
        <w:div w:id="426459875">
          <w:marLeft w:val="360"/>
          <w:marRight w:val="0"/>
          <w:marTop w:val="200"/>
          <w:marBottom w:val="0"/>
          <w:divBdr>
            <w:top w:val="none" w:sz="0" w:space="0" w:color="auto"/>
            <w:left w:val="none" w:sz="0" w:space="0" w:color="auto"/>
            <w:bottom w:val="none" w:sz="0" w:space="0" w:color="auto"/>
            <w:right w:val="none" w:sz="0" w:space="0" w:color="auto"/>
          </w:divBdr>
        </w:div>
        <w:div w:id="849875488">
          <w:marLeft w:val="360"/>
          <w:marRight w:val="0"/>
          <w:marTop w:val="200"/>
          <w:marBottom w:val="0"/>
          <w:divBdr>
            <w:top w:val="none" w:sz="0" w:space="0" w:color="auto"/>
            <w:left w:val="none" w:sz="0" w:space="0" w:color="auto"/>
            <w:bottom w:val="none" w:sz="0" w:space="0" w:color="auto"/>
            <w:right w:val="none" w:sz="0" w:space="0" w:color="auto"/>
          </w:divBdr>
        </w:div>
        <w:div w:id="652608214">
          <w:marLeft w:val="360"/>
          <w:marRight w:val="0"/>
          <w:marTop w:val="200"/>
          <w:marBottom w:val="0"/>
          <w:divBdr>
            <w:top w:val="none" w:sz="0" w:space="0" w:color="auto"/>
            <w:left w:val="none" w:sz="0" w:space="0" w:color="auto"/>
            <w:bottom w:val="none" w:sz="0" w:space="0" w:color="auto"/>
            <w:right w:val="none" w:sz="0" w:space="0" w:color="auto"/>
          </w:divBdr>
        </w:div>
        <w:div w:id="1576819828">
          <w:marLeft w:val="360"/>
          <w:marRight w:val="0"/>
          <w:marTop w:val="200"/>
          <w:marBottom w:val="0"/>
          <w:divBdr>
            <w:top w:val="none" w:sz="0" w:space="0" w:color="auto"/>
            <w:left w:val="none" w:sz="0" w:space="0" w:color="auto"/>
            <w:bottom w:val="none" w:sz="0" w:space="0" w:color="auto"/>
            <w:right w:val="none" w:sz="0" w:space="0" w:color="auto"/>
          </w:divBdr>
        </w:div>
      </w:divsChild>
    </w:div>
    <w:div w:id="1880170099">
      <w:bodyDiv w:val="1"/>
      <w:marLeft w:val="0"/>
      <w:marRight w:val="0"/>
      <w:marTop w:val="0"/>
      <w:marBottom w:val="0"/>
      <w:divBdr>
        <w:top w:val="none" w:sz="0" w:space="0" w:color="auto"/>
        <w:left w:val="none" w:sz="0" w:space="0" w:color="auto"/>
        <w:bottom w:val="none" w:sz="0" w:space="0" w:color="auto"/>
        <w:right w:val="none" w:sz="0" w:space="0" w:color="auto"/>
      </w:divBdr>
      <w:divsChild>
        <w:div w:id="11226072">
          <w:marLeft w:val="360"/>
          <w:marRight w:val="0"/>
          <w:marTop w:val="200"/>
          <w:marBottom w:val="0"/>
          <w:divBdr>
            <w:top w:val="none" w:sz="0" w:space="0" w:color="auto"/>
            <w:left w:val="none" w:sz="0" w:space="0" w:color="auto"/>
            <w:bottom w:val="none" w:sz="0" w:space="0" w:color="auto"/>
            <w:right w:val="none" w:sz="0" w:space="0" w:color="auto"/>
          </w:divBdr>
        </w:div>
        <w:div w:id="1307275076">
          <w:marLeft w:val="360"/>
          <w:marRight w:val="0"/>
          <w:marTop w:val="200"/>
          <w:marBottom w:val="0"/>
          <w:divBdr>
            <w:top w:val="none" w:sz="0" w:space="0" w:color="auto"/>
            <w:left w:val="none" w:sz="0" w:space="0" w:color="auto"/>
            <w:bottom w:val="none" w:sz="0" w:space="0" w:color="auto"/>
            <w:right w:val="none" w:sz="0" w:space="0" w:color="auto"/>
          </w:divBdr>
        </w:div>
        <w:div w:id="1868443767">
          <w:marLeft w:val="360"/>
          <w:marRight w:val="0"/>
          <w:marTop w:val="200"/>
          <w:marBottom w:val="0"/>
          <w:divBdr>
            <w:top w:val="none" w:sz="0" w:space="0" w:color="auto"/>
            <w:left w:val="none" w:sz="0" w:space="0" w:color="auto"/>
            <w:bottom w:val="none" w:sz="0" w:space="0" w:color="auto"/>
            <w:right w:val="none" w:sz="0" w:space="0" w:color="auto"/>
          </w:divBdr>
        </w:div>
        <w:div w:id="668102004">
          <w:marLeft w:val="360"/>
          <w:marRight w:val="0"/>
          <w:marTop w:val="200"/>
          <w:marBottom w:val="0"/>
          <w:divBdr>
            <w:top w:val="none" w:sz="0" w:space="0" w:color="auto"/>
            <w:left w:val="none" w:sz="0" w:space="0" w:color="auto"/>
            <w:bottom w:val="none" w:sz="0" w:space="0" w:color="auto"/>
            <w:right w:val="none" w:sz="0" w:space="0" w:color="auto"/>
          </w:divBdr>
        </w:div>
        <w:div w:id="1097793680">
          <w:marLeft w:val="360"/>
          <w:marRight w:val="0"/>
          <w:marTop w:val="200"/>
          <w:marBottom w:val="0"/>
          <w:divBdr>
            <w:top w:val="none" w:sz="0" w:space="0" w:color="auto"/>
            <w:left w:val="none" w:sz="0" w:space="0" w:color="auto"/>
            <w:bottom w:val="none" w:sz="0" w:space="0" w:color="auto"/>
            <w:right w:val="none" w:sz="0" w:space="0" w:color="auto"/>
          </w:divBdr>
        </w:div>
        <w:div w:id="1726493252">
          <w:marLeft w:val="360"/>
          <w:marRight w:val="0"/>
          <w:marTop w:val="200"/>
          <w:marBottom w:val="0"/>
          <w:divBdr>
            <w:top w:val="none" w:sz="0" w:space="0" w:color="auto"/>
            <w:left w:val="none" w:sz="0" w:space="0" w:color="auto"/>
            <w:bottom w:val="none" w:sz="0" w:space="0" w:color="auto"/>
            <w:right w:val="none" w:sz="0" w:space="0" w:color="auto"/>
          </w:divBdr>
        </w:div>
        <w:div w:id="417559495">
          <w:marLeft w:val="360"/>
          <w:marRight w:val="0"/>
          <w:marTop w:val="200"/>
          <w:marBottom w:val="0"/>
          <w:divBdr>
            <w:top w:val="none" w:sz="0" w:space="0" w:color="auto"/>
            <w:left w:val="none" w:sz="0" w:space="0" w:color="auto"/>
            <w:bottom w:val="none" w:sz="0" w:space="0" w:color="auto"/>
            <w:right w:val="none" w:sz="0" w:space="0" w:color="auto"/>
          </w:divBdr>
        </w:div>
        <w:div w:id="1230338316">
          <w:marLeft w:val="360"/>
          <w:marRight w:val="0"/>
          <w:marTop w:val="200"/>
          <w:marBottom w:val="0"/>
          <w:divBdr>
            <w:top w:val="none" w:sz="0" w:space="0" w:color="auto"/>
            <w:left w:val="none" w:sz="0" w:space="0" w:color="auto"/>
            <w:bottom w:val="none" w:sz="0" w:space="0" w:color="auto"/>
            <w:right w:val="none" w:sz="0" w:space="0" w:color="auto"/>
          </w:divBdr>
        </w:div>
        <w:div w:id="1071151108">
          <w:marLeft w:val="360"/>
          <w:marRight w:val="0"/>
          <w:marTop w:val="200"/>
          <w:marBottom w:val="0"/>
          <w:divBdr>
            <w:top w:val="none" w:sz="0" w:space="0" w:color="auto"/>
            <w:left w:val="none" w:sz="0" w:space="0" w:color="auto"/>
            <w:bottom w:val="none" w:sz="0" w:space="0" w:color="auto"/>
            <w:right w:val="none" w:sz="0" w:space="0" w:color="auto"/>
          </w:divBdr>
        </w:div>
      </w:divsChild>
    </w:div>
    <w:div w:id="1884169552">
      <w:bodyDiv w:val="1"/>
      <w:marLeft w:val="0"/>
      <w:marRight w:val="0"/>
      <w:marTop w:val="0"/>
      <w:marBottom w:val="0"/>
      <w:divBdr>
        <w:top w:val="none" w:sz="0" w:space="0" w:color="auto"/>
        <w:left w:val="none" w:sz="0" w:space="0" w:color="auto"/>
        <w:bottom w:val="none" w:sz="0" w:space="0" w:color="auto"/>
        <w:right w:val="none" w:sz="0" w:space="0" w:color="auto"/>
      </w:divBdr>
    </w:div>
    <w:div w:id="1892577699">
      <w:bodyDiv w:val="1"/>
      <w:marLeft w:val="0"/>
      <w:marRight w:val="0"/>
      <w:marTop w:val="0"/>
      <w:marBottom w:val="0"/>
      <w:divBdr>
        <w:top w:val="none" w:sz="0" w:space="0" w:color="auto"/>
        <w:left w:val="none" w:sz="0" w:space="0" w:color="auto"/>
        <w:bottom w:val="none" w:sz="0" w:space="0" w:color="auto"/>
        <w:right w:val="none" w:sz="0" w:space="0" w:color="auto"/>
      </w:divBdr>
    </w:div>
    <w:div w:id="1892692303">
      <w:bodyDiv w:val="1"/>
      <w:marLeft w:val="0"/>
      <w:marRight w:val="0"/>
      <w:marTop w:val="0"/>
      <w:marBottom w:val="0"/>
      <w:divBdr>
        <w:top w:val="none" w:sz="0" w:space="0" w:color="auto"/>
        <w:left w:val="none" w:sz="0" w:space="0" w:color="auto"/>
        <w:bottom w:val="none" w:sz="0" w:space="0" w:color="auto"/>
        <w:right w:val="none" w:sz="0" w:space="0" w:color="auto"/>
      </w:divBdr>
      <w:divsChild>
        <w:div w:id="1805386519">
          <w:marLeft w:val="360"/>
          <w:marRight w:val="0"/>
          <w:marTop w:val="200"/>
          <w:marBottom w:val="0"/>
          <w:divBdr>
            <w:top w:val="none" w:sz="0" w:space="0" w:color="auto"/>
            <w:left w:val="none" w:sz="0" w:space="0" w:color="auto"/>
            <w:bottom w:val="none" w:sz="0" w:space="0" w:color="auto"/>
            <w:right w:val="none" w:sz="0" w:space="0" w:color="auto"/>
          </w:divBdr>
        </w:div>
        <w:div w:id="1957368807">
          <w:marLeft w:val="1080"/>
          <w:marRight w:val="0"/>
          <w:marTop w:val="100"/>
          <w:marBottom w:val="0"/>
          <w:divBdr>
            <w:top w:val="none" w:sz="0" w:space="0" w:color="auto"/>
            <w:left w:val="none" w:sz="0" w:space="0" w:color="auto"/>
            <w:bottom w:val="none" w:sz="0" w:space="0" w:color="auto"/>
            <w:right w:val="none" w:sz="0" w:space="0" w:color="auto"/>
          </w:divBdr>
        </w:div>
        <w:div w:id="1541937361">
          <w:marLeft w:val="1080"/>
          <w:marRight w:val="0"/>
          <w:marTop w:val="100"/>
          <w:marBottom w:val="0"/>
          <w:divBdr>
            <w:top w:val="none" w:sz="0" w:space="0" w:color="auto"/>
            <w:left w:val="none" w:sz="0" w:space="0" w:color="auto"/>
            <w:bottom w:val="none" w:sz="0" w:space="0" w:color="auto"/>
            <w:right w:val="none" w:sz="0" w:space="0" w:color="auto"/>
          </w:divBdr>
        </w:div>
        <w:div w:id="700671475">
          <w:marLeft w:val="1080"/>
          <w:marRight w:val="0"/>
          <w:marTop w:val="100"/>
          <w:marBottom w:val="0"/>
          <w:divBdr>
            <w:top w:val="none" w:sz="0" w:space="0" w:color="auto"/>
            <w:left w:val="none" w:sz="0" w:space="0" w:color="auto"/>
            <w:bottom w:val="none" w:sz="0" w:space="0" w:color="auto"/>
            <w:right w:val="none" w:sz="0" w:space="0" w:color="auto"/>
          </w:divBdr>
        </w:div>
        <w:div w:id="2068912529">
          <w:marLeft w:val="1080"/>
          <w:marRight w:val="0"/>
          <w:marTop w:val="100"/>
          <w:marBottom w:val="0"/>
          <w:divBdr>
            <w:top w:val="none" w:sz="0" w:space="0" w:color="auto"/>
            <w:left w:val="none" w:sz="0" w:space="0" w:color="auto"/>
            <w:bottom w:val="none" w:sz="0" w:space="0" w:color="auto"/>
            <w:right w:val="none" w:sz="0" w:space="0" w:color="auto"/>
          </w:divBdr>
        </w:div>
      </w:divsChild>
    </w:div>
    <w:div w:id="1907304464">
      <w:bodyDiv w:val="1"/>
      <w:marLeft w:val="0"/>
      <w:marRight w:val="0"/>
      <w:marTop w:val="0"/>
      <w:marBottom w:val="0"/>
      <w:divBdr>
        <w:top w:val="none" w:sz="0" w:space="0" w:color="auto"/>
        <w:left w:val="none" w:sz="0" w:space="0" w:color="auto"/>
        <w:bottom w:val="none" w:sz="0" w:space="0" w:color="auto"/>
        <w:right w:val="none" w:sz="0" w:space="0" w:color="auto"/>
      </w:divBdr>
      <w:divsChild>
        <w:div w:id="330521949">
          <w:marLeft w:val="360"/>
          <w:marRight w:val="0"/>
          <w:marTop w:val="200"/>
          <w:marBottom w:val="0"/>
          <w:divBdr>
            <w:top w:val="none" w:sz="0" w:space="0" w:color="auto"/>
            <w:left w:val="none" w:sz="0" w:space="0" w:color="auto"/>
            <w:bottom w:val="none" w:sz="0" w:space="0" w:color="auto"/>
            <w:right w:val="none" w:sz="0" w:space="0" w:color="auto"/>
          </w:divBdr>
        </w:div>
        <w:div w:id="2113937733">
          <w:marLeft w:val="360"/>
          <w:marRight w:val="0"/>
          <w:marTop w:val="200"/>
          <w:marBottom w:val="0"/>
          <w:divBdr>
            <w:top w:val="none" w:sz="0" w:space="0" w:color="auto"/>
            <w:left w:val="none" w:sz="0" w:space="0" w:color="auto"/>
            <w:bottom w:val="none" w:sz="0" w:space="0" w:color="auto"/>
            <w:right w:val="none" w:sz="0" w:space="0" w:color="auto"/>
          </w:divBdr>
        </w:div>
        <w:div w:id="1745685294">
          <w:marLeft w:val="360"/>
          <w:marRight w:val="0"/>
          <w:marTop w:val="200"/>
          <w:marBottom w:val="0"/>
          <w:divBdr>
            <w:top w:val="none" w:sz="0" w:space="0" w:color="auto"/>
            <w:left w:val="none" w:sz="0" w:space="0" w:color="auto"/>
            <w:bottom w:val="none" w:sz="0" w:space="0" w:color="auto"/>
            <w:right w:val="none" w:sz="0" w:space="0" w:color="auto"/>
          </w:divBdr>
        </w:div>
        <w:div w:id="1054235479">
          <w:marLeft w:val="360"/>
          <w:marRight w:val="0"/>
          <w:marTop w:val="200"/>
          <w:marBottom w:val="0"/>
          <w:divBdr>
            <w:top w:val="none" w:sz="0" w:space="0" w:color="auto"/>
            <w:left w:val="none" w:sz="0" w:space="0" w:color="auto"/>
            <w:bottom w:val="none" w:sz="0" w:space="0" w:color="auto"/>
            <w:right w:val="none" w:sz="0" w:space="0" w:color="auto"/>
          </w:divBdr>
        </w:div>
        <w:div w:id="1648632267">
          <w:marLeft w:val="360"/>
          <w:marRight w:val="0"/>
          <w:marTop w:val="200"/>
          <w:marBottom w:val="0"/>
          <w:divBdr>
            <w:top w:val="none" w:sz="0" w:space="0" w:color="auto"/>
            <w:left w:val="none" w:sz="0" w:space="0" w:color="auto"/>
            <w:bottom w:val="none" w:sz="0" w:space="0" w:color="auto"/>
            <w:right w:val="none" w:sz="0" w:space="0" w:color="auto"/>
          </w:divBdr>
        </w:div>
        <w:div w:id="1610695494">
          <w:marLeft w:val="360"/>
          <w:marRight w:val="0"/>
          <w:marTop w:val="200"/>
          <w:marBottom w:val="0"/>
          <w:divBdr>
            <w:top w:val="none" w:sz="0" w:space="0" w:color="auto"/>
            <w:left w:val="none" w:sz="0" w:space="0" w:color="auto"/>
            <w:bottom w:val="none" w:sz="0" w:space="0" w:color="auto"/>
            <w:right w:val="none" w:sz="0" w:space="0" w:color="auto"/>
          </w:divBdr>
        </w:div>
      </w:divsChild>
    </w:div>
    <w:div w:id="1911843349">
      <w:bodyDiv w:val="1"/>
      <w:marLeft w:val="0"/>
      <w:marRight w:val="0"/>
      <w:marTop w:val="0"/>
      <w:marBottom w:val="0"/>
      <w:divBdr>
        <w:top w:val="none" w:sz="0" w:space="0" w:color="auto"/>
        <w:left w:val="none" w:sz="0" w:space="0" w:color="auto"/>
        <w:bottom w:val="none" w:sz="0" w:space="0" w:color="auto"/>
        <w:right w:val="none" w:sz="0" w:space="0" w:color="auto"/>
      </w:divBdr>
      <w:divsChild>
        <w:div w:id="416751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8143">
              <w:marLeft w:val="0"/>
              <w:marRight w:val="0"/>
              <w:marTop w:val="0"/>
              <w:marBottom w:val="0"/>
              <w:divBdr>
                <w:top w:val="none" w:sz="0" w:space="0" w:color="auto"/>
                <w:left w:val="none" w:sz="0" w:space="0" w:color="auto"/>
                <w:bottom w:val="none" w:sz="0" w:space="0" w:color="auto"/>
                <w:right w:val="none" w:sz="0" w:space="0" w:color="auto"/>
              </w:divBdr>
              <w:divsChild>
                <w:div w:id="18590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8765">
      <w:bodyDiv w:val="1"/>
      <w:marLeft w:val="0"/>
      <w:marRight w:val="0"/>
      <w:marTop w:val="0"/>
      <w:marBottom w:val="0"/>
      <w:divBdr>
        <w:top w:val="none" w:sz="0" w:space="0" w:color="auto"/>
        <w:left w:val="none" w:sz="0" w:space="0" w:color="auto"/>
        <w:bottom w:val="none" w:sz="0" w:space="0" w:color="auto"/>
        <w:right w:val="none" w:sz="0" w:space="0" w:color="auto"/>
      </w:divBdr>
      <w:divsChild>
        <w:div w:id="1544516088">
          <w:marLeft w:val="1080"/>
          <w:marRight w:val="0"/>
          <w:marTop w:val="100"/>
          <w:marBottom w:val="0"/>
          <w:divBdr>
            <w:top w:val="none" w:sz="0" w:space="0" w:color="auto"/>
            <w:left w:val="none" w:sz="0" w:space="0" w:color="auto"/>
            <w:bottom w:val="none" w:sz="0" w:space="0" w:color="auto"/>
            <w:right w:val="none" w:sz="0" w:space="0" w:color="auto"/>
          </w:divBdr>
        </w:div>
        <w:div w:id="656958399">
          <w:marLeft w:val="1800"/>
          <w:marRight w:val="0"/>
          <w:marTop w:val="100"/>
          <w:marBottom w:val="0"/>
          <w:divBdr>
            <w:top w:val="none" w:sz="0" w:space="0" w:color="auto"/>
            <w:left w:val="none" w:sz="0" w:space="0" w:color="auto"/>
            <w:bottom w:val="none" w:sz="0" w:space="0" w:color="auto"/>
            <w:right w:val="none" w:sz="0" w:space="0" w:color="auto"/>
          </w:divBdr>
        </w:div>
        <w:div w:id="874465681">
          <w:marLeft w:val="1800"/>
          <w:marRight w:val="0"/>
          <w:marTop w:val="100"/>
          <w:marBottom w:val="0"/>
          <w:divBdr>
            <w:top w:val="none" w:sz="0" w:space="0" w:color="auto"/>
            <w:left w:val="none" w:sz="0" w:space="0" w:color="auto"/>
            <w:bottom w:val="none" w:sz="0" w:space="0" w:color="auto"/>
            <w:right w:val="none" w:sz="0" w:space="0" w:color="auto"/>
          </w:divBdr>
        </w:div>
        <w:div w:id="1032729009">
          <w:marLeft w:val="1800"/>
          <w:marRight w:val="0"/>
          <w:marTop w:val="100"/>
          <w:marBottom w:val="0"/>
          <w:divBdr>
            <w:top w:val="none" w:sz="0" w:space="0" w:color="auto"/>
            <w:left w:val="none" w:sz="0" w:space="0" w:color="auto"/>
            <w:bottom w:val="none" w:sz="0" w:space="0" w:color="auto"/>
            <w:right w:val="none" w:sz="0" w:space="0" w:color="auto"/>
          </w:divBdr>
        </w:div>
        <w:div w:id="1985817900">
          <w:marLeft w:val="1800"/>
          <w:marRight w:val="0"/>
          <w:marTop w:val="100"/>
          <w:marBottom w:val="0"/>
          <w:divBdr>
            <w:top w:val="none" w:sz="0" w:space="0" w:color="auto"/>
            <w:left w:val="none" w:sz="0" w:space="0" w:color="auto"/>
            <w:bottom w:val="none" w:sz="0" w:space="0" w:color="auto"/>
            <w:right w:val="none" w:sz="0" w:space="0" w:color="auto"/>
          </w:divBdr>
        </w:div>
        <w:div w:id="846794715">
          <w:marLeft w:val="1800"/>
          <w:marRight w:val="0"/>
          <w:marTop w:val="100"/>
          <w:marBottom w:val="0"/>
          <w:divBdr>
            <w:top w:val="none" w:sz="0" w:space="0" w:color="auto"/>
            <w:left w:val="none" w:sz="0" w:space="0" w:color="auto"/>
            <w:bottom w:val="none" w:sz="0" w:space="0" w:color="auto"/>
            <w:right w:val="none" w:sz="0" w:space="0" w:color="auto"/>
          </w:divBdr>
        </w:div>
        <w:div w:id="1486975978">
          <w:marLeft w:val="1800"/>
          <w:marRight w:val="0"/>
          <w:marTop w:val="100"/>
          <w:marBottom w:val="0"/>
          <w:divBdr>
            <w:top w:val="none" w:sz="0" w:space="0" w:color="auto"/>
            <w:left w:val="none" w:sz="0" w:space="0" w:color="auto"/>
            <w:bottom w:val="none" w:sz="0" w:space="0" w:color="auto"/>
            <w:right w:val="none" w:sz="0" w:space="0" w:color="auto"/>
          </w:divBdr>
        </w:div>
      </w:divsChild>
    </w:div>
    <w:div w:id="1952973343">
      <w:bodyDiv w:val="1"/>
      <w:marLeft w:val="0"/>
      <w:marRight w:val="0"/>
      <w:marTop w:val="0"/>
      <w:marBottom w:val="0"/>
      <w:divBdr>
        <w:top w:val="none" w:sz="0" w:space="0" w:color="auto"/>
        <w:left w:val="none" w:sz="0" w:space="0" w:color="auto"/>
        <w:bottom w:val="none" w:sz="0" w:space="0" w:color="auto"/>
        <w:right w:val="none" w:sz="0" w:space="0" w:color="auto"/>
      </w:divBdr>
      <w:divsChild>
        <w:div w:id="1665359051">
          <w:marLeft w:val="360"/>
          <w:marRight w:val="0"/>
          <w:marTop w:val="200"/>
          <w:marBottom w:val="0"/>
          <w:divBdr>
            <w:top w:val="none" w:sz="0" w:space="0" w:color="auto"/>
            <w:left w:val="none" w:sz="0" w:space="0" w:color="auto"/>
            <w:bottom w:val="none" w:sz="0" w:space="0" w:color="auto"/>
            <w:right w:val="none" w:sz="0" w:space="0" w:color="auto"/>
          </w:divBdr>
        </w:div>
      </w:divsChild>
    </w:div>
    <w:div w:id="1959070458">
      <w:bodyDiv w:val="1"/>
      <w:marLeft w:val="0"/>
      <w:marRight w:val="0"/>
      <w:marTop w:val="0"/>
      <w:marBottom w:val="0"/>
      <w:divBdr>
        <w:top w:val="none" w:sz="0" w:space="0" w:color="auto"/>
        <w:left w:val="none" w:sz="0" w:space="0" w:color="auto"/>
        <w:bottom w:val="none" w:sz="0" w:space="0" w:color="auto"/>
        <w:right w:val="none" w:sz="0" w:space="0" w:color="auto"/>
      </w:divBdr>
      <w:divsChild>
        <w:div w:id="1796022081">
          <w:marLeft w:val="360"/>
          <w:marRight w:val="0"/>
          <w:marTop w:val="200"/>
          <w:marBottom w:val="0"/>
          <w:divBdr>
            <w:top w:val="none" w:sz="0" w:space="0" w:color="auto"/>
            <w:left w:val="none" w:sz="0" w:space="0" w:color="auto"/>
            <w:bottom w:val="none" w:sz="0" w:space="0" w:color="auto"/>
            <w:right w:val="none" w:sz="0" w:space="0" w:color="auto"/>
          </w:divBdr>
        </w:div>
        <w:div w:id="1895919767">
          <w:marLeft w:val="360"/>
          <w:marRight w:val="0"/>
          <w:marTop w:val="200"/>
          <w:marBottom w:val="0"/>
          <w:divBdr>
            <w:top w:val="none" w:sz="0" w:space="0" w:color="auto"/>
            <w:left w:val="none" w:sz="0" w:space="0" w:color="auto"/>
            <w:bottom w:val="none" w:sz="0" w:space="0" w:color="auto"/>
            <w:right w:val="none" w:sz="0" w:space="0" w:color="auto"/>
          </w:divBdr>
        </w:div>
        <w:div w:id="1846170693">
          <w:marLeft w:val="360"/>
          <w:marRight w:val="0"/>
          <w:marTop w:val="200"/>
          <w:marBottom w:val="0"/>
          <w:divBdr>
            <w:top w:val="none" w:sz="0" w:space="0" w:color="auto"/>
            <w:left w:val="none" w:sz="0" w:space="0" w:color="auto"/>
            <w:bottom w:val="none" w:sz="0" w:space="0" w:color="auto"/>
            <w:right w:val="none" w:sz="0" w:space="0" w:color="auto"/>
          </w:divBdr>
        </w:div>
        <w:div w:id="1346326541">
          <w:marLeft w:val="360"/>
          <w:marRight w:val="0"/>
          <w:marTop w:val="200"/>
          <w:marBottom w:val="0"/>
          <w:divBdr>
            <w:top w:val="none" w:sz="0" w:space="0" w:color="auto"/>
            <w:left w:val="none" w:sz="0" w:space="0" w:color="auto"/>
            <w:bottom w:val="none" w:sz="0" w:space="0" w:color="auto"/>
            <w:right w:val="none" w:sz="0" w:space="0" w:color="auto"/>
          </w:divBdr>
        </w:div>
        <w:div w:id="581720811">
          <w:marLeft w:val="360"/>
          <w:marRight w:val="0"/>
          <w:marTop w:val="200"/>
          <w:marBottom w:val="0"/>
          <w:divBdr>
            <w:top w:val="none" w:sz="0" w:space="0" w:color="auto"/>
            <w:left w:val="none" w:sz="0" w:space="0" w:color="auto"/>
            <w:bottom w:val="none" w:sz="0" w:space="0" w:color="auto"/>
            <w:right w:val="none" w:sz="0" w:space="0" w:color="auto"/>
          </w:divBdr>
        </w:div>
        <w:div w:id="713694503">
          <w:marLeft w:val="360"/>
          <w:marRight w:val="0"/>
          <w:marTop w:val="200"/>
          <w:marBottom w:val="0"/>
          <w:divBdr>
            <w:top w:val="none" w:sz="0" w:space="0" w:color="auto"/>
            <w:left w:val="none" w:sz="0" w:space="0" w:color="auto"/>
            <w:bottom w:val="none" w:sz="0" w:space="0" w:color="auto"/>
            <w:right w:val="none" w:sz="0" w:space="0" w:color="auto"/>
          </w:divBdr>
        </w:div>
        <w:div w:id="327636607">
          <w:marLeft w:val="360"/>
          <w:marRight w:val="0"/>
          <w:marTop w:val="200"/>
          <w:marBottom w:val="0"/>
          <w:divBdr>
            <w:top w:val="none" w:sz="0" w:space="0" w:color="auto"/>
            <w:left w:val="none" w:sz="0" w:space="0" w:color="auto"/>
            <w:bottom w:val="none" w:sz="0" w:space="0" w:color="auto"/>
            <w:right w:val="none" w:sz="0" w:space="0" w:color="auto"/>
          </w:divBdr>
        </w:div>
      </w:divsChild>
    </w:div>
    <w:div w:id="2015723437">
      <w:bodyDiv w:val="1"/>
      <w:marLeft w:val="0"/>
      <w:marRight w:val="0"/>
      <w:marTop w:val="0"/>
      <w:marBottom w:val="0"/>
      <w:divBdr>
        <w:top w:val="none" w:sz="0" w:space="0" w:color="auto"/>
        <w:left w:val="none" w:sz="0" w:space="0" w:color="auto"/>
        <w:bottom w:val="none" w:sz="0" w:space="0" w:color="auto"/>
        <w:right w:val="none" w:sz="0" w:space="0" w:color="auto"/>
      </w:divBdr>
      <w:divsChild>
        <w:div w:id="1408381396">
          <w:marLeft w:val="360"/>
          <w:marRight w:val="0"/>
          <w:marTop w:val="200"/>
          <w:marBottom w:val="0"/>
          <w:divBdr>
            <w:top w:val="none" w:sz="0" w:space="0" w:color="auto"/>
            <w:left w:val="none" w:sz="0" w:space="0" w:color="auto"/>
            <w:bottom w:val="none" w:sz="0" w:space="0" w:color="auto"/>
            <w:right w:val="none" w:sz="0" w:space="0" w:color="auto"/>
          </w:divBdr>
        </w:div>
        <w:div w:id="1269266717">
          <w:marLeft w:val="1080"/>
          <w:marRight w:val="0"/>
          <w:marTop w:val="100"/>
          <w:marBottom w:val="0"/>
          <w:divBdr>
            <w:top w:val="none" w:sz="0" w:space="0" w:color="auto"/>
            <w:left w:val="none" w:sz="0" w:space="0" w:color="auto"/>
            <w:bottom w:val="none" w:sz="0" w:space="0" w:color="auto"/>
            <w:right w:val="none" w:sz="0" w:space="0" w:color="auto"/>
          </w:divBdr>
        </w:div>
        <w:div w:id="47799231">
          <w:marLeft w:val="1080"/>
          <w:marRight w:val="0"/>
          <w:marTop w:val="100"/>
          <w:marBottom w:val="0"/>
          <w:divBdr>
            <w:top w:val="none" w:sz="0" w:space="0" w:color="auto"/>
            <w:left w:val="none" w:sz="0" w:space="0" w:color="auto"/>
            <w:bottom w:val="none" w:sz="0" w:space="0" w:color="auto"/>
            <w:right w:val="none" w:sz="0" w:space="0" w:color="auto"/>
          </w:divBdr>
        </w:div>
        <w:div w:id="1369522754">
          <w:marLeft w:val="1080"/>
          <w:marRight w:val="0"/>
          <w:marTop w:val="100"/>
          <w:marBottom w:val="0"/>
          <w:divBdr>
            <w:top w:val="none" w:sz="0" w:space="0" w:color="auto"/>
            <w:left w:val="none" w:sz="0" w:space="0" w:color="auto"/>
            <w:bottom w:val="none" w:sz="0" w:space="0" w:color="auto"/>
            <w:right w:val="none" w:sz="0" w:space="0" w:color="auto"/>
          </w:divBdr>
        </w:div>
      </w:divsChild>
    </w:div>
    <w:div w:id="2023581904">
      <w:bodyDiv w:val="1"/>
      <w:marLeft w:val="0"/>
      <w:marRight w:val="0"/>
      <w:marTop w:val="0"/>
      <w:marBottom w:val="0"/>
      <w:divBdr>
        <w:top w:val="none" w:sz="0" w:space="0" w:color="auto"/>
        <w:left w:val="none" w:sz="0" w:space="0" w:color="auto"/>
        <w:bottom w:val="none" w:sz="0" w:space="0" w:color="auto"/>
        <w:right w:val="none" w:sz="0" w:space="0" w:color="auto"/>
      </w:divBdr>
      <w:divsChild>
        <w:div w:id="2136287125">
          <w:marLeft w:val="360"/>
          <w:marRight w:val="0"/>
          <w:marTop w:val="200"/>
          <w:marBottom w:val="0"/>
          <w:divBdr>
            <w:top w:val="none" w:sz="0" w:space="0" w:color="auto"/>
            <w:left w:val="none" w:sz="0" w:space="0" w:color="auto"/>
            <w:bottom w:val="none" w:sz="0" w:space="0" w:color="auto"/>
            <w:right w:val="none" w:sz="0" w:space="0" w:color="auto"/>
          </w:divBdr>
        </w:div>
        <w:div w:id="860438950">
          <w:marLeft w:val="360"/>
          <w:marRight w:val="0"/>
          <w:marTop w:val="200"/>
          <w:marBottom w:val="0"/>
          <w:divBdr>
            <w:top w:val="none" w:sz="0" w:space="0" w:color="auto"/>
            <w:left w:val="none" w:sz="0" w:space="0" w:color="auto"/>
            <w:bottom w:val="none" w:sz="0" w:space="0" w:color="auto"/>
            <w:right w:val="none" w:sz="0" w:space="0" w:color="auto"/>
          </w:divBdr>
        </w:div>
        <w:div w:id="1748577725">
          <w:marLeft w:val="360"/>
          <w:marRight w:val="0"/>
          <w:marTop w:val="200"/>
          <w:marBottom w:val="0"/>
          <w:divBdr>
            <w:top w:val="none" w:sz="0" w:space="0" w:color="auto"/>
            <w:left w:val="none" w:sz="0" w:space="0" w:color="auto"/>
            <w:bottom w:val="none" w:sz="0" w:space="0" w:color="auto"/>
            <w:right w:val="none" w:sz="0" w:space="0" w:color="auto"/>
          </w:divBdr>
        </w:div>
        <w:div w:id="1471945944">
          <w:marLeft w:val="360"/>
          <w:marRight w:val="0"/>
          <w:marTop w:val="200"/>
          <w:marBottom w:val="0"/>
          <w:divBdr>
            <w:top w:val="none" w:sz="0" w:space="0" w:color="auto"/>
            <w:left w:val="none" w:sz="0" w:space="0" w:color="auto"/>
            <w:bottom w:val="none" w:sz="0" w:space="0" w:color="auto"/>
            <w:right w:val="none" w:sz="0" w:space="0" w:color="auto"/>
          </w:divBdr>
        </w:div>
        <w:div w:id="812521157">
          <w:marLeft w:val="360"/>
          <w:marRight w:val="0"/>
          <w:marTop w:val="200"/>
          <w:marBottom w:val="0"/>
          <w:divBdr>
            <w:top w:val="none" w:sz="0" w:space="0" w:color="auto"/>
            <w:left w:val="none" w:sz="0" w:space="0" w:color="auto"/>
            <w:bottom w:val="none" w:sz="0" w:space="0" w:color="auto"/>
            <w:right w:val="none" w:sz="0" w:space="0" w:color="auto"/>
          </w:divBdr>
        </w:div>
        <w:div w:id="174921386">
          <w:marLeft w:val="360"/>
          <w:marRight w:val="0"/>
          <w:marTop w:val="200"/>
          <w:marBottom w:val="0"/>
          <w:divBdr>
            <w:top w:val="none" w:sz="0" w:space="0" w:color="auto"/>
            <w:left w:val="none" w:sz="0" w:space="0" w:color="auto"/>
            <w:bottom w:val="none" w:sz="0" w:space="0" w:color="auto"/>
            <w:right w:val="none" w:sz="0" w:space="0" w:color="auto"/>
          </w:divBdr>
        </w:div>
      </w:divsChild>
    </w:div>
    <w:div w:id="2065836206">
      <w:bodyDiv w:val="1"/>
      <w:marLeft w:val="0"/>
      <w:marRight w:val="0"/>
      <w:marTop w:val="0"/>
      <w:marBottom w:val="0"/>
      <w:divBdr>
        <w:top w:val="none" w:sz="0" w:space="0" w:color="auto"/>
        <w:left w:val="none" w:sz="0" w:space="0" w:color="auto"/>
        <w:bottom w:val="none" w:sz="0" w:space="0" w:color="auto"/>
        <w:right w:val="none" w:sz="0" w:space="0" w:color="auto"/>
      </w:divBdr>
    </w:div>
    <w:div w:id="2073309518">
      <w:bodyDiv w:val="1"/>
      <w:marLeft w:val="0"/>
      <w:marRight w:val="0"/>
      <w:marTop w:val="0"/>
      <w:marBottom w:val="0"/>
      <w:divBdr>
        <w:top w:val="none" w:sz="0" w:space="0" w:color="auto"/>
        <w:left w:val="none" w:sz="0" w:space="0" w:color="auto"/>
        <w:bottom w:val="none" w:sz="0" w:space="0" w:color="auto"/>
        <w:right w:val="none" w:sz="0" w:space="0" w:color="auto"/>
      </w:divBdr>
      <w:divsChild>
        <w:div w:id="1734425963">
          <w:marLeft w:val="446"/>
          <w:marRight w:val="0"/>
          <w:marTop w:val="0"/>
          <w:marBottom w:val="0"/>
          <w:divBdr>
            <w:top w:val="none" w:sz="0" w:space="0" w:color="auto"/>
            <w:left w:val="none" w:sz="0" w:space="0" w:color="auto"/>
            <w:bottom w:val="none" w:sz="0" w:space="0" w:color="auto"/>
            <w:right w:val="none" w:sz="0" w:space="0" w:color="auto"/>
          </w:divBdr>
        </w:div>
        <w:div w:id="769817025">
          <w:marLeft w:val="446"/>
          <w:marRight w:val="0"/>
          <w:marTop w:val="0"/>
          <w:marBottom w:val="0"/>
          <w:divBdr>
            <w:top w:val="none" w:sz="0" w:space="0" w:color="auto"/>
            <w:left w:val="none" w:sz="0" w:space="0" w:color="auto"/>
            <w:bottom w:val="none" w:sz="0" w:space="0" w:color="auto"/>
            <w:right w:val="none" w:sz="0" w:space="0" w:color="auto"/>
          </w:divBdr>
        </w:div>
      </w:divsChild>
    </w:div>
    <w:div w:id="2138335914">
      <w:bodyDiv w:val="1"/>
      <w:marLeft w:val="0"/>
      <w:marRight w:val="0"/>
      <w:marTop w:val="0"/>
      <w:marBottom w:val="0"/>
      <w:divBdr>
        <w:top w:val="none" w:sz="0" w:space="0" w:color="auto"/>
        <w:left w:val="none" w:sz="0" w:space="0" w:color="auto"/>
        <w:bottom w:val="none" w:sz="0" w:space="0" w:color="auto"/>
        <w:right w:val="none" w:sz="0" w:space="0" w:color="auto"/>
      </w:divBdr>
      <w:divsChild>
        <w:div w:id="1028143794">
          <w:marLeft w:val="446"/>
          <w:marRight w:val="0"/>
          <w:marTop w:val="0"/>
          <w:marBottom w:val="0"/>
          <w:divBdr>
            <w:top w:val="none" w:sz="0" w:space="0" w:color="auto"/>
            <w:left w:val="none" w:sz="0" w:space="0" w:color="auto"/>
            <w:bottom w:val="none" w:sz="0" w:space="0" w:color="auto"/>
            <w:right w:val="none" w:sz="0" w:space="0" w:color="auto"/>
          </w:divBdr>
        </w:div>
        <w:div w:id="156851292">
          <w:marLeft w:val="446"/>
          <w:marRight w:val="0"/>
          <w:marTop w:val="0"/>
          <w:marBottom w:val="0"/>
          <w:divBdr>
            <w:top w:val="none" w:sz="0" w:space="0" w:color="auto"/>
            <w:left w:val="none" w:sz="0" w:space="0" w:color="auto"/>
            <w:bottom w:val="none" w:sz="0" w:space="0" w:color="auto"/>
            <w:right w:val="none" w:sz="0" w:space="0" w:color="auto"/>
          </w:divBdr>
        </w:div>
        <w:div w:id="1328553535">
          <w:marLeft w:val="446"/>
          <w:marRight w:val="0"/>
          <w:marTop w:val="0"/>
          <w:marBottom w:val="0"/>
          <w:divBdr>
            <w:top w:val="none" w:sz="0" w:space="0" w:color="auto"/>
            <w:left w:val="none" w:sz="0" w:space="0" w:color="auto"/>
            <w:bottom w:val="none" w:sz="0" w:space="0" w:color="auto"/>
            <w:right w:val="none" w:sz="0" w:space="0" w:color="auto"/>
          </w:divBdr>
        </w:div>
        <w:div w:id="9755745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3.xml"/><Relationship Id="rId19" Type="http://schemas.openxmlformats.org/officeDocument/2006/relationships/header" Target="header6.xml"/><Relationship Id="rId60" Type="http://schemas.openxmlformats.org/officeDocument/2006/relationships/header" Target="header19.xml"/><Relationship Id="rId61" Type="http://schemas.openxmlformats.org/officeDocument/2006/relationships/header" Target="header20.xml"/><Relationship Id="rId62" Type="http://schemas.openxmlformats.org/officeDocument/2006/relationships/footer" Target="footer8.xml"/><Relationship Id="rId63" Type="http://schemas.openxmlformats.org/officeDocument/2006/relationships/header" Target="header21.xml"/><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hyperlink" Target="mailto:ais@lighthouse-sf.org" TargetMode="External"/><Relationship Id="rId68" Type="http://schemas.openxmlformats.org/officeDocument/2006/relationships/image" Target="media/image24.png"/><Relationship Id="rId69" Type="http://schemas.openxmlformats.org/officeDocument/2006/relationships/image" Target="media/image25.png"/><Relationship Id="rId120" Type="http://schemas.openxmlformats.org/officeDocument/2006/relationships/footer" Target="footer14.xml"/><Relationship Id="rId121" Type="http://schemas.openxmlformats.org/officeDocument/2006/relationships/header" Target="header39.xml"/><Relationship Id="rId122" Type="http://schemas.openxmlformats.org/officeDocument/2006/relationships/fontTable" Target="fontTable.xml"/><Relationship Id="rId123" Type="http://schemas.microsoft.com/office/2011/relationships/people" Target="people.xml"/><Relationship Id="rId124" Type="http://schemas.openxmlformats.org/officeDocument/2006/relationships/theme" Target="theme/theme1.xml"/><Relationship Id="rId40" Type="http://schemas.openxmlformats.org/officeDocument/2006/relationships/header" Target="header11.xml"/><Relationship Id="rId41" Type="http://schemas.openxmlformats.org/officeDocument/2006/relationships/footer" Target="footer5.xml"/><Relationship Id="rId42" Type="http://schemas.openxmlformats.org/officeDocument/2006/relationships/header" Target="header12.xml"/><Relationship Id="rId90" Type="http://schemas.openxmlformats.org/officeDocument/2006/relationships/image" Target="media/image35.emf"/><Relationship Id="rId91" Type="http://schemas.openxmlformats.org/officeDocument/2006/relationships/image" Target="media/image36.jpg"/><Relationship Id="rId92" Type="http://schemas.openxmlformats.org/officeDocument/2006/relationships/image" Target="media/image37.jpg"/><Relationship Id="rId93" Type="http://schemas.openxmlformats.org/officeDocument/2006/relationships/image" Target="media/image38.jpeg"/><Relationship Id="rId94" Type="http://schemas.openxmlformats.org/officeDocument/2006/relationships/image" Target="media/image39.jpeg"/><Relationship Id="rId95" Type="http://schemas.openxmlformats.org/officeDocument/2006/relationships/image" Target="media/image38.png"/><Relationship Id="rId96" Type="http://schemas.openxmlformats.org/officeDocument/2006/relationships/image" Target="media/image39.png"/><Relationship Id="rId101" Type="http://schemas.openxmlformats.org/officeDocument/2006/relationships/image" Target="media/image40.jpeg"/><Relationship Id="rId102" Type="http://schemas.openxmlformats.org/officeDocument/2006/relationships/image" Target="cid:d6e41efc-45da-4a6b-8583-70461310c33c@namprd11.prod.outlook.com" TargetMode="External"/><Relationship Id="rId103" Type="http://schemas.openxmlformats.org/officeDocument/2006/relationships/header" Target="header31.xml"/><Relationship Id="rId104" Type="http://schemas.openxmlformats.org/officeDocument/2006/relationships/header" Target="header32.xml"/><Relationship Id="rId105" Type="http://schemas.openxmlformats.org/officeDocument/2006/relationships/footer" Target="footer12.xml"/><Relationship Id="rId106" Type="http://schemas.openxmlformats.org/officeDocument/2006/relationships/header" Target="header33.xml"/><Relationship Id="rId107" Type="http://schemas.openxmlformats.org/officeDocument/2006/relationships/header" Target="header34.xml"/><Relationship Id="rId108" Type="http://schemas.openxmlformats.org/officeDocument/2006/relationships/header" Target="header35.xml"/><Relationship Id="rId109" Type="http://schemas.openxmlformats.org/officeDocument/2006/relationships/footer" Target="footer13.xml"/><Relationship Id="rId97" Type="http://schemas.openxmlformats.org/officeDocument/2006/relationships/header" Target="header28.xml"/><Relationship Id="rId98" Type="http://schemas.openxmlformats.org/officeDocument/2006/relationships/header" Target="header29.xml"/><Relationship Id="rId99" Type="http://schemas.openxmlformats.org/officeDocument/2006/relationships/footer" Target="footer11.xml"/><Relationship Id="rId43" Type="http://schemas.openxmlformats.org/officeDocument/2006/relationships/hyperlink" Target="http://www.511.org" TargetMode="Externa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intranet.chop.edu/sites/language-services/in-person-interpreting.html" TargetMode="External"/><Relationship Id="rId47" Type="http://schemas.openxmlformats.org/officeDocument/2006/relationships/hyperlink" Target="http://intranet.chop.edu/sites/language-services/telephonic-interpreting.html" TargetMode="External"/><Relationship Id="rId48" Type="http://schemas.openxmlformats.org/officeDocument/2006/relationships/image" Target="media/image18.jpeg"/><Relationship Id="rId49" Type="http://schemas.openxmlformats.org/officeDocument/2006/relationships/header" Target="header13.xml"/><Relationship Id="rId100" Type="http://schemas.openxmlformats.org/officeDocument/2006/relationships/header" Target="header30.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4.xml"/><Relationship Id="rId70" Type="http://schemas.openxmlformats.org/officeDocument/2006/relationships/image" Target="media/image26.jpeg"/><Relationship Id="rId71" Type="http://schemas.openxmlformats.org/officeDocument/2006/relationships/header" Target="header22.xml"/><Relationship Id="rId72" Type="http://schemas.openxmlformats.org/officeDocument/2006/relationships/header" Target="header23.xml"/><Relationship Id="rId73" Type="http://schemas.openxmlformats.org/officeDocument/2006/relationships/footer" Target="footer9.xml"/><Relationship Id="rId74" Type="http://schemas.openxmlformats.org/officeDocument/2006/relationships/header" Target="header24.xml"/><Relationship Id="rId75" Type="http://schemas.openxmlformats.org/officeDocument/2006/relationships/image" Target="media/image27.jpeg"/><Relationship Id="rId76" Type="http://schemas.openxmlformats.org/officeDocument/2006/relationships/header" Target="header25.xml"/><Relationship Id="rId77" Type="http://schemas.openxmlformats.org/officeDocument/2006/relationships/header" Target="header26.xml"/><Relationship Id="rId78" Type="http://schemas.openxmlformats.org/officeDocument/2006/relationships/footer" Target="footer10.xml"/><Relationship Id="rId79" Type="http://schemas.openxmlformats.org/officeDocument/2006/relationships/header" Target="header27.xml"/><Relationship Id="rId23" Type="http://schemas.openxmlformats.org/officeDocument/2006/relationships/header" Target="header9.xml"/><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hyperlink" Target="http://dcpwdbs405/virtualems/" TargetMode="External"/><Relationship Id="rId29" Type="http://schemas.openxmlformats.org/officeDocument/2006/relationships/image" Target="media/image6.png"/><Relationship Id="rId133"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50" Type="http://schemas.openxmlformats.org/officeDocument/2006/relationships/header" Target="header14.xml"/><Relationship Id="rId51" Type="http://schemas.openxmlformats.org/officeDocument/2006/relationships/footer" Target="footer6.xml"/><Relationship Id="rId52" Type="http://schemas.openxmlformats.org/officeDocument/2006/relationships/header" Target="header15.xml"/><Relationship Id="rId53" Type="http://schemas.openxmlformats.org/officeDocument/2006/relationships/header" Target="header16.xml"/><Relationship Id="rId54" Type="http://schemas.openxmlformats.org/officeDocument/2006/relationships/header" Target="header17.xml"/><Relationship Id="rId55" Type="http://schemas.openxmlformats.org/officeDocument/2006/relationships/footer" Target="footer7.xml"/><Relationship Id="rId56" Type="http://schemas.openxmlformats.org/officeDocument/2006/relationships/header" Target="header18.xml"/><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cid:image001.png@01D3CB67.64AF0CA0" TargetMode="External"/><Relationship Id="rId110" Type="http://schemas.openxmlformats.org/officeDocument/2006/relationships/header" Target="header36.xml"/><Relationship Id="rId111" Type="http://schemas.openxmlformats.org/officeDocument/2006/relationships/hyperlink" Target="http://mysutter/bay/CPMC/About/News/Department%20Newsletters/CrashCarts.pdf" TargetMode="External"/><Relationship Id="rId112" Type="http://schemas.openxmlformats.org/officeDocument/2006/relationships/hyperlink" Target="http://mysutter/bay/CPMC/Clinical/Nursing/Need%20to%20Know/BroselowCrashCart.pdf" TargetMode="External"/><Relationship Id="rId113" Type="http://schemas.openxmlformats.org/officeDocument/2006/relationships/image" Target="media/image41.jpeg"/><Relationship Id="rId114" Type="http://schemas.openxmlformats.org/officeDocument/2006/relationships/hyperlink" Target="http://apps.insidecpmc.org/CPMC_SRQ/servlet/LoginServlet?cpmc_role_id=180" TargetMode="External"/><Relationship Id="rId115" Type="http://schemas.openxmlformats.org/officeDocument/2006/relationships/image" Target="media/image42.png"/><Relationship Id="rId116" Type="http://schemas.openxmlformats.org/officeDocument/2006/relationships/image" Target="media/image43.png"/><Relationship Id="rId117" Type="http://schemas.openxmlformats.org/officeDocument/2006/relationships/image" Target="media/image44.png"/><Relationship Id="rId118" Type="http://schemas.openxmlformats.org/officeDocument/2006/relationships/header" Target="header37.xml"/><Relationship Id="rId119" Type="http://schemas.openxmlformats.org/officeDocument/2006/relationships/header" Target="header38.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header" Target="header10.xml"/><Relationship Id="rId80" Type="http://schemas.openxmlformats.org/officeDocument/2006/relationships/image" Target="media/image28.jpeg"/><Relationship Id="rId81" Type="http://schemas.openxmlformats.org/officeDocument/2006/relationships/image" Target="media/image29.png"/><Relationship Id="rId82" Type="http://schemas.openxmlformats.org/officeDocument/2006/relationships/image" Target="media/image30.jpeg"/><Relationship Id="rId83" Type="http://schemas.openxmlformats.org/officeDocument/2006/relationships/hyperlink" Target="http://www.cpmc-stlukes.catertrax.com" TargetMode="External"/><Relationship Id="rId84" Type="http://schemas.openxmlformats.org/officeDocument/2006/relationships/hyperlink" Target="https://catertrax-1.wistia.com/medias/ojoa2vlyhm" TargetMode="External"/><Relationship Id="rId85" Type="http://schemas.openxmlformats.org/officeDocument/2006/relationships/hyperlink" Target="http://dcpwdbs405/virtualems/" TargetMode="External"/><Relationship Id="rId86" Type="http://schemas.openxmlformats.org/officeDocument/2006/relationships/image" Target="media/image31.jpeg"/><Relationship Id="rId87" Type="http://schemas.openxmlformats.org/officeDocument/2006/relationships/image" Target="media/image32.jpeg"/><Relationship Id="rId88" Type="http://schemas.openxmlformats.org/officeDocument/2006/relationships/image" Target="media/image33.jpeg"/><Relationship Id="rId8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A0D91-FF21-8547-8E04-A6F9B2CCE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75</Pages>
  <Words>9629</Words>
  <Characters>54886</Characters>
  <Application>Microsoft Macintosh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Occupancy Manual</vt:lpstr>
    </vt:vector>
  </TitlesOfParts>
  <Company/>
  <LinksUpToDate>false</LinksUpToDate>
  <CharactersWithSpaces>64387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Occupancy Manual</dc:title>
  <dc:creator>Windows User</dc:creator>
  <cp:lastModifiedBy>Gross, Eric</cp:lastModifiedBy>
  <cp:revision>4</cp:revision>
  <cp:lastPrinted>2018-05-02T20:33:00Z</cp:lastPrinted>
  <dcterms:created xsi:type="dcterms:W3CDTF">2018-05-04T21:25:00Z</dcterms:created>
  <dcterms:modified xsi:type="dcterms:W3CDTF">2018-05-09T23:27:00Z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LastSaved">
    <vt:filetime>2018-02-02T00:00:00Z</vt:filetime>
  </property>
</Properties>
</file>